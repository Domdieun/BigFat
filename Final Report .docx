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19F809" w14:textId="14E3F116" w:rsidR="00D74C6C" w:rsidRPr="00150CCB" w:rsidRDefault="4AD0D987" w:rsidP="00A01585">
      <w:pPr>
        <w:pStyle w:val="Title"/>
        <w:spacing w:line="276" w:lineRule="auto"/>
        <w:rPr>
          <w:rFonts w:ascii="Arial" w:eastAsia="Arial" w:hAnsi="Arial" w:cs="Arial"/>
        </w:rPr>
      </w:pPr>
      <w:bookmarkStart w:id="0" w:name="_Hlk212150656"/>
      <w:bookmarkStart w:id="1" w:name="_Toc212212190"/>
      <w:bookmarkEnd w:id="0"/>
      <w:proofErr w:type="spellStart"/>
      <w:r w:rsidRPr="4BE8693C">
        <w:rPr>
          <w:rFonts w:ascii="Arial" w:eastAsia="Arial" w:hAnsi="Arial" w:cs="Arial"/>
        </w:rPr>
        <w:t>Big</w:t>
      </w:r>
      <w:r w:rsidR="0072004E" w:rsidRPr="4BE8693C">
        <w:rPr>
          <w:rFonts w:ascii="Arial" w:eastAsia="Arial" w:hAnsi="Arial" w:cs="Arial"/>
        </w:rPr>
        <w:t>F</w:t>
      </w:r>
      <w:r w:rsidRPr="4BE8693C">
        <w:rPr>
          <w:rFonts w:ascii="Arial" w:eastAsia="Arial" w:hAnsi="Arial" w:cs="Arial"/>
        </w:rPr>
        <w:t>at</w:t>
      </w:r>
      <w:proofErr w:type="spellEnd"/>
      <w:r w:rsidRPr="4BE8693C">
        <w:rPr>
          <w:rFonts w:ascii="Arial" w:eastAsia="Arial" w:hAnsi="Arial" w:cs="Arial"/>
        </w:rPr>
        <w:t>: for an innovative biotechnological process using single cells to produce 5,000 tons/year of fat</w:t>
      </w:r>
      <w:bookmarkEnd w:id="1"/>
    </w:p>
    <w:p w14:paraId="0FCCB7CD" w14:textId="489C28D7" w:rsidR="00637079" w:rsidRPr="00150CCB" w:rsidRDefault="005358DD" w:rsidP="00A01585">
      <w:pPr>
        <w:spacing w:line="276" w:lineRule="auto"/>
        <w:rPr>
          <w:rFonts w:ascii="Calibri" w:eastAsia="Calibri" w:hAnsi="Calibri" w:cs="Calibri"/>
        </w:rPr>
      </w:pPr>
      <w:r w:rsidRPr="00150CCB">
        <w:rPr>
          <w:noProof/>
        </w:rPr>
        <w:drawing>
          <wp:anchor distT="0" distB="0" distL="114300" distR="114300" simplePos="0" relativeHeight="251658240" behindDoc="0" locked="0" layoutInCell="1" allowOverlap="1" wp14:anchorId="690E10F7" wp14:editId="0A8E31B9">
            <wp:simplePos x="0" y="0"/>
            <wp:positionH relativeFrom="margin">
              <wp:align>center</wp:align>
            </wp:positionH>
            <wp:positionV relativeFrom="page">
              <wp:posOffset>3657600</wp:posOffset>
            </wp:positionV>
            <wp:extent cx="4434840" cy="3169328"/>
            <wp:effectExtent l="0" t="0" r="3810" b="0"/>
            <wp:wrapNone/>
            <wp:docPr id="1316220811" name="Picture 1" descr="Porcine spontaneously immortalised adipocyte derived stem cells | Dragon  Bio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cine spontaneously immortalised adipocyte derived stem cells | Dragon  Biotechnologi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4840" cy="31693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F2211" w14:textId="2DFFC7AE" w:rsidR="00637079" w:rsidRPr="00150CCB" w:rsidRDefault="00637079" w:rsidP="00A01585">
      <w:pPr>
        <w:spacing w:line="276" w:lineRule="auto"/>
      </w:pPr>
    </w:p>
    <w:p w14:paraId="1496B2B8" w14:textId="77777777" w:rsidR="00637079" w:rsidRPr="00150CCB" w:rsidRDefault="00637079" w:rsidP="00A01585">
      <w:pPr>
        <w:spacing w:line="276" w:lineRule="auto"/>
      </w:pPr>
    </w:p>
    <w:p w14:paraId="2F33106F" w14:textId="5F6F5825" w:rsidR="00637079" w:rsidRPr="00150CCB" w:rsidRDefault="00637079" w:rsidP="00A01585">
      <w:pPr>
        <w:spacing w:line="276" w:lineRule="auto"/>
      </w:pPr>
    </w:p>
    <w:p w14:paraId="04725774" w14:textId="77777777" w:rsidR="00637079" w:rsidRPr="00150CCB" w:rsidRDefault="00637079" w:rsidP="00A01585">
      <w:pPr>
        <w:spacing w:line="276" w:lineRule="auto"/>
      </w:pPr>
    </w:p>
    <w:p w14:paraId="3F259891" w14:textId="77777777" w:rsidR="00637079" w:rsidRPr="00150CCB" w:rsidRDefault="00637079" w:rsidP="00A01585">
      <w:pPr>
        <w:spacing w:line="276" w:lineRule="auto"/>
      </w:pPr>
    </w:p>
    <w:p w14:paraId="5819A1F7" w14:textId="77777777" w:rsidR="00637079" w:rsidRPr="00150CCB" w:rsidRDefault="00637079" w:rsidP="00A01585">
      <w:pPr>
        <w:spacing w:line="276" w:lineRule="auto"/>
      </w:pPr>
    </w:p>
    <w:p w14:paraId="1DD5F900" w14:textId="77777777" w:rsidR="00637079" w:rsidRPr="00150CCB" w:rsidRDefault="00637079" w:rsidP="00A01585">
      <w:pPr>
        <w:spacing w:line="276" w:lineRule="auto"/>
      </w:pPr>
    </w:p>
    <w:p w14:paraId="020BF4FE" w14:textId="77777777" w:rsidR="00637079" w:rsidRPr="00150CCB" w:rsidRDefault="00637079" w:rsidP="00A01585">
      <w:pPr>
        <w:spacing w:line="276" w:lineRule="auto"/>
      </w:pPr>
    </w:p>
    <w:p w14:paraId="385AB521" w14:textId="5DEC5986" w:rsidR="005358DD" w:rsidRPr="00150CCB" w:rsidRDefault="003620DA" w:rsidP="00A01585">
      <w:pPr>
        <w:spacing w:line="276" w:lineRule="auto"/>
        <w:rPr>
          <w:rFonts w:ascii="Calibri" w:eastAsia="Calibri" w:hAnsi="Calibri" w:cs="Calibri"/>
        </w:rPr>
      </w:pPr>
      <w:r w:rsidRPr="00150CCB">
        <w:rPr>
          <w:noProof/>
        </w:rPr>
        <mc:AlternateContent>
          <mc:Choice Requires="wps">
            <w:drawing>
              <wp:anchor distT="0" distB="0" distL="114300" distR="114300" simplePos="0" relativeHeight="251658241" behindDoc="0" locked="0" layoutInCell="1" allowOverlap="1" wp14:anchorId="1C59F229" wp14:editId="70AF66BD">
                <wp:simplePos x="0" y="0"/>
                <wp:positionH relativeFrom="column">
                  <wp:posOffset>2720340</wp:posOffset>
                </wp:positionH>
                <wp:positionV relativeFrom="paragraph">
                  <wp:posOffset>329565</wp:posOffset>
                </wp:positionV>
                <wp:extent cx="2377440" cy="719455"/>
                <wp:effectExtent l="0" t="0" r="3810" b="0"/>
                <wp:wrapNone/>
                <wp:docPr id="1042920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719455"/>
                        </a:xfrm>
                        <a:prstGeom prst="rect">
                          <a:avLst/>
                        </a:prstGeom>
                        <a:solidFill>
                          <a:srgbClr val="FFFFFF"/>
                        </a:solidFill>
                        <a:ln w="9525">
                          <a:noFill/>
                          <a:miter lim="800000"/>
                          <a:headEnd/>
                          <a:tailEnd/>
                        </a:ln>
                      </wps:spPr>
                      <wps:txbx>
                        <w:txbxContent>
                          <w:p w14:paraId="461C05FA" w14:textId="77777777" w:rsidR="003620DA" w:rsidRPr="00150CCB" w:rsidRDefault="003620DA" w:rsidP="003620DA">
                            <w:r w:rsidRPr="00150CCB">
                              <w:t>Source: Porcine Immortalised Adipose-derived Stem Cells | Dragon Biotechnologies, n.d.</w:t>
                            </w:r>
                          </w:p>
                        </w:txbxContent>
                      </wps:txbx>
                      <wps:bodyPr rot="0" vert="horz" wrap="square" lIns="91440" tIns="45720" rIns="91440" bIns="45720" anchor="t" anchorCtr="0">
                        <a:spAutoFit/>
                      </wps:bodyPr>
                    </wps:wsp>
                  </a:graphicData>
                </a:graphic>
              </wp:anchor>
            </w:drawing>
          </mc:Choice>
          <mc:Fallback>
            <w:pict>
              <v:shapetype w14:anchorId="1C59F229" id="_x0000_t202" coordsize="21600,21600" o:spt="202" path="m,l,21600r21600,l21600,xe">
                <v:stroke joinstyle="miter"/>
                <v:path gradientshapeok="t" o:connecttype="rect"/>
              </v:shapetype>
              <v:shape id="Text Box 2" o:spid="_x0000_s1026" type="#_x0000_t202" style="position:absolute;left:0;text-align:left;margin-left:214.2pt;margin-top:25.95pt;width:187.2pt;height:56.6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" stroked="f">
                <v:textbox style="mso-fit-shape-to-text:t">
                  <w:txbxContent>
                    <w:p w14:paraId="461C05FA" w14:textId="77777777" w:rsidR="003620DA" w:rsidRPr="00150CCB" w:rsidRDefault="003620DA" w:rsidP="003620DA">
                      <w:r w:rsidRPr="00150CCB">
                        <w:t>Source: Porcine Immortalised Adipose-derived Stem Cells | Dragon Biotechnologies, n.d.</w:t>
                      </w:r>
                    </w:p>
                  </w:txbxContent>
                </v:textbox>
              </v:shape>
            </w:pict>
          </mc:Fallback>
        </mc:AlternateContent>
      </w:r>
    </w:p>
    <w:p w14:paraId="78C66004" w14:textId="4507F91B" w:rsidR="005358DD" w:rsidRPr="00150CCB" w:rsidRDefault="005358DD" w:rsidP="00A01585">
      <w:pPr>
        <w:spacing w:line="276" w:lineRule="auto"/>
      </w:pPr>
    </w:p>
    <w:p w14:paraId="5F5590EF" w14:textId="3A52DB61" w:rsidR="00B915BD" w:rsidRPr="00150CCB" w:rsidRDefault="00B915BD" w:rsidP="00A01585">
      <w:pPr>
        <w:spacing w:line="276" w:lineRule="auto"/>
      </w:pPr>
      <w:r w:rsidRPr="00150CCB">
        <w:t>Group 2:</w:t>
      </w:r>
    </w:p>
    <w:p w14:paraId="70A61243" w14:textId="77777777" w:rsidR="00B915BD" w:rsidRPr="00150CCB" w:rsidRDefault="00B915BD" w:rsidP="00A01585">
      <w:pPr>
        <w:spacing w:line="276" w:lineRule="auto"/>
      </w:pPr>
      <w:r w:rsidRPr="00150CCB">
        <w:t>Dom Park 1051524</w:t>
      </w:r>
    </w:p>
    <w:p w14:paraId="2E1794B2" w14:textId="77777777" w:rsidR="00B915BD" w:rsidRPr="00150CCB" w:rsidRDefault="00B915BD" w:rsidP="00A01585">
      <w:pPr>
        <w:spacing w:line="276" w:lineRule="auto"/>
      </w:pPr>
      <w:r w:rsidRPr="00150CCB">
        <w:t>Lisa Aerts 1612921</w:t>
      </w:r>
    </w:p>
    <w:p w14:paraId="59B029FC" w14:textId="77777777" w:rsidR="00B915BD" w:rsidRPr="00BB0832" w:rsidRDefault="00B915BD" w:rsidP="00A01585">
      <w:pPr>
        <w:spacing w:line="276" w:lineRule="auto"/>
        <w:rPr>
          <w:lang w:val="nl-NL"/>
        </w:rPr>
      </w:pPr>
      <w:r w:rsidRPr="00BB0832">
        <w:rPr>
          <w:lang w:val="nl-NL"/>
        </w:rPr>
        <w:t xml:space="preserve">Maria </w:t>
      </w:r>
      <w:proofErr w:type="spellStart"/>
      <w:r w:rsidRPr="00BB0832">
        <w:rPr>
          <w:lang w:val="nl-NL"/>
        </w:rPr>
        <w:t>Petraki</w:t>
      </w:r>
      <w:proofErr w:type="spellEnd"/>
      <w:r w:rsidRPr="00BB0832">
        <w:rPr>
          <w:lang w:val="nl-NL"/>
        </w:rPr>
        <w:t xml:space="preserve"> 1573373</w:t>
      </w:r>
    </w:p>
    <w:p w14:paraId="564780A9" w14:textId="77777777" w:rsidR="00B915BD" w:rsidRPr="00BB0832" w:rsidRDefault="00B915BD" w:rsidP="00A01585">
      <w:pPr>
        <w:spacing w:line="276" w:lineRule="auto"/>
        <w:rPr>
          <w:lang w:val="nl-NL"/>
        </w:rPr>
      </w:pPr>
      <w:r w:rsidRPr="00BB0832">
        <w:rPr>
          <w:lang w:val="nl-NL"/>
        </w:rPr>
        <w:t>Dirk de Laat 1608789</w:t>
      </w:r>
    </w:p>
    <w:p w14:paraId="101FC49D" w14:textId="77777777" w:rsidR="00B915BD" w:rsidRPr="00BB0832" w:rsidRDefault="00B915BD" w:rsidP="00A01585">
      <w:pPr>
        <w:spacing w:line="276" w:lineRule="auto"/>
        <w:rPr>
          <w:lang w:val="nl-NL"/>
        </w:rPr>
      </w:pPr>
      <w:proofErr w:type="spellStart"/>
      <w:r w:rsidRPr="00BB0832">
        <w:rPr>
          <w:lang w:val="nl-NL"/>
        </w:rPr>
        <w:t>Lakkavalli</w:t>
      </w:r>
      <w:proofErr w:type="spellEnd"/>
      <w:r w:rsidRPr="00BB0832">
        <w:rPr>
          <w:lang w:val="nl-NL"/>
        </w:rPr>
        <w:t xml:space="preserve"> </w:t>
      </w:r>
      <w:proofErr w:type="spellStart"/>
      <w:r w:rsidRPr="00BB0832">
        <w:rPr>
          <w:lang w:val="nl-NL"/>
        </w:rPr>
        <w:t>Subbarao</w:t>
      </w:r>
      <w:proofErr w:type="spellEnd"/>
      <w:r w:rsidRPr="00BB0832">
        <w:rPr>
          <w:lang w:val="nl-NL"/>
        </w:rPr>
        <w:t xml:space="preserve"> </w:t>
      </w:r>
      <w:proofErr w:type="spellStart"/>
      <w:r w:rsidRPr="00BB0832">
        <w:rPr>
          <w:lang w:val="nl-NL"/>
        </w:rPr>
        <w:t>Siddharth</w:t>
      </w:r>
      <w:proofErr w:type="spellEnd"/>
      <w:r w:rsidRPr="00BB0832">
        <w:rPr>
          <w:lang w:val="nl-NL"/>
        </w:rPr>
        <w:t xml:space="preserve"> </w:t>
      </w:r>
      <w:proofErr w:type="spellStart"/>
      <w:r w:rsidRPr="00BB0832">
        <w:rPr>
          <w:lang w:val="nl-NL"/>
        </w:rPr>
        <w:t>Kaushik</w:t>
      </w:r>
      <w:proofErr w:type="spellEnd"/>
      <w:r w:rsidRPr="00BB0832">
        <w:rPr>
          <w:lang w:val="nl-NL"/>
        </w:rPr>
        <w:t xml:space="preserve"> 1626329</w:t>
      </w:r>
    </w:p>
    <w:p w14:paraId="2DC6801F" w14:textId="77777777" w:rsidR="00B915BD" w:rsidRPr="00BB0832" w:rsidRDefault="00B915BD" w:rsidP="00A01585">
      <w:pPr>
        <w:spacing w:line="276" w:lineRule="auto"/>
        <w:rPr>
          <w:lang w:val="nl-NL"/>
        </w:rPr>
      </w:pPr>
      <w:r w:rsidRPr="00BB0832">
        <w:rPr>
          <w:lang w:val="nl-NL"/>
        </w:rPr>
        <w:t>Hans Vermeer 1036085</w:t>
      </w:r>
    </w:p>
    <w:p w14:paraId="332DEADF" w14:textId="77777777" w:rsidR="00B915BD" w:rsidRPr="00BB0832" w:rsidRDefault="00B915BD" w:rsidP="00A01585">
      <w:pPr>
        <w:spacing w:line="276" w:lineRule="auto"/>
        <w:rPr>
          <w:lang w:val="nl-NL"/>
        </w:rPr>
      </w:pPr>
      <w:r w:rsidRPr="00BB0832">
        <w:rPr>
          <w:lang w:val="nl-NL"/>
        </w:rPr>
        <w:t>Arlo van der Molen 1049199</w:t>
      </w:r>
    </w:p>
    <w:p w14:paraId="1A0BE10F" w14:textId="33371B75" w:rsidR="00637079" w:rsidRPr="00BB0832" w:rsidRDefault="00B915BD" w:rsidP="00A01585">
      <w:pPr>
        <w:spacing w:line="276" w:lineRule="auto"/>
        <w:rPr>
          <w:lang w:val="nl-NL"/>
        </w:rPr>
      </w:pPr>
      <w:proofErr w:type="spellStart"/>
      <w:r w:rsidRPr="00BB0832">
        <w:rPr>
          <w:lang w:val="nl-NL"/>
        </w:rPr>
        <w:t>Kyubra</w:t>
      </w:r>
      <w:proofErr w:type="spellEnd"/>
      <w:r w:rsidRPr="00BB0832">
        <w:rPr>
          <w:lang w:val="nl-NL"/>
        </w:rPr>
        <w:t xml:space="preserve"> </w:t>
      </w:r>
      <w:proofErr w:type="spellStart"/>
      <w:r w:rsidRPr="00BB0832">
        <w:rPr>
          <w:lang w:val="nl-NL"/>
        </w:rPr>
        <w:t>Berberoglu</w:t>
      </w:r>
      <w:proofErr w:type="spellEnd"/>
      <w:r w:rsidRPr="00BB0832">
        <w:rPr>
          <w:lang w:val="nl-NL"/>
        </w:rPr>
        <w:t xml:space="preserve"> 1312758</w:t>
      </w:r>
    </w:p>
    <w:p w14:paraId="2020BD69" w14:textId="64A9CBD6" w:rsidR="51BC83DB" w:rsidRDefault="51BC83DB" w:rsidP="51BC83DB">
      <w:pPr>
        <w:spacing w:line="276" w:lineRule="auto"/>
        <w:rPr>
          <w:lang w:val="nl-NL"/>
        </w:rPr>
      </w:pPr>
    </w:p>
    <w:p w14:paraId="123287F7" w14:textId="3DDCE63E" w:rsidR="51BC83DB" w:rsidRDefault="51BC83DB" w:rsidP="51BC83DB">
      <w:pPr>
        <w:spacing w:line="276" w:lineRule="auto"/>
        <w:rPr>
          <w:lang w:val="nl-NL"/>
        </w:rPr>
      </w:pPr>
    </w:p>
    <w:p w14:paraId="22AB0A7E" w14:textId="42473A60" w:rsidR="51BC83DB" w:rsidRDefault="51BC83DB" w:rsidP="51BC83DB">
      <w:pPr>
        <w:spacing w:line="276" w:lineRule="auto"/>
        <w:rPr>
          <w:lang w:val="nl-NL"/>
        </w:rPr>
      </w:pPr>
    </w:p>
    <w:p w14:paraId="39C8AA47" w14:textId="2A307C6C" w:rsidR="1050E369" w:rsidRPr="00BB0832" w:rsidRDefault="1050E369" w:rsidP="00A01585">
      <w:pPr>
        <w:spacing w:line="276" w:lineRule="auto"/>
        <w:rPr>
          <w:lang w:val="nl-NL"/>
        </w:rPr>
      </w:pPr>
    </w:p>
    <w:p w14:paraId="16201F16" w14:textId="572FF9A9" w:rsidR="511BF218" w:rsidRPr="00BB0832" w:rsidRDefault="778B87EE" w:rsidP="51BC83DB">
      <w:pPr>
        <w:pStyle w:val="Heading1"/>
        <w:keepLines/>
        <w:spacing w:before="360" w:line="276" w:lineRule="auto"/>
        <w:rPr>
          <w:rFonts w:ascii="Arial" w:eastAsia="Arial" w:hAnsi="Arial" w:cs="Arial"/>
          <w:color w:val="0F4761" w:themeColor="accent1" w:themeShade="BF"/>
          <w:lang w:val="nl-NL"/>
        </w:rPr>
      </w:pPr>
      <w:bookmarkStart w:id="2" w:name="_Toc212212191"/>
      <w:r w:rsidRPr="05003FD5">
        <w:rPr>
          <w:rFonts w:ascii="Arial" w:eastAsia="Arial" w:hAnsi="Arial" w:cs="Arial"/>
          <w:lang w:val="en-US"/>
        </w:rPr>
        <w:t>Abstract</w:t>
      </w:r>
      <w:bookmarkEnd w:id="2"/>
    </w:p>
    <w:sdt>
      <w:sdtPr>
        <w:id w:val="-755286559"/>
        <w:docPartObj>
          <w:docPartGallery w:val="Table of Contents"/>
          <w:docPartUnique/>
        </w:docPartObj>
      </w:sdtPr>
      <w:sdtContent>
        <w:p w14:paraId="51373CB3" w14:textId="243BA321" w:rsidR="516AF252" w:rsidRDefault="516AF252" w:rsidP="6A340AFB">
          <w:pPr>
            <w:pStyle w:val="TOC1"/>
            <w:tabs>
              <w:tab w:val="right" w:leader="dot" w:pos="9016"/>
            </w:tabs>
            <w:rPr>
              <w:rFonts w:asciiTheme="minorHAnsi" w:hAnsiTheme="minorHAnsi" w:cstheme="minorBidi"/>
              <w:noProof/>
              <w:sz w:val="24"/>
              <w:szCs w:val="24"/>
              <w:lang w:eastAsia="en-GB"/>
            </w:rPr>
          </w:pPr>
          <w:r>
            <w:fldChar w:fldCharType="begin"/>
          </w:r>
          <w:r>
            <w:instrText>TOC \o "1-9" \z \u \h</w:instrText>
          </w:r>
          <w:r>
            <w:fldChar w:fldCharType="separate"/>
          </w:r>
          <w:hyperlink w:anchor="_Toc212212190">
            <w:r w:rsidR="009F0956" w:rsidRPr="6A340AFB">
              <w:rPr>
                <w:rStyle w:val="Hyperlink"/>
                <w:rFonts w:eastAsia="Arial"/>
                <w:noProof/>
              </w:rPr>
              <w:t>BigFat: for an innovative biotechnological process using single cells to produce 5,000 tons/year of fat</w:t>
            </w:r>
            <w:r>
              <w:tab/>
            </w:r>
            <w:r w:rsidRPr="6A340AFB">
              <w:rPr>
                <w:noProof/>
              </w:rPr>
              <w:fldChar w:fldCharType="begin"/>
            </w:r>
            <w:r w:rsidRPr="6A340AFB">
              <w:rPr>
                <w:noProof/>
              </w:rPr>
              <w:instrText xml:space="preserve"> PAGEREF _Toc212212190 \h </w:instrText>
            </w:r>
            <w:r w:rsidRPr="6A340AFB">
              <w:rPr>
                <w:noProof/>
              </w:rPr>
            </w:r>
            <w:r w:rsidRPr="6A340AFB">
              <w:rPr>
                <w:noProof/>
              </w:rPr>
              <w:fldChar w:fldCharType="separate"/>
            </w:r>
            <w:r w:rsidR="009F0956" w:rsidRPr="6A340AFB">
              <w:rPr>
                <w:noProof/>
              </w:rPr>
              <w:t>1</w:t>
            </w:r>
            <w:r w:rsidRPr="6A340AFB">
              <w:rPr>
                <w:noProof/>
              </w:rPr>
              <w:fldChar w:fldCharType="end"/>
            </w:r>
          </w:hyperlink>
        </w:p>
        <w:p w14:paraId="50B38045" w14:textId="2AC73E02" w:rsidR="009F0956" w:rsidRDefault="009F0956" w:rsidP="6A340AFB">
          <w:pPr>
            <w:pStyle w:val="TOC1"/>
            <w:tabs>
              <w:tab w:val="right" w:leader="dot" w:pos="9016"/>
            </w:tabs>
            <w:rPr>
              <w:rFonts w:asciiTheme="minorHAnsi" w:hAnsiTheme="minorHAnsi" w:cstheme="minorBidi"/>
              <w:noProof/>
              <w:sz w:val="24"/>
              <w:szCs w:val="24"/>
              <w:lang w:eastAsia="en-GB"/>
            </w:rPr>
          </w:pPr>
          <w:hyperlink w:anchor="_Toc212212191">
            <w:r w:rsidRPr="6A340AFB">
              <w:rPr>
                <w:rStyle w:val="Hyperlink"/>
                <w:rFonts w:eastAsia="Arial"/>
                <w:noProof/>
                <w:lang w:val="en-US"/>
              </w:rPr>
              <w:t>Abstract</w:t>
            </w:r>
            <w:r>
              <w:tab/>
            </w:r>
            <w:r w:rsidRPr="6A340AFB">
              <w:rPr>
                <w:noProof/>
              </w:rPr>
              <w:fldChar w:fldCharType="begin"/>
            </w:r>
            <w:r w:rsidRPr="6A340AFB">
              <w:rPr>
                <w:noProof/>
              </w:rPr>
              <w:instrText xml:space="preserve"> PAGEREF _Toc212212191 \h </w:instrText>
            </w:r>
            <w:r w:rsidRPr="6A340AFB">
              <w:rPr>
                <w:noProof/>
              </w:rPr>
            </w:r>
            <w:r w:rsidRPr="6A340AFB">
              <w:rPr>
                <w:noProof/>
              </w:rPr>
              <w:fldChar w:fldCharType="separate"/>
            </w:r>
            <w:r w:rsidRPr="6A340AFB">
              <w:rPr>
                <w:noProof/>
              </w:rPr>
              <w:t>2</w:t>
            </w:r>
            <w:r w:rsidRPr="6A340AFB">
              <w:rPr>
                <w:noProof/>
              </w:rPr>
              <w:fldChar w:fldCharType="end"/>
            </w:r>
          </w:hyperlink>
        </w:p>
        <w:p w14:paraId="19F732F5" w14:textId="5410A4DB" w:rsidR="009F0956" w:rsidRDefault="009F0956" w:rsidP="6A340AFB">
          <w:pPr>
            <w:pStyle w:val="TOC1"/>
            <w:tabs>
              <w:tab w:val="left" w:pos="425"/>
              <w:tab w:val="right" w:leader="dot" w:pos="9016"/>
            </w:tabs>
            <w:rPr>
              <w:rFonts w:asciiTheme="minorHAnsi" w:hAnsiTheme="minorHAnsi" w:cstheme="minorBidi"/>
              <w:noProof/>
              <w:sz w:val="24"/>
              <w:szCs w:val="24"/>
              <w:lang w:eastAsia="en-GB"/>
            </w:rPr>
          </w:pPr>
          <w:hyperlink w:anchor="_Toc212212192">
            <w:r w:rsidRPr="6A340AFB">
              <w:rPr>
                <w:rStyle w:val="Hyperlink"/>
                <w:rFonts w:eastAsia="Arial"/>
                <w:noProof/>
              </w:rPr>
              <w:t>I.</w:t>
            </w:r>
            <w:r>
              <w:tab/>
            </w:r>
            <w:r w:rsidRPr="6A340AFB">
              <w:rPr>
                <w:rStyle w:val="Hyperlink"/>
                <w:rFonts w:eastAsia="Arial"/>
                <w:noProof/>
              </w:rPr>
              <w:t>Introduction</w:t>
            </w:r>
            <w:r>
              <w:tab/>
            </w:r>
            <w:r w:rsidRPr="6A340AFB">
              <w:rPr>
                <w:noProof/>
              </w:rPr>
              <w:fldChar w:fldCharType="begin"/>
            </w:r>
            <w:r w:rsidRPr="6A340AFB">
              <w:rPr>
                <w:noProof/>
              </w:rPr>
              <w:instrText xml:space="preserve"> PAGEREF _Toc212212192 \h </w:instrText>
            </w:r>
            <w:r w:rsidRPr="6A340AFB">
              <w:rPr>
                <w:noProof/>
              </w:rPr>
            </w:r>
            <w:r w:rsidRPr="6A340AFB">
              <w:rPr>
                <w:noProof/>
              </w:rPr>
              <w:fldChar w:fldCharType="separate"/>
            </w:r>
            <w:r w:rsidRPr="6A340AFB">
              <w:rPr>
                <w:noProof/>
              </w:rPr>
              <w:t>4</w:t>
            </w:r>
            <w:r w:rsidRPr="6A340AFB">
              <w:rPr>
                <w:noProof/>
              </w:rPr>
              <w:fldChar w:fldCharType="end"/>
            </w:r>
          </w:hyperlink>
        </w:p>
        <w:p w14:paraId="775B62CA" w14:textId="68BB57E8"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193">
            <w:r w:rsidRPr="6A340AFB">
              <w:rPr>
                <w:rStyle w:val="Hyperlink"/>
                <w:rFonts w:eastAsia="Arial"/>
                <w:noProof/>
              </w:rPr>
              <w:t>Background</w:t>
            </w:r>
            <w:r>
              <w:tab/>
            </w:r>
            <w:r w:rsidRPr="6A340AFB">
              <w:rPr>
                <w:noProof/>
              </w:rPr>
              <w:fldChar w:fldCharType="begin"/>
            </w:r>
            <w:r w:rsidRPr="6A340AFB">
              <w:rPr>
                <w:noProof/>
              </w:rPr>
              <w:instrText xml:space="preserve"> PAGEREF _Toc212212193 \h </w:instrText>
            </w:r>
            <w:r w:rsidRPr="6A340AFB">
              <w:rPr>
                <w:noProof/>
              </w:rPr>
            </w:r>
            <w:r w:rsidRPr="6A340AFB">
              <w:rPr>
                <w:noProof/>
              </w:rPr>
              <w:fldChar w:fldCharType="separate"/>
            </w:r>
            <w:r w:rsidRPr="6A340AFB">
              <w:rPr>
                <w:noProof/>
              </w:rPr>
              <w:t>4</w:t>
            </w:r>
            <w:r w:rsidRPr="6A340AFB">
              <w:rPr>
                <w:noProof/>
              </w:rPr>
              <w:fldChar w:fldCharType="end"/>
            </w:r>
          </w:hyperlink>
        </w:p>
        <w:p w14:paraId="5A11029D" w14:textId="010741B9"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194">
            <w:r w:rsidRPr="6A340AFB">
              <w:rPr>
                <w:rStyle w:val="Hyperlink"/>
                <w:rFonts w:eastAsia="Arial"/>
                <w:noProof/>
              </w:rPr>
              <w:t>Project Scope and Approach</w:t>
            </w:r>
            <w:r>
              <w:tab/>
            </w:r>
            <w:r w:rsidRPr="6A340AFB">
              <w:rPr>
                <w:noProof/>
              </w:rPr>
              <w:fldChar w:fldCharType="begin"/>
            </w:r>
            <w:r w:rsidRPr="6A340AFB">
              <w:rPr>
                <w:noProof/>
              </w:rPr>
              <w:instrText xml:space="preserve"> PAGEREF _Toc212212194 \h </w:instrText>
            </w:r>
            <w:r w:rsidRPr="6A340AFB">
              <w:rPr>
                <w:noProof/>
              </w:rPr>
            </w:r>
            <w:r w:rsidRPr="6A340AFB">
              <w:rPr>
                <w:noProof/>
              </w:rPr>
              <w:fldChar w:fldCharType="separate"/>
            </w:r>
            <w:r w:rsidRPr="6A340AFB">
              <w:rPr>
                <w:noProof/>
              </w:rPr>
              <w:t>5</w:t>
            </w:r>
            <w:r w:rsidRPr="6A340AFB">
              <w:rPr>
                <w:noProof/>
              </w:rPr>
              <w:fldChar w:fldCharType="end"/>
            </w:r>
          </w:hyperlink>
        </w:p>
        <w:p w14:paraId="636AB6E1" w14:textId="1EB33119" w:rsidR="009F0956" w:rsidRDefault="009F0956" w:rsidP="6A340AFB">
          <w:pPr>
            <w:pStyle w:val="TOC1"/>
            <w:tabs>
              <w:tab w:val="left" w:pos="425"/>
              <w:tab w:val="right" w:leader="dot" w:pos="9016"/>
            </w:tabs>
            <w:rPr>
              <w:rFonts w:asciiTheme="minorHAnsi" w:hAnsiTheme="minorHAnsi" w:cstheme="minorBidi"/>
              <w:noProof/>
              <w:sz w:val="24"/>
              <w:szCs w:val="24"/>
              <w:lang w:eastAsia="en-GB"/>
            </w:rPr>
          </w:pPr>
          <w:hyperlink w:anchor="_Toc212212195">
            <w:r w:rsidRPr="6A340AFB">
              <w:rPr>
                <w:rStyle w:val="Hyperlink"/>
                <w:rFonts w:eastAsia="Arial"/>
                <w:noProof/>
              </w:rPr>
              <w:t>II.</w:t>
            </w:r>
            <w:r>
              <w:tab/>
            </w:r>
            <w:r w:rsidRPr="6A340AFB">
              <w:rPr>
                <w:rStyle w:val="Hyperlink"/>
                <w:rFonts w:eastAsia="Arial"/>
                <w:noProof/>
              </w:rPr>
              <w:t>Cell line selection</w:t>
            </w:r>
            <w:r>
              <w:tab/>
            </w:r>
            <w:r w:rsidRPr="6A340AFB">
              <w:rPr>
                <w:noProof/>
              </w:rPr>
              <w:fldChar w:fldCharType="begin"/>
            </w:r>
            <w:r w:rsidRPr="6A340AFB">
              <w:rPr>
                <w:noProof/>
              </w:rPr>
              <w:instrText xml:space="preserve"> PAGEREF _Toc212212195 \h </w:instrText>
            </w:r>
            <w:r w:rsidRPr="6A340AFB">
              <w:rPr>
                <w:noProof/>
              </w:rPr>
            </w:r>
            <w:r w:rsidRPr="6A340AFB">
              <w:rPr>
                <w:noProof/>
              </w:rPr>
              <w:fldChar w:fldCharType="separate"/>
            </w:r>
            <w:r w:rsidRPr="6A340AFB">
              <w:rPr>
                <w:noProof/>
              </w:rPr>
              <w:t>5</w:t>
            </w:r>
            <w:r w:rsidRPr="6A340AFB">
              <w:rPr>
                <w:noProof/>
              </w:rPr>
              <w:fldChar w:fldCharType="end"/>
            </w:r>
          </w:hyperlink>
        </w:p>
        <w:p w14:paraId="5B09DD27" w14:textId="5931CCAA"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196">
            <w:r w:rsidRPr="6A340AFB">
              <w:rPr>
                <w:rStyle w:val="Hyperlink"/>
                <w:rFonts w:eastAsia="Arial"/>
                <w:noProof/>
              </w:rPr>
              <w:t xml:space="preserve">Single-cell suspension cell line creation </w:t>
            </w:r>
            <w:r>
              <w:tab/>
            </w:r>
            <w:r w:rsidRPr="6A340AFB">
              <w:rPr>
                <w:noProof/>
              </w:rPr>
              <w:fldChar w:fldCharType="begin"/>
            </w:r>
            <w:r w:rsidRPr="6A340AFB">
              <w:rPr>
                <w:noProof/>
              </w:rPr>
              <w:instrText xml:space="preserve"> PAGEREF _Toc212212196 \h </w:instrText>
            </w:r>
            <w:r w:rsidRPr="6A340AFB">
              <w:rPr>
                <w:noProof/>
              </w:rPr>
            </w:r>
            <w:r w:rsidRPr="6A340AFB">
              <w:rPr>
                <w:noProof/>
              </w:rPr>
              <w:fldChar w:fldCharType="separate"/>
            </w:r>
            <w:r w:rsidRPr="6A340AFB">
              <w:rPr>
                <w:noProof/>
              </w:rPr>
              <w:t>6</w:t>
            </w:r>
            <w:r w:rsidRPr="6A340AFB">
              <w:rPr>
                <w:noProof/>
              </w:rPr>
              <w:fldChar w:fldCharType="end"/>
            </w:r>
          </w:hyperlink>
        </w:p>
        <w:p w14:paraId="0A2A5366" w14:textId="27DAB4F9"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197">
            <w:r w:rsidRPr="6A340AFB">
              <w:rPr>
                <w:rStyle w:val="Hyperlink"/>
                <w:rFonts w:eastAsia="Arial"/>
                <w:noProof/>
              </w:rPr>
              <w:t>III.</w:t>
            </w:r>
            <w:r>
              <w:tab/>
            </w:r>
            <w:r w:rsidRPr="6A340AFB">
              <w:rPr>
                <w:rStyle w:val="Hyperlink"/>
                <w:rFonts w:eastAsia="Arial"/>
                <w:noProof/>
              </w:rPr>
              <w:t>Medium Formulation</w:t>
            </w:r>
            <w:r>
              <w:tab/>
            </w:r>
            <w:r w:rsidRPr="6A340AFB">
              <w:rPr>
                <w:noProof/>
              </w:rPr>
              <w:fldChar w:fldCharType="begin"/>
            </w:r>
            <w:r w:rsidRPr="6A340AFB">
              <w:rPr>
                <w:noProof/>
              </w:rPr>
              <w:instrText xml:space="preserve"> PAGEREF _Toc212212197 \h </w:instrText>
            </w:r>
            <w:r w:rsidRPr="6A340AFB">
              <w:rPr>
                <w:noProof/>
              </w:rPr>
            </w:r>
            <w:r w:rsidRPr="6A340AFB">
              <w:rPr>
                <w:noProof/>
              </w:rPr>
              <w:fldChar w:fldCharType="separate"/>
            </w:r>
            <w:r w:rsidRPr="6A340AFB">
              <w:rPr>
                <w:noProof/>
              </w:rPr>
              <w:t>7</w:t>
            </w:r>
            <w:r w:rsidRPr="6A340AFB">
              <w:rPr>
                <w:noProof/>
              </w:rPr>
              <w:fldChar w:fldCharType="end"/>
            </w:r>
          </w:hyperlink>
        </w:p>
        <w:p w14:paraId="208C3BDF" w14:textId="77D05D54"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198">
            <w:r w:rsidRPr="6A340AFB">
              <w:rPr>
                <w:rStyle w:val="Hyperlink"/>
                <w:rFonts w:eastAsia="Arial"/>
                <w:noProof/>
              </w:rPr>
              <w:t>Waste accumulation</w:t>
            </w:r>
            <w:r>
              <w:tab/>
            </w:r>
            <w:r w:rsidRPr="6A340AFB">
              <w:rPr>
                <w:noProof/>
              </w:rPr>
              <w:fldChar w:fldCharType="begin"/>
            </w:r>
            <w:r w:rsidRPr="6A340AFB">
              <w:rPr>
                <w:noProof/>
              </w:rPr>
              <w:instrText xml:space="preserve"> PAGEREF _Toc212212198 \h </w:instrText>
            </w:r>
            <w:r w:rsidRPr="6A340AFB">
              <w:rPr>
                <w:noProof/>
              </w:rPr>
            </w:r>
            <w:r w:rsidRPr="6A340AFB">
              <w:rPr>
                <w:noProof/>
              </w:rPr>
              <w:fldChar w:fldCharType="separate"/>
            </w:r>
            <w:r w:rsidRPr="6A340AFB">
              <w:rPr>
                <w:noProof/>
              </w:rPr>
              <w:t>7</w:t>
            </w:r>
            <w:r w:rsidRPr="6A340AFB">
              <w:rPr>
                <w:noProof/>
              </w:rPr>
              <w:fldChar w:fldCharType="end"/>
            </w:r>
          </w:hyperlink>
        </w:p>
        <w:p w14:paraId="6D969AB4" w14:textId="077324C4"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199">
            <w:r w:rsidRPr="6A340AFB">
              <w:rPr>
                <w:rStyle w:val="Hyperlink"/>
                <w:rFonts w:eastAsia="Arial"/>
                <w:noProof/>
              </w:rPr>
              <w:t>Single cell suspension</w:t>
            </w:r>
            <w:r>
              <w:tab/>
            </w:r>
            <w:r w:rsidRPr="6A340AFB">
              <w:rPr>
                <w:noProof/>
              </w:rPr>
              <w:fldChar w:fldCharType="begin"/>
            </w:r>
            <w:r w:rsidRPr="6A340AFB">
              <w:rPr>
                <w:noProof/>
              </w:rPr>
              <w:instrText xml:space="preserve"> PAGEREF _Toc212212199 \h </w:instrText>
            </w:r>
            <w:r w:rsidRPr="6A340AFB">
              <w:rPr>
                <w:noProof/>
              </w:rPr>
            </w:r>
            <w:r w:rsidRPr="6A340AFB">
              <w:rPr>
                <w:noProof/>
              </w:rPr>
              <w:fldChar w:fldCharType="separate"/>
            </w:r>
            <w:r w:rsidRPr="6A340AFB">
              <w:rPr>
                <w:noProof/>
              </w:rPr>
              <w:t>7</w:t>
            </w:r>
            <w:r w:rsidRPr="6A340AFB">
              <w:rPr>
                <w:noProof/>
              </w:rPr>
              <w:fldChar w:fldCharType="end"/>
            </w:r>
          </w:hyperlink>
        </w:p>
        <w:p w14:paraId="4AF61442" w14:textId="7216305A"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00">
            <w:r w:rsidRPr="6A340AFB">
              <w:rPr>
                <w:rStyle w:val="Hyperlink"/>
                <w:rFonts w:eastAsia="Arial"/>
                <w:noProof/>
              </w:rPr>
              <w:t>Proliferation</w:t>
            </w:r>
            <w:r>
              <w:tab/>
            </w:r>
            <w:r w:rsidRPr="6A340AFB">
              <w:rPr>
                <w:noProof/>
              </w:rPr>
              <w:fldChar w:fldCharType="begin"/>
            </w:r>
            <w:r w:rsidRPr="6A340AFB">
              <w:rPr>
                <w:noProof/>
              </w:rPr>
              <w:instrText xml:space="preserve"> PAGEREF _Toc212212200 \h </w:instrText>
            </w:r>
            <w:r w:rsidRPr="6A340AFB">
              <w:rPr>
                <w:noProof/>
              </w:rPr>
            </w:r>
            <w:r w:rsidRPr="6A340AFB">
              <w:rPr>
                <w:noProof/>
              </w:rPr>
              <w:fldChar w:fldCharType="separate"/>
            </w:r>
            <w:r w:rsidRPr="6A340AFB">
              <w:rPr>
                <w:noProof/>
              </w:rPr>
              <w:t>8</w:t>
            </w:r>
            <w:r w:rsidRPr="6A340AFB">
              <w:rPr>
                <w:noProof/>
              </w:rPr>
              <w:fldChar w:fldCharType="end"/>
            </w:r>
          </w:hyperlink>
        </w:p>
        <w:p w14:paraId="1EDAB661" w14:textId="23159324"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01">
            <w:r w:rsidRPr="6A340AFB">
              <w:rPr>
                <w:rStyle w:val="Hyperlink"/>
                <w:rFonts w:eastAsia="Arial"/>
                <w:noProof/>
              </w:rPr>
              <w:t>Priming</w:t>
            </w:r>
            <w:r>
              <w:tab/>
            </w:r>
            <w:r w:rsidRPr="6A340AFB">
              <w:rPr>
                <w:noProof/>
              </w:rPr>
              <w:fldChar w:fldCharType="begin"/>
            </w:r>
            <w:r w:rsidRPr="6A340AFB">
              <w:rPr>
                <w:noProof/>
              </w:rPr>
              <w:instrText xml:space="preserve"> PAGEREF _Toc212212201 \h </w:instrText>
            </w:r>
            <w:r w:rsidRPr="6A340AFB">
              <w:rPr>
                <w:noProof/>
              </w:rPr>
            </w:r>
            <w:r w:rsidRPr="6A340AFB">
              <w:rPr>
                <w:noProof/>
              </w:rPr>
              <w:fldChar w:fldCharType="separate"/>
            </w:r>
            <w:r w:rsidRPr="6A340AFB">
              <w:rPr>
                <w:noProof/>
              </w:rPr>
              <w:t>8</w:t>
            </w:r>
            <w:r w:rsidRPr="6A340AFB">
              <w:rPr>
                <w:noProof/>
              </w:rPr>
              <w:fldChar w:fldCharType="end"/>
            </w:r>
          </w:hyperlink>
        </w:p>
        <w:p w14:paraId="59949865" w14:textId="4771541C"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02">
            <w:r w:rsidRPr="6A340AFB">
              <w:rPr>
                <w:rStyle w:val="Hyperlink"/>
                <w:rFonts w:eastAsia="Arial"/>
                <w:noProof/>
              </w:rPr>
              <w:t>Differentiation</w:t>
            </w:r>
            <w:r>
              <w:tab/>
            </w:r>
            <w:r w:rsidRPr="6A340AFB">
              <w:rPr>
                <w:noProof/>
              </w:rPr>
              <w:fldChar w:fldCharType="begin"/>
            </w:r>
            <w:r w:rsidRPr="6A340AFB">
              <w:rPr>
                <w:noProof/>
              </w:rPr>
              <w:instrText xml:space="preserve"> PAGEREF _Toc212212202 \h </w:instrText>
            </w:r>
            <w:r w:rsidRPr="6A340AFB">
              <w:rPr>
                <w:noProof/>
              </w:rPr>
            </w:r>
            <w:r w:rsidRPr="6A340AFB">
              <w:rPr>
                <w:noProof/>
              </w:rPr>
              <w:fldChar w:fldCharType="separate"/>
            </w:r>
            <w:r w:rsidRPr="6A340AFB">
              <w:rPr>
                <w:noProof/>
              </w:rPr>
              <w:t>8</w:t>
            </w:r>
            <w:r w:rsidRPr="6A340AFB">
              <w:rPr>
                <w:noProof/>
              </w:rPr>
              <w:fldChar w:fldCharType="end"/>
            </w:r>
          </w:hyperlink>
        </w:p>
        <w:p w14:paraId="60000793" w14:textId="684A6625"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03">
            <w:r w:rsidRPr="6A340AFB">
              <w:rPr>
                <w:rStyle w:val="Hyperlink"/>
                <w:rFonts w:eastAsia="Arial"/>
                <w:noProof/>
              </w:rPr>
              <w:t>Cost reductions</w:t>
            </w:r>
            <w:r>
              <w:tab/>
            </w:r>
            <w:r w:rsidRPr="6A340AFB">
              <w:rPr>
                <w:noProof/>
              </w:rPr>
              <w:fldChar w:fldCharType="begin"/>
            </w:r>
            <w:r w:rsidRPr="6A340AFB">
              <w:rPr>
                <w:noProof/>
              </w:rPr>
              <w:instrText xml:space="preserve"> PAGEREF _Toc212212203 \h </w:instrText>
            </w:r>
            <w:r w:rsidRPr="6A340AFB">
              <w:rPr>
                <w:noProof/>
              </w:rPr>
            </w:r>
            <w:r w:rsidRPr="6A340AFB">
              <w:rPr>
                <w:noProof/>
              </w:rPr>
              <w:fldChar w:fldCharType="separate"/>
            </w:r>
            <w:r w:rsidRPr="6A340AFB">
              <w:rPr>
                <w:noProof/>
              </w:rPr>
              <w:t>9</w:t>
            </w:r>
            <w:r w:rsidRPr="6A340AFB">
              <w:rPr>
                <w:noProof/>
              </w:rPr>
              <w:fldChar w:fldCharType="end"/>
            </w:r>
          </w:hyperlink>
        </w:p>
        <w:p w14:paraId="58F50CD0" w14:textId="1A5ECA93"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04">
            <w:r w:rsidRPr="6A340AFB">
              <w:rPr>
                <w:rStyle w:val="Hyperlink"/>
                <w:rFonts w:eastAsia="Arial"/>
                <w:noProof/>
              </w:rPr>
              <w:t>Medium sterilisation</w:t>
            </w:r>
            <w:r>
              <w:tab/>
            </w:r>
            <w:r w:rsidRPr="6A340AFB">
              <w:rPr>
                <w:noProof/>
              </w:rPr>
              <w:fldChar w:fldCharType="begin"/>
            </w:r>
            <w:r w:rsidRPr="6A340AFB">
              <w:rPr>
                <w:noProof/>
              </w:rPr>
              <w:instrText xml:space="preserve"> PAGEREF _Toc212212204 \h </w:instrText>
            </w:r>
            <w:r w:rsidRPr="6A340AFB">
              <w:rPr>
                <w:noProof/>
              </w:rPr>
            </w:r>
            <w:r w:rsidRPr="6A340AFB">
              <w:rPr>
                <w:noProof/>
              </w:rPr>
              <w:fldChar w:fldCharType="separate"/>
            </w:r>
            <w:r w:rsidRPr="6A340AFB">
              <w:rPr>
                <w:noProof/>
              </w:rPr>
              <w:t>10</w:t>
            </w:r>
            <w:r w:rsidRPr="6A340AFB">
              <w:rPr>
                <w:noProof/>
              </w:rPr>
              <w:fldChar w:fldCharType="end"/>
            </w:r>
          </w:hyperlink>
        </w:p>
        <w:p w14:paraId="740C1538" w14:textId="05750437"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05">
            <w:r w:rsidRPr="6A340AFB">
              <w:rPr>
                <w:rStyle w:val="Hyperlink"/>
                <w:rFonts w:eastAsia="Arial"/>
                <w:noProof/>
              </w:rPr>
              <w:t>IV.</w:t>
            </w:r>
            <w:r>
              <w:tab/>
            </w:r>
            <w:r w:rsidRPr="6A340AFB">
              <w:rPr>
                <w:rStyle w:val="Hyperlink"/>
                <w:rFonts w:eastAsia="Arial"/>
                <w:noProof/>
              </w:rPr>
              <w:t>Fermentation</w:t>
            </w:r>
            <w:r>
              <w:tab/>
            </w:r>
            <w:r w:rsidRPr="6A340AFB">
              <w:rPr>
                <w:noProof/>
              </w:rPr>
              <w:fldChar w:fldCharType="begin"/>
            </w:r>
            <w:r w:rsidRPr="6A340AFB">
              <w:rPr>
                <w:noProof/>
              </w:rPr>
              <w:instrText xml:space="preserve"> PAGEREF _Toc212212205 \h </w:instrText>
            </w:r>
            <w:r w:rsidRPr="6A340AFB">
              <w:rPr>
                <w:noProof/>
              </w:rPr>
            </w:r>
            <w:r w:rsidRPr="6A340AFB">
              <w:rPr>
                <w:noProof/>
              </w:rPr>
              <w:fldChar w:fldCharType="separate"/>
            </w:r>
            <w:r w:rsidRPr="6A340AFB">
              <w:rPr>
                <w:noProof/>
              </w:rPr>
              <w:t>10</w:t>
            </w:r>
            <w:r w:rsidRPr="6A340AFB">
              <w:rPr>
                <w:noProof/>
              </w:rPr>
              <w:fldChar w:fldCharType="end"/>
            </w:r>
          </w:hyperlink>
        </w:p>
        <w:p w14:paraId="12145EF0" w14:textId="349C3EF7"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06">
            <w:r w:rsidRPr="6A340AFB">
              <w:rPr>
                <w:rStyle w:val="Hyperlink"/>
                <w:noProof/>
              </w:rPr>
              <w:t>General considerations</w:t>
            </w:r>
            <w:r>
              <w:tab/>
            </w:r>
            <w:r w:rsidRPr="6A340AFB">
              <w:rPr>
                <w:noProof/>
              </w:rPr>
              <w:fldChar w:fldCharType="begin"/>
            </w:r>
            <w:r w:rsidRPr="6A340AFB">
              <w:rPr>
                <w:noProof/>
              </w:rPr>
              <w:instrText xml:space="preserve"> PAGEREF _Toc212212206 \h </w:instrText>
            </w:r>
            <w:r w:rsidRPr="6A340AFB">
              <w:rPr>
                <w:noProof/>
              </w:rPr>
            </w:r>
            <w:r w:rsidRPr="6A340AFB">
              <w:rPr>
                <w:noProof/>
              </w:rPr>
              <w:fldChar w:fldCharType="separate"/>
            </w:r>
            <w:r w:rsidRPr="6A340AFB">
              <w:rPr>
                <w:noProof/>
              </w:rPr>
              <w:t>10</w:t>
            </w:r>
            <w:r w:rsidRPr="6A340AFB">
              <w:rPr>
                <w:noProof/>
              </w:rPr>
              <w:fldChar w:fldCharType="end"/>
            </w:r>
          </w:hyperlink>
        </w:p>
        <w:p w14:paraId="635D10CA" w14:textId="4A338FBB" w:rsidR="009F0956" w:rsidRDefault="009F0956" w:rsidP="6A340AFB">
          <w:pPr>
            <w:pStyle w:val="TOC3"/>
            <w:tabs>
              <w:tab w:val="right" w:leader="dot" w:pos="9016"/>
            </w:tabs>
            <w:rPr>
              <w:rFonts w:asciiTheme="minorHAnsi" w:hAnsiTheme="minorHAnsi" w:cstheme="minorBidi"/>
              <w:noProof/>
              <w:sz w:val="24"/>
              <w:szCs w:val="24"/>
              <w:lang w:eastAsia="en-GB"/>
            </w:rPr>
          </w:pPr>
          <w:hyperlink w:anchor="_Toc212212207">
            <w:r w:rsidRPr="6A340AFB">
              <w:rPr>
                <w:rStyle w:val="Hyperlink"/>
                <w:noProof/>
              </w:rPr>
              <w:t>Stainless steel vs. Single-use</w:t>
            </w:r>
            <w:r>
              <w:tab/>
            </w:r>
            <w:r w:rsidRPr="6A340AFB">
              <w:rPr>
                <w:noProof/>
              </w:rPr>
              <w:fldChar w:fldCharType="begin"/>
            </w:r>
            <w:r w:rsidRPr="6A340AFB">
              <w:rPr>
                <w:noProof/>
              </w:rPr>
              <w:instrText xml:space="preserve"> PAGEREF _Toc212212207 \h </w:instrText>
            </w:r>
            <w:r w:rsidRPr="6A340AFB">
              <w:rPr>
                <w:noProof/>
              </w:rPr>
            </w:r>
            <w:r w:rsidRPr="6A340AFB">
              <w:rPr>
                <w:noProof/>
              </w:rPr>
              <w:fldChar w:fldCharType="separate"/>
            </w:r>
            <w:r w:rsidRPr="6A340AFB">
              <w:rPr>
                <w:noProof/>
              </w:rPr>
              <w:t>10</w:t>
            </w:r>
            <w:r w:rsidRPr="6A340AFB">
              <w:rPr>
                <w:noProof/>
              </w:rPr>
              <w:fldChar w:fldCharType="end"/>
            </w:r>
          </w:hyperlink>
        </w:p>
        <w:p w14:paraId="464C170A" w14:textId="117321D7" w:rsidR="009F0956" w:rsidRDefault="009F0956" w:rsidP="6A340AFB">
          <w:pPr>
            <w:pStyle w:val="TOC3"/>
            <w:tabs>
              <w:tab w:val="right" w:leader="dot" w:pos="9016"/>
            </w:tabs>
            <w:rPr>
              <w:rFonts w:asciiTheme="minorHAnsi" w:hAnsiTheme="minorHAnsi" w:cstheme="minorBidi"/>
              <w:noProof/>
              <w:sz w:val="24"/>
              <w:szCs w:val="24"/>
              <w:lang w:eastAsia="en-GB"/>
            </w:rPr>
          </w:pPr>
          <w:hyperlink w:anchor="_Toc212212208">
            <w:r w:rsidRPr="6A340AFB">
              <w:rPr>
                <w:rStyle w:val="Hyperlink"/>
                <w:noProof/>
              </w:rPr>
              <w:t>Seed Train</w:t>
            </w:r>
            <w:r>
              <w:tab/>
            </w:r>
            <w:r w:rsidRPr="6A340AFB">
              <w:rPr>
                <w:noProof/>
              </w:rPr>
              <w:fldChar w:fldCharType="begin"/>
            </w:r>
            <w:r w:rsidRPr="6A340AFB">
              <w:rPr>
                <w:noProof/>
              </w:rPr>
              <w:instrText xml:space="preserve"> PAGEREF _Toc212212208 \h </w:instrText>
            </w:r>
            <w:r w:rsidRPr="6A340AFB">
              <w:rPr>
                <w:noProof/>
              </w:rPr>
            </w:r>
            <w:r w:rsidRPr="6A340AFB">
              <w:rPr>
                <w:noProof/>
              </w:rPr>
              <w:fldChar w:fldCharType="separate"/>
            </w:r>
            <w:r w:rsidRPr="6A340AFB">
              <w:rPr>
                <w:noProof/>
              </w:rPr>
              <w:t>11</w:t>
            </w:r>
            <w:r w:rsidRPr="6A340AFB">
              <w:rPr>
                <w:noProof/>
              </w:rPr>
              <w:fldChar w:fldCharType="end"/>
            </w:r>
          </w:hyperlink>
        </w:p>
        <w:p w14:paraId="1F35E725" w14:textId="7AAA84AC" w:rsidR="009F0956" w:rsidRDefault="009F0956" w:rsidP="6A340AFB">
          <w:pPr>
            <w:pStyle w:val="TOC3"/>
            <w:tabs>
              <w:tab w:val="right" w:leader="dot" w:pos="9016"/>
            </w:tabs>
            <w:rPr>
              <w:rFonts w:asciiTheme="minorHAnsi" w:hAnsiTheme="minorHAnsi" w:cstheme="minorBidi"/>
              <w:noProof/>
              <w:sz w:val="24"/>
              <w:szCs w:val="24"/>
              <w:lang w:eastAsia="en-GB"/>
            </w:rPr>
          </w:pPr>
          <w:hyperlink w:anchor="_Toc212212209">
            <w:r w:rsidRPr="6A340AFB">
              <w:rPr>
                <w:rStyle w:val="Hyperlink"/>
                <w:noProof/>
              </w:rPr>
              <w:t>Large scale bioreactor considerations</w:t>
            </w:r>
            <w:r>
              <w:tab/>
            </w:r>
            <w:r w:rsidRPr="6A340AFB">
              <w:rPr>
                <w:noProof/>
              </w:rPr>
              <w:fldChar w:fldCharType="begin"/>
            </w:r>
            <w:r w:rsidRPr="6A340AFB">
              <w:rPr>
                <w:noProof/>
              </w:rPr>
              <w:instrText xml:space="preserve"> PAGEREF _Toc212212209 \h </w:instrText>
            </w:r>
            <w:r w:rsidRPr="6A340AFB">
              <w:rPr>
                <w:noProof/>
              </w:rPr>
            </w:r>
            <w:r w:rsidRPr="6A340AFB">
              <w:rPr>
                <w:noProof/>
              </w:rPr>
              <w:fldChar w:fldCharType="separate"/>
            </w:r>
            <w:r w:rsidRPr="6A340AFB">
              <w:rPr>
                <w:noProof/>
              </w:rPr>
              <w:t>11</w:t>
            </w:r>
            <w:r w:rsidRPr="6A340AFB">
              <w:rPr>
                <w:noProof/>
              </w:rPr>
              <w:fldChar w:fldCharType="end"/>
            </w:r>
          </w:hyperlink>
        </w:p>
        <w:p w14:paraId="1D259B62" w14:textId="67F9CF10"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10">
            <w:r w:rsidRPr="6A340AFB">
              <w:rPr>
                <w:rStyle w:val="Hyperlink"/>
                <w:noProof/>
              </w:rPr>
              <w:t>Proliferation</w:t>
            </w:r>
            <w:r>
              <w:tab/>
            </w:r>
            <w:r w:rsidRPr="6A340AFB">
              <w:rPr>
                <w:noProof/>
              </w:rPr>
              <w:fldChar w:fldCharType="begin"/>
            </w:r>
            <w:r w:rsidRPr="6A340AFB">
              <w:rPr>
                <w:noProof/>
              </w:rPr>
              <w:instrText xml:space="preserve"> PAGEREF _Toc212212210 \h </w:instrText>
            </w:r>
            <w:r w:rsidRPr="6A340AFB">
              <w:rPr>
                <w:noProof/>
              </w:rPr>
            </w:r>
            <w:r w:rsidRPr="6A340AFB">
              <w:rPr>
                <w:noProof/>
              </w:rPr>
              <w:fldChar w:fldCharType="separate"/>
            </w:r>
            <w:r w:rsidRPr="6A340AFB">
              <w:rPr>
                <w:noProof/>
              </w:rPr>
              <w:t>11</w:t>
            </w:r>
            <w:r w:rsidRPr="6A340AFB">
              <w:rPr>
                <w:noProof/>
              </w:rPr>
              <w:fldChar w:fldCharType="end"/>
            </w:r>
          </w:hyperlink>
        </w:p>
        <w:p w14:paraId="728FE7BB" w14:textId="389818F5"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11">
            <w:r w:rsidRPr="6A340AFB">
              <w:rPr>
                <w:rStyle w:val="Hyperlink"/>
                <w:noProof/>
              </w:rPr>
              <w:t>Differentiation</w:t>
            </w:r>
            <w:r>
              <w:tab/>
            </w:r>
            <w:r w:rsidRPr="6A340AFB">
              <w:rPr>
                <w:noProof/>
              </w:rPr>
              <w:fldChar w:fldCharType="begin"/>
            </w:r>
            <w:r w:rsidRPr="6A340AFB">
              <w:rPr>
                <w:noProof/>
              </w:rPr>
              <w:instrText xml:space="preserve"> PAGEREF _Toc212212211 \h </w:instrText>
            </w:r>
            <w:r w:rsidRPr="6A340AFB">
              <w:rPr>
                <w:noProof/>
              </w:rPr>
            </w:r>
            <w:r w:rsidRPr="6A340AFB">
              <w:rPr>
                <w:noProof/>
              </w:rPr>
              <w:fldChar w:fldCharType="separate"/>
            </w:r>
            <w:r w:rsidRPr="6A340AFB">
              <w:rPr>
                <w:noProof/>
              </w:rPr>
              <w:t>13</w:t>
            </w:r>
            <w:r w:rsidRPr="6A340AFB">
              <w:rPr>
                <w:noProof/>
              </w:rPr>
              <w:fldChar w:fldCharType="end"/>
            </w:r>
          </w:hyperlink>
        </w:p>
        <w:p w14:paraId="6DF2D792" w14:textId="767DF17C" w:rsidR="009F0956" w:rsidRDefault="009F0956" w:rsidP="6A340AFB">
          <w:pPr>
            <w:pStyle w:val="TOC1"/>
            <w:tabs>
              <w:tab w:val="left" w:pos="440"/>
              <w:tab w:val="right" w:leader="dot" w:pos="9016"/>
            </w:tabs>
            <w:rPr>
              <w:rFonts w:asciiTheme="minorHAnsi" w:hAnsiTheme="minorHAnsi" w:cstheme="minorBidi"/>
              <w:noProof/>
              <w:sz w:val="24"/>
              <w:szCs w:val="24"/>
              <w:lang w:eastAsia="en-GB"/>
            </w:rPr>
          </w:pPr>
          <w:hyperlink w:anchor="_Toc212212212">
            <w:r w:rsidRPr="6A340AFB">
              <w:rPr>
                <w:rStyle w:val="Hyperlink"/>
                <w:rFonts w:eastAsia="Arial"/>
                <w:noProof/>
              </w:rPr>
              <w:t>V.</w:t>
            </w:r>
            <w:r>
              <w:tab/>
            </w:r>
            <w:r w:rsidRPr="6A340AFB">
              <w:rPr>
                <w:rStyle w:val="Hyperlink"/>
                <w:rFonts w:eastAsia="Arial"/>
                <w:noProof/>
              </w:rPr>
              <w:t>Downstream Processing</w:t>
            </w:r>
            <w:r>
              <w:tab/>
            </w:r>
            <w:r w:rsidRPr="6A340AFB">
              <w:rPr>
                <w:noProof/>
              </w:rPr>
              <w:fldChar w:fldCharType="begin"/>
            </w:r>
            <w:r w:rsidRPr="6A340AFB">
              <w:rPr>
                <w:noProof/>
              </w:rPr>
              <w:instrText xml:space="preserve"> PAGEREF _Toc212212212 \h </w:instrText>
            </w:r>
            <w:r w:rsidRPr="6A340AFB">
              <w:rPr>
                <w:noProof/>
              </w:rPr>
            </w:r>
            <w:r w:rsidRPr="6A340AFB">
              <w:rPr>
                <w:noProof/>
              </w:rPr>
              <w:fldChar w:fldCharType="separate"/>
            </w:r>
            <w:r w:rsidRPr="6A340AFB">
              <w:rPr>
                <w:noProof/>
              </w:rPr>
              <w:t>14</w:t>
            </w:r>
            <w:r w:rsidRPr="6A340AFB">
              <w:rPr>
                <w:noProof/>
              </w:rPr>
              <w:fldChar w:fldCharType="end"/>
            </w:r>
          </w:hyperlink>
        </w:p>
        <w:p w14:paraId="7DA7AE03" w14:textId="78BC0026"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13">
            <w:r w:rsidRPr="6A340AFB">
              <w:rPr>
                <w:rStyle w:val="Hyperlink"/>
                <w:noProof/>
              </w:rPr>
              <w:t>Decantation</w:t>
            </w:r>
            <w:r>
              <w:tab/>
            </w:r>
            <w:r w:rsidRPr="6A340AFB">
              <w:rPr>
                <w:noProof/>
              </w:rPr>
              <w:fldChar w:fldCharType="begin"/>
            </w:r>
            <w:r w:rsidRPr="6A340AFB">
              <w:rPr>
                <w:noProof/>
              </w:rPr>
              <w:instrText xml:space="preserve"> PAGEREF _Toc212212213 \h </w:instrText>
            </w:r>
            <w:r w:rsidRPr="6A340AFB">
              <w:rPr>
                <w:noProof/>
              </w:rPr>
            </w:r>
            <w:r w:rsidRPr="6A340AFB">
              <w:rPr>
                <w:noProof/>
              </w:rPr>
              <w:fldChar w:fldCharType="separate"/>
            </w:r>
            <w:r w:rsidRPr="6A340AFB">
              <w:rPr>
                <w:noProof/>
              </w:rPr>
              <w:t>15</w:t>
            </w:r>
            <w:r w:rsidRPr="6A340AFB">
              <w:rPr>
                <w:noProof/>
              </w:rPr>
              <w:fldChar w:fldCharType="end"/>
            </w:r>
          </w:hyperlink>
        </w:p>
        <w:p w14:paraId="5DB92470" w14:textId="4DC33533"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14">
            <w:r w:rsidRPr="6A340AFB">
              <w:rPr>
                <w:rStyle w:val="Hyperlink"/>
                <w:rFonts w:eastAsia="Arial"/>
                <w:noProof/>
              </w:rPr>
              <w:t>Design overview</w:t>
            </w:r>
            <w:r>
              <w:tab/>
            </w:r>
            <w:r w:rsidRPr="6A340AFB">
              <w:rPr>
                <w:noProof/>
              </w:rPr>
              <w:fldChar w:fldCharType="begin"/>
            </w:r>
            <w:r w:rsidRPr="6A340AFB">
              <w:rPr>
                <w:noProof/>
              </w:rPr>
              <w:instrText xml:space="preserve"> PAGEREF _Toc212212214 \h </w:instrText>
            </w:r>
            <w:r w:rsidRPr="6A340AFB">
              <w:rPr>
                <w:noProof/>
              </w:rPr>
            </w:r>
            <w:r w:rsidRPr="6A340AFB">
              <w:rPr>
                <w:noProof/>
              </w:rPr>
              <w:fldChar w:fldCharType="separate"/>
            </w:r>
            <w:r w:rsidRPr="6A340AFB">
              <w:rPr>
                <w:noProof/>
              </w:rPr>
              <w:t>16</w:t>
            </w:r>
            <w:r w:rsidRPr="6A340AFB">
              <w:rPr>
                <w:noProof/>
              </w:rPr>
              <w:fldChar w:fldCharType="end"/>
            </w:r>
          </w:hyperlink>
        </w:p>
        <w:p w14:paraId="01515BAA" w14:textId="373B4191"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15">
            <w:r w:rsidRPr="6A340AFB">
              <w:rPr>
                <w:rStyle w:val="Hyperlink"/>
                <w:rFonts w:eastAsia="Arial"/>
                <w:noProof/>
              </w:rPr>
              <w:t>VI.</w:t>
            </w:r>
            <w:r>
              <w:tab/>
            </w:r>
            <w:r w:rsidRPr="6A340AFB">
              <w:rPr>
                <w:rStyle w:val="Hyperlink"/>
                <w:rFonts w:eastAsia="Arial"/>
                <w:noProof/>
              </w:rPr>
              <w:t>SuperPro Designer</w:t>
            </w:r>
            <w:r>
              <w:tab/>
            </w:r>
            <w:r w:rsidRPr="6A340AFB">
              <w:rPr>
                <w:noProof/>
              </w:rPr>
              <w:fldChar w:fldCharType="begin"/>
            </w:r>
            <w:r w:rsidRPr="6A340AFB">
              <w:rPr>
                <w:noProof/>
              </w:rPr>
              <w:instrText xml:space="preserve"> PAGEREF _Toc212212215 \h </w:instrText>
            </w:r>
            <w:r w:rsidRPr="6A340AFB">
              <w:rPr>
                <w:noProof/>
              </w:rPr>
            </w:r>
            <w:r w:rsidRPr="6A340AFB">
              <w:rPr>
                <w:noProof/>
              </w:rPr>
              <w:fldChar w:fldCharType="separate"/>
            </w:r>
            <w:r w:rsidRPr="6A340AFB">
              <w:rPr>
                <w:noProof/>
              </w:rPr>
              <w:t>17</w:t>
            </w:r>
            <w:r w:rsidRPr="6A340AFB">
              <w:rPr>
                <w:noProof/>
              </w:rPr>
              <w:fldChar w:fldCharType="end"/>
            </w:r>
          </w:hyperlink>
        </w:p>
        <w:p w14:paraId="203C9FF3" w14:textId="3290591F"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16">
            <w:r w:rsidRPr="6A340AFB">
              <w:rPr>
                <w:rStyle w:val="Hyperlink"/>
                <w:rFonts w:eastAsia="Arial"/>
                <w:noProof/>
              </w:rPr>
              <w:t>VII.</w:t>
            </w:r>
            <w:r>
              <w:tab/>
            </w:r>
            <w:r w:rsidRPr="6A340AFB">
              <w:rPr>
                <w:rStyle w:val="Hyperlink"/>
                <w:rFonts w:eastAsia="Arial"/>
                <w:noProof/>
              </w:rPr>
              <w:t>Cost Analysis</w:t>
            </w:r>
            <w:r>
              <w:tab/>
            </w:r>
            <w:r w:rsidRPr="6A340AFB">
              <w:rPr>
                <w:noProof/>
              </w:rPr>
              <w:fldChar w:fldCharType="begin"/>
            </w:r>
            <w:r w:rsidRPr="6A340AFB">
              <w:rPr>
                <w:noProof/>
              </w:rPr>
              <w:instrText xml:space="preserve"> PAGEREF _Toc212212216 \h </w:instrText>
            </w:r>
            <w:r w:rsidRPr="6A340AFB">
              <w:rPr>
                <w:noProof/>
              </w:rPr>
            </w:r>
            <w:r w:rsidRPr="6A340AFB">
              <w:rPr>
                <w:noProof/>
              </w:rPr>
              <w:fldChar w:fldCharType="separate"/>
            </w:r>
            <w:r w:rsidRPr="6A340AFB">
              <w:rPr>
                <w:noProof/>
              </w:rPr>
              <w:t>20</w:t>
            </w:r>
            <w:r w:rsidRPr="6A340AFB">
              <w:rPr>
                <w:noProof/>
              </w:rPr>
              <w:fldChar w:fldCharType="end"/>
            </w:r>
          </w:hyperlink>
        </w:p>
        <w:p w14:paraId="3D039D8D" w14:textId="3196660E"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17">
            <w:r w:rsidRPr="6A340AFB">
              <w:rPr>
                <w:rStyle w:val="Hyperlink"/>
                <w:rFonts w:eastAsia="Arial"/>
                <w:noProof/>
              </w:rPr>
              <w:t>Capital Costs</w:t>
            </w:r>
            <w:r>
              <w:tab/>
            </w:r>
            <w:r w:rsidRPr="6A340AFB">
              <w:rPr>
                <w:noProof/>
              </w:rPr>
              <w:fldChar w:fldCharType="begin"/>
            </w:r>
            <w:r w:rsidRPr="6A340AFB">
              <w:rPr>
                <w:noProof/>
              </w:rPr>
              <w:instrText xml:space="preserve"> PAGEREF _Toc212212217 \h </w:instrText>
            </w:r>
            <w:r w:rsidRPr="6A340AFB">
              <w:rPr>
                <w:noProof/>
              </w:rPr>
            </w:r>
            <w:r w:rsidRPr="6A340AFB">
              <w:rPr>
                <w:noProof/>
              </w:rPr>
              <w:fldChar w:fldCharType="separate"/>
            </w:r>
            <w:r w:rsidRPr="6A340AFB">
              <w:rPr>
                <w:noProof/>
              </w:rPr>
              <w:t>20</w:t>
            </w:r>
            <w:r w:rsidRPr="6A340AFB">
              <w:rPr>
                <w:noProof/>
              </w:rPr>
              <w:fldChar w:fldCharType="end"/>
            </w:r>
          </w:hyperlink>
        </w:p>
        <w:p w14:paraId="5EF55574" w14:textId="37EEACCA"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18">
            <w:r w:rsidRPr="6A340AFB">
              <w:rPr>
                <w:rStyle w:val="Hyperlink"/>
                <w:rFonts w:eastAsia="Arial"/>
                <w:noProof/>
              </w:rPr>
              <w:t>Material costs</w:t>
            </w:r>
            <w:r>
              <w:tab/>
            </w:r>
            <w:r w:rsidRPr="6A340AFB">
              <w:rPr>
                <w:noProof/>
              </w:rPr>
              <w:fldChar w:fldCharType="begin"/>
            </w:r>
            <w:r w:rsidRPr="6A340AFB">
              <w:rPr>
                <w:noProof/>
              </w:rPr>
              <w:instrText xml:space="preserve"> PAGEREF _Toc212212218 \h </w:instrText>
            </w:r>
            <w:r w:rsidRPr="6A340AFB">
              <w:rPr>
                <w:noProof/>
              </w:rPr>
            </w:r>
            <w:r w:rsidRPr="6A340AFB">
              <w:rPr>
                <w:noProof/>
              </w:rPr>
              <w:fldChar w:fldCharType="separate"/>
            </w:r>
            <w:r w:rsidRPr="6A340AFB">
              <w:rPr>
                <w:noProof/>
              </w:rPr>
              <w:t>21</w:t>
            </w:r>
            <w:r w:rsidRPr="6A340AFB">
              <w:rPr>
                <w:noProof/>
              </w:rPr>
              <w:fldChar w:fldCharType="end"/>
            </w:r>
          </w:hyperlink>
        </w:p>
        <w:p w14:paraId="75B75793" w14:textId="545BA423"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19">
            <w:r w:rsidRPr="6A340AFB">
              <w:rPr>
                <w:rStyle w:val="Hyperlink"/>
                <w:rFonts w:eastAsia="Arial"/>
                <w:noProof/>
              </w:rPr>
              <w:t>Operational Costs</w:t>
            </w:r>
            <w:r>
              <w:tab/>
            </w:r>
            <w:r w:rsidRPr="6A340AFB">
              <w:rPr>
                <w:noProof/>
              </w:rPr>
              <w:fldChar w:fldCharType="begin"/>
            </w:r>
            <w:r w:rsidRPr="6A340AFB">
              <w:rPr>
                <w:noProof/>
              </w:rPr>
              <w:instrText xml:space="preserve"> PAGEREF _Toc212212219 \h </w:instrText>
            </w:r>
            <w:r w:rsidRPr="6A340AFB">
              <w:rPr>
                <w:noProof/>
              </w:rPr>
            </w:r>
            <w:r w:rsidRPr="6A340AFB">
              <w:rPr>
                <w:noProof/>
              </w:rPr>
              <w:fldChar w:fldCharType="separate"/>
            </w:r>
            <w:r w:rsidRPr="6A340AFB">
              <w:rPr>
                <w:noProof/>
              </w:rPr>
              <w:t>21</w:t>
            </w:r>
            <w:r w:rsidRPr="6A340AFB">
              <w:rPr>
                <w:noProof/>
              </w:rPr>
              <w:fldChar w:fldCharType="end"/>
            </w:r>
          </w:hyperlink>
        </w:p>
        <w:p w14:paraId="57539A88" w14:textId="60245711" w:rsidR="009F0956" w:rsidRDefault="009F0956" w:rsidP="6A340AFB">
          <w:pPr>
            <w:pStyle w:val="TOC1"/>
            <w:tabs>
              <w:tab w:val="right" w:leader="dot" w:pos="9016"/>
            </w:tabs>
            <w:rPr>
              <w:rFonts w:asciiTheme="minorHAnsi" w:hAnsiTheme="minorHAnsi" w:cstheme="minorBidi"/>
              <w:noProof/>
              <w:sz w:val="24"/>
              <w:szCs w:val="24"/>
              <w:lang w:eastAsia="en-GB"/>
            </w:rPr>
          </w:pPr>
          <w:hyperlink w:anchor="_Toc212212220">
            <w:r w:rsidRPr="6A340AFB">
              <w:rPr>
                <w:rStyle w:val="Hyperlink"/>
                <w:rFonts w:eastAsia="Arial"/>
                <w:noProof/>
              </w:rPr>
              <w:t>Selling price</w:t>
            </w:r>
            <w:r>
              <w:tab/>
            </w:r>
            <w:r w:rsidRPr="6A340AFB">
              <w:rPr>
                <w:noProof/>
              </w:rPr>
              <w:fldChar w:fldCharType="begin"/>
            </w:r>
            <w:r w:rsidRPr="6A340AFB">
              <w:rPr>
                <w:noProof/>
              </w:rPr>
              <w:instrText xml:space="preserve"> PAGEREF _Toc212212220 \h </w:instrText>
            </w:r>
            <w:r w:rsidRPr="6A340AFB">
              <w:rPr>
                <w:noProof/>
              </w:rPr>
            </w:r>
            <w:r w:rsidRPr="6A340AFB">
              <w:rPr>
                <w:noProof/>
              </w:rPr>
              <w:fldChar w:fldCharType="separate"/>
            </w:r>
            <w:r w:rsidRPr="6A340AFB">
              <w:rPr>
                <w:noProof/>
              </w:rPr>
              <w:t>21</w:t>
            </w:r>
            <w:r w:rsidRPr="6A340AFB">
              <w:rPr>
                <w:noProof/>
              </w:rPr>
              <w:fldChar w:fldCharType="end"/>
            </w:r>
          </w:hyperlink>
        </w:p>
        <w:p w14:paraId="772D606F" w14:textId="75612788"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21">
            <w:r w:rsidRPr="6A340AFB">
              <w:rPr>
                <w:rStyle w:val="Hyperlink"/>
                <w:rFonts w:eastAsia="Arial"/>
                <w:noProof/>
              </w:rPr>
              <w:t>VIII.</w:t>
            </w:r>
            <w:r>
              <w:tab/>
            </w:r>
            <w:r w:rsidRPr="6A340AFB">
              <w:rPr>
                <w:rStyle w:val="Hyperlink"/>
                <w:rFonts w:eastAsia="Arial"/>
                <w:noProof/>
              </w:rPr>
              <w:t>Comparison with Livestock Method</w:t>
            </w:r>
            <w:r>
              <w:tab/>
            </w:r>
            <w:r w:rsidRPr="6A340AFB">
              <w:rPr>
                <w:noProof/>
              </w:rPr>
              <w:fldChar w:fldCharType="begin"/>
            </w:r>
            <w:r w:rsidRPr="6A340AFB">
              <w:rPr>
                <w:noProof/>
              </w:rPr>
              <w:instrText xml:space="preserve"> PAGEREF _Toc212212221 \h </w:instrText>
            </w:r>
            <w:r w:rsidRPr="6A340AFB">
              <w:rPr>
                <w:noProof/>
              </w:rPr>
            </w:r>
            <w:r w:rsidRPr="6A340AFB">
              <w:rPr>
                <w:noProof/>
              </w:rPr>
              <w:fldChar w:fldCharType="separate"/>
            </w:r>
            <w:r w:rsidRPr="6A340AFB">
              <w:rPr>
                <w:noProof/>
              </w:rPr>
              <w:t>22</w:t>
            </w:r>
            <w:r w:rsidRPr="6A340AFB">
              <w:rPr>
                <w:noProof/>
              </w:rPr>
              <w:fldChar w:fldCharType="end"/>
            </w:r>
          </w:hyperlink>
        </w:p>
        <w:p w14:paraId="38220A8B" w14:textId="664A1397"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22">
            <w:r w:rsidRPr="6A340AFB">
              <w:rPr>
                <w:rStyle w:val="Hyperlink"/>
                <w:rFonts w:eastAsia="Arial"/>
                <w:noProof/>
              </w:rPr>
              <w:t>Sustainability Comparison</w:t>
            </w:r>
            <w:r>
              <w:tab/>
            </w:r>
            <w:r w:rsidRPr="6A340AFB">
              <w:rPr>
                <w:noProof/>
              </w:rPr>
              <w:fldChar w:fldCharType="begin"/>
            </w:r>
            <w:r w:rsidRPr="6A340AFB">
              <w:rPr>
                <w:noProof/>
              </w:rPr>
              <w:instrText xml:space="preserve"> PAGEREF _Toc212212222 \h </w:instrText>
            </w:r>
            <w:r w:rsidRPr="6A340AFB">
              <w:rPr>
                <w:noProof/>
              </w:rPr>
            </w:r>
            <w:r w:rsidRPr="6A340AFB">
              <w:rPr>
                <w:noProof/>
              </w:rPr>
              <w:fldChar w:fldCharType="separate"/>
            </w:r>
            <w:r w:rsidRPr="6A340AFB">
              <w:rPr>
                <w:noProof/>
              </w:rPr>
              <w:t>22</w:t>
            </w:r>
            <w:r w:rsidRPr="6A340AFB">
              <w:rPr>
                <w:noProof/>
              </w:rPr>
              <w:fldChar w:fldCharType="end"/>
            </w:r>
          </w:hyperlink>
        </w:p>
        <w:p w14:paraId="7A3615E8" w14:textId="6B05BC6D"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23">
            <w:r w:rsidRPr="6A340AFB">
              <w:rPr>
                <w:rStyle w:val="Hyperlink"/>
                <w:rFonts w:eastAsia="Arial"/>
                <w:noProof/>
              </w:rPr>
              <w:t>Cost Comparison</w:t>
            </w:r>
            <w:r>
              <w:tab/>
            </w:r>
            <w:r w:rsidRPr="6A340AFB">
              <w:rPr>
                <w:noProof/>
              </w:rPr>
              <w:fldChar w:fldCharType="begin"/>
            </w:r>
            <w:r w:rsidRPr="6A340AFB">
              <w:rPr>
                <w:noProof/>
              </w:rPr>
              <w:instrText xml:space="preserve"> PAGEREF _Toc212212223 \h </w:instrText>
            </w:r>
            <w:r w:rsidRPr="6A340AFB">
              <w:rPr>
                <w:noProof/>
              </w:rPr>
            </w:r>
            <w:r w:rsidRPr="6A340AFB">
              <w:rPr>
                <w:noProof/>
              </w:rPr>
              <w:fldChar w:fldCharType="separate"/>
            </w:r>
            <w:r w:rsidRPr="6A340AFB">
              <w:rPr>
                <w:noProof/>
              </w:rPr>
              <w:t>23</w:t>
            </w:r>
            <w:r w:rsidRPr="6A340AFB">
              <w:rPr>
                <w:noProof/>
              </w:rPr>
              <w:fldChar w:fldCharType="end"/>
            </w:r>
          </w:hyperlink>
        </w:p>
        <w:p w14:paraId="63E306D1" w14:textId="52CD1489"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24">
            <w:r w:rsidRPr="6A340AFB">
              <w:rPr>
                <w:rStyle w:val="Hyperlink"/>
                <w:rFonts w:eastAsia="Arial"/>
                <w:noProof/>
              </w:rPr>
              <w:t>IX.</w:t>
            </w:r>
            <w:r>
              <w:tab/>
            </w:r>
            <w:r w:rsidRPr="6A340AFB">
              <w:rPr>
                <w:rStyle w:val="Hyperlink"/>
                <w:rFonts w:eastAsia="Arial"/>
                <w:noProof/>
              </w:rPr>
              <w:t>Societal Aspects</w:t>
            </w:r>
            <w:r>
              <w:tab/>
            </w:r>
            <w:r w:rsidRPr="6A340AFB">
              <w:rPr>
                <w:noProof/>
              </w:rPr>
              <w:fldChar w:fldCharType="begin"/>
            </w:r>
            <w:r w:rsidRPr="6A340AFB">
              <w:rPr>
                <w:noProof/>
              </w:rPr>
              <w:instrText xml:space="preserve"> PAGEREF _Toc212212224 \h </w:instrText>
            </w:r>
            <w:r w:rsidRPr="6A340AFB">
              <w:rPr>
                <w:noProof/>
              </w:rPr>
            </w:r>
            <w:r w:rsidRPr="6A340AFB">
              <w:rPr>
                <w:noProof/>
              </w:rPr>
              <w:fldChar w:fldCharType="separate"/>
            </w:r>
            <w:r w:rsidRPr="6A340AFB">
              <w:rPr>
                <w:noProof/>
              </w:rPr>
              <w:t>24</w:t>
            </w:r>
            <w:r w:rsidRPr="6A340AFB">
              <w:rPr>
                <w:noProof/>
              </w:rPr>
              <w:fldChar w:fldCharType="end"/>
            </w:r>
          </w:hyperlink>
        </w:p>
        <w:p w14:paraId="4A394467" w14:textId="456F956F"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25">
            <w:r w:rsidRPr="6A340AFB">
              <w:rPr>
                <w:rStyle w:val="Hyperlink"/>
                <w:rFonts w:eastAsia="Arial"/>
                <w:noProof/>
              </w:rPr>
              <w:t>X.</w:t>
            </w:r>
            <w:r>
              <w:tab/>
            </w:r>
            <w:r w:rsidRPr="6A340AFB">
              <w:rPr>
                <w:rStyle w:val="Hyperlink"/>
                <w:rFonts w:eastAsia="Arial"/>
                <w:noProof/>
              </w:rPr>
              <w:t>Discussion</w:t>
            </w:r>
            <w:r>
              <w:tab/>
            </w:r>
            <w:r w:rsidRPr="6A340AFB">
              <w:rPr>
                <w:noProof/>
              </w:rPr>
              <w:fldChar w:fldCharType="begin"/>
            </w:r>
            <w:r w:rsidRPr="6A340AFB">
              <w:rPr>
                <w:noProof/>
              </w:rPr>
              <w:instrText xml:space="preserve"> PAGEREF _Toc212212225 \h </w:instrText>
            </w:r>
            <w:r w:rsidRPr="6A340AFB">
              <w:rPr>
                <w:noProof/>
              </w:rPr>
            </w:r>
            <w:r w:rsidRPr="6A340AFB">
              <w:rPr>
                <w:noProof/>
              </w:rPr>
              <w:fldChar w:fldCharType="separate"/>
            </w:r>
            <w:r w:rsidRPr="6A340AFB">
              <w:rPr>
                <w:noProof/>
              </w:rPr>
              <w:t>25</w:t>
            </w:r>
            <w:r w:rsidRPr="6A340AFB">
              <w:rPr>
                <w:noProof/>
              </w:rPr>
              <w:fldChar w:fldCharType="end"/>
            </w:r>
          </w:hyperlink>
        </w:p>
        <w:p w14:paraId="085E07E4" w14:textId="64F68FA1"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26">
            <w:r w:rsidRPr="6A340AFB">
              <w:rPr>
                <w:rStyle w:val="Hyperlink"/>
                <w:rFonts w:eastAsia="Arial"/>
                <w:noProof/>
              </w:rPr>
              <w:t>Innovative Aspects of BigFat</w:t>
            </w:r>
            <w:r>
              <w:tab/>
            </w:r>
            <w:r w:rsidRPr="6A340AFB">
              <w:rPr>
                <w:noProof/>
              </w:rPr>
              <w:fldChar w:fldCharType="begin"/>
            </w:r>
            <w:r w:rsidRPr="6A340AFB">
              <w:rPr>
                <w:noProof/>
              </w:rPr>
              <w:instrText xml:space="preserve"> PAGEREF _Toc212212226 \h </w:instrText>
            </w:r>
            <w:r w:rsidRPr="6A340AFB">
              <w:rPr>
                <w:noProof/>
              </w:rPr>
            </w:r>
            <w:r w:rsidRPr="6A340AFB">
              <w:rPr>
                <w:noProof/>
              </w:rPr>
              <w:fldChar w:fldCharType="separate"/>
            </w:r>
            <w:r w:rsidRPr="6A340AFB">
              <w:rPr>
                <w:noProof/>
              </w:rPr>
              <w:t>26</w:t>
            </w:r>
            <w:r w:rsidRPr="6A340AFB">
              <w:rPr>
                <w:noProof/>
              </w:rPr>
              <w:fldChar w:fldCharType="end"/>
            </w:r>
          </w:hyperlink>
        </w:p>
        <w:p w14:paraId="557792A7" w14:textId="730F9E36" w:rsidR="009F0956" w:rsidRDefault="009F0956" w:rsidP="6A340AFB">
          <w:pPr>
            <w:pStyle w:val="TOC3"/>
            <w:tabs>
              <w:tab w:val="right" w:leader="dot" w:pos="9016"/>
            </w:tabs>
            <w:rPr>
              <w:rFonts w:asciiTheme="minorHAnsi" w:hAnsiTheme="minorHAnsi" w:cstheme="minorBidi"/>
              <w:noProof/>
              <w:sz w:val="24"/>
              <w:szCs w:val="24"/>
              <w:lang w:eastAsia="en-GB"/>
            </w:rPr>
          </w:pPr>
          <w:hyperlink w:anchor="_Toc212212227">
            <w:r w:rsidRPr="6A340AFB">
              <w:rPr>
                <w:rStyle w:val="Hyperlink"/>
                <w:rFonts w:eastAsia="Arial"/>
                <w:noProof/>
              </w:rPr>
              <w:t>Single-cell Suspension Cultivation</w:t>
            </w:r>
            <w:r>
              <w:tab/>
            </w:r>
            <w:r w:rsidRPr="6A340AFB">
              <w:rPr>
                <w:noProof/>
              </w:rPr>
              <w:fldChar w:fldCharType="begin"/>
            </w:r>
            <w:r w:rsidRPr="6A340AFB">
              <w:rPr>
                <w:noProof/>
              </w:rPr>
              <w:instrText xml:space="preserve"> PAGEREF _Toc212212227 \h </w:instrText>
            </w:r>
            <w:r w:rsidRPr="6A340AFB">
              <w:rPr>
                <w:noProof/>
              </w:rPr>
            </w:r>
            <w:r w:rsidRPr="6A340AFB">
              <w:rPr>
                <w:noProof/>
              </w:rPr>
              <w:fldChar w:fldCharType="separate"/>
            </w:r>
            <w:r w:rsidRPr="6A340AFB">
              <w:rPr>
                <w:noProof/>
              </w:rPr>
              <w:t>26</w:t>
            </w:r>
            <w:r w:rsidRPr="6A340AFB">
              <w:rPr>
                <w:noProof/>
              </w:rPr>
              <w:fldChar w:fldCharType="end"/>
            </w:r>
          </w:hyperlink>
        </w:p>
        <w:p w14:paraId="3A793C36" w14:textId="5162B2E7" w:rsidR="009F0956" w:rsidRDefault="009F0956" w:rsidP="6A340AFB">
          <w:pPr>
            <w:pStyle w:val="TOC3"/>
            <w:tabs>
              <w:tab w:val="right" w:leader="dot" w:pos="9016"/>
            </w:tabs>
            <w:rPr>
              <w:rFonts w:asciiTheme="minorHAnsi" w:hAnsiTheme="minorHAnsi" w:cstheme="minorBidi"/>
              <w:noProof/>
              <w:sz w:val="24"/>
              <w:szCs w:val="24"/>
              <w:lang w:eastAsia="en-GB"/>
            </w:rPr>
          </w:pPr>
          <w:hyperlink w:anchor="_Toc212212228">
            <w:r w:rsidRPr="6A340AFB">
              <w:rPr>
                <w:rStyle w:val="Hyperlink"/>
                <w:noProof/>
              </w:rPr>
              <w:t>Process Upscaling</w:t>
            </w:r>
            <w:r>
              <w:tab/>
            </w:r>
            <w:r w:rsidRPr="6A340AFB">
              <w:rPr>
                <w:noProof/>
              </w:rPr>
              <w:fldChar w:fldCharType="begin"/>
            </w:r>
            <w:r w:rsidRPr="6A340AFB">
              <w:rPr>
                <w:noProof/>
              </w:rPr>
              <w:instrText xml:space="preserve"> PAGEREF _Toc212212228 \h </w:instrText>
            </w:r>
            <w:r w:rsidRPr="6A340AFB">
              <w:rPr>
                <w:noProof/>
              </w:rPr>
            </w:r>
            <w:r w:rsidRPr="6A340AFB">
              <w:rPr>
                <w:noProof/>
              </w:rPr>
              <w:fldChar w:fldCharType="separate"/>
            </w:r>
            <w:r w:rsidRPr="6A340AFB">
              <w:rPr>
                <w:noProof/>
              </w:rPr>
              <w:t>26</w:t>
            </w:r>
            <w:r w:rsidRPr="6A340AFB">
              <w:rPr>
                <w:noProof/>
              </w:rPr>
              <w:fldChar w:fldCharType="end"/>
            </w:r>
          </w:hyperlink>
        </w:p>
        <w:p w14:paraId="6EE34913" w14:textId="1BF95E9F" w:rsidR="009F0956" w:rsidRDefault="009F0956" w:rsidP="6A340AFB">
          <w:pPr>
            <w:pStyle w:val="TOC3"/>
            <w:tabs>
              <w:tab w:val="right" w:leader="dot" w:pos="9016"/>
            </w:tabs>
            <w:rPr>
              <w:rFonts w:asciiTheme="minorHAnsi" w:hAnsiTheme="minorHAnsi" w:cstheme="minorBidi"/>
              <w:noProof/>
              <w:sz w:val="24"/>
              <w:szCs w:val="24"/>
              <w:lang w:eastAsia="en-GB"/>
            </w:rPr>
          </w:pPr>
          <w:hyperlink w:anchor="_Toc212212229">
            <w:r w:rsidRPr="6A340AFB">
              <w:rPr>
                <w:rStyle w:val="Hyperlink"/>
                <w:noProof/>
              </w:rPr>
              <w:t>Decanter-based Harvesting</w:t>
            </w:r>
            <w:r>
              <w:tab/>
            </w:r>
            <w:r w:rsidRPr="6A340AFB">
              <w:rPr>
                <w:noProof/>
              </w:rPr>
              <w:fldChar w:fldCharType="begin"/>
            </w:r>
            <w:r w:rsidRPr="6A340AFB">
              <w:rPr>
                <w:noProof/>
              </w:rPr>
              <w:instrText xml:space="preserve"> PAGEREF _Toc212212229 \h </w:instrText>
            </w:r>
            <w:r w:rsidRPr="6A340AFB">
              <w:rPr>
                <w:noProof/>
              </w:rPr>
            </w:r>
            <w:r w:rsidRPr="6A340AFB">
              <w:rPr>
                <w:noProof/>
              </w:rPr>
              <w:fldChar w:fldCharType="separate"/>
            </w:r>
            <w:r w:rsidRPr="6A340AFB">
              <w:rPr>
                <w:noProof/>
              </w:rPr>
              <w:t>26</w:t>
            </w:r>
            <w:r w:rsidRPr="6A340AFB">
              <w:rPr>
                <w:noProof/>
              </w:rPr>
              <w:fldChar w:fldCharType="end"/>
            </w:r>
          </w:hyperlink>
        </w:p>
        <w:p w14:paraId="5CEC629B" w14:textId="18591A88"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30">
            <w:r w:rsidRPr="6A340AFB">
              <w:rPr>
                <w:rStyle w:val="Hyperlink"/>
                <w:rFonts w:eastAsia="Arial"/>
                <w:noProof/>
              </w:rPr>
              <w:t>XI.</w:t>
            </w:r>
            <w:r>
              <w:tab/>
            </w:r>
            <w:r w:rsidRPr="6A340AFB">
              <w:rPr>
                <w:rStyle w:val="Hyperlink"/>
                <w:rFonts w:eastAsia="Arial"/>
                <w:noProof/>
              </w:rPr>
              <w:t>Additional recommendations</w:t>
            </w:r>
            <w:r>
              <w:tab/>
            </w:r>
            <w:r w:rsidRPr="6A340AFB">
              <w:rPr>
                <w:noProof/>
              </w:rPr>
              <w:fldChar w:fldCharType="begin"/>
            </w:r>
            <w:r w:rsidRPr="6A340AFB">
              <w:rPr>
                <w:noProof/>
              </w:rPr>
              <w:instrText xml:space="preserve"> PAGEREF _Toc212212230 \h </w:instrText>
            </w:r>
            <w:r w:rsidRPr="6A340AFB">
              <w:rPr>
                <w:noProof/>
              </w:rPr>
            </w:r>
            <w:r w:rsidRPr="6A340AFB">
              <w:rPr>
                <w:noProof/>
              </w:rPr>
              <w:fldChar w:fldCharType="separate"/>
            </w:r>
            <w:r w:rsidRPr="6A340AFB">
              <w:rPr>
                <w:noProof/>
              </w:rPr>
              <w:t>26</w:t>
            </w:r>
            <w:r w:rsidRPr="6A340AFB">
              <w:rPr>
                <w:noProof/>
              </w:rPr>
              <w:fldChar w:fldCharType="end"/>
            </w:r>
          </w:hyperlink>
        </w:p>
        <w:p w14:paraId="777E525A" w14:textId="2C0775A1" w:rsidR="009F0956" w:rsidRDefault="009F0956" w:rsidP="6A340AFB">
          <w:pPr>
            <w:pStyle w:val="TOC1"/>
            <w:tabs>
              <w:tab w:val="right" w:leader="dot" w:pos="9016"/>
            </w:tabs>
            <w:rPr>
              <w:rFonts w:asciiTheme="minorHAnsi" w:hAnsiTheme="minorHAnsi" w:cstheme="minorBidi"/>
              <w:noProof/>
              <w:sz w:val="24"/>
              <w:szCs w:val="24"/>
              <w:lang w:eastAsia="en-GB"/>
            </w:rPr>
          </w:pPr>
          <w:hyperlink w:anchor="_Toc212212231">
            <w:r w:rsidRPr="6A340AFB">
              <w:rPr>
                <w:rStyle w:val="Hyperlink"/>
                <w:rFonts w:eastAsia="Arial"/>
                <w:noProof/>
              </w:rPr>
              <w:t>Side stream handling</w:t>
            </w:r>
            <w:r>
              <w:tab/>
            </w:r>
            <w:r w:rsidRPr="6A340AFB">
              <w:rPr>
                <w:noProof/>
              </w:rPr>
              <w:fldChar w:fldCharType="begin"/>
            </w:r>
            <w:r w:rsidRPr="6A340AFB">
              <w:rPr>
                <w:noProof/>
              </w:rPr>
              <w:instrText xml:space="preserve"> PAGEREF _Toc212212231 \h </w:instrText>
            </w:r>
            <w:r w:rsidRPr="6A340AFB">
              <w:rPr>
                <w:noProof/>
              </w:rPr>
            </w:r>
            <w:r w:rsidRPr="6A340AFB">
              <w:rPr>
                <w:noProof/>
              </w:rPr>
              <w:fldChar w:fldCharType="separate"/>
            </w:r>
            <w:r w:rsidRPr="6A340AFB">
              <w:rPr>
                <w:noProof/>
              </w:rPr>
              <w:t>26</w:t>
            </w:r>
            <w:r w:rsidRPr="6A340AFB">
              <w:rPr>
                <w:noProof/>
              </w:rPr>
              <w:fldChar w:fldCharType="end"/>
            </w:r>
          </w:hyperlink>
        </w:p>
        <w:p w14:paraId="36C31FBC" w14:textId="4E652ACA"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32">
            <w:r w:rsidRPr="6A340AFB">
              <w:rPr>
                <w:rStyle w:val="Hyperlink"/>
                <w:rFonts w:eastAsia="Arial"/>
                <w:noProof/>
              </w:rPr>
              <w:t>Renewable energy</w:t>
            </w:r>
            <w:r>
              <w:tab/>
            </w:r>
            <w:r w:rsidRPr="6A340AFB">
              <w:rPr>
                <w:noProof/>
              </w:rPr>
              <w:fldChar w:fldCharType="begin"/>
            </w:r>
            <w:r w:rsidRPr="6A340AFB">
              <w:rPr>
                <w:noProof/>
              </w:rPr>
              <w:instrText xml:space="preserve"> PAGEREF _Toc212212232 \h </w:instrText>
            </w:r>
            <w:r w:rsidRPr="6A340AFB">
              <w:rPr>
                <w:noProof/>
              </w:rPr>
            </w:r>
            <w:r w:rsidRPr="6A340AFB">
              <w:rPr>
                <w:noProof/>
              </w:rPr>
              <w:fldChar w:fldCharType="separate"/>
            </w:r>
            <w:r w:rsidRPr="6A340AFB">
              <w:rPr>
                <w:noProof/>
              </w:rPr>
              <w:t>27</w:t>
            </w:r>
            <w:r w:rsidRPr="6A340AFB">
              <w:rPr>
                <w:noProof/>
              </w:rPr>
              <w:fldChar w:fldCharType="end"/>
            </w:r>
          </w:hyperlink>
        </w:p>
        <w:p w14:paraId="0140A06D" w14:textId="72EC4356"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33">
            <w:r w:rsidRPr="6A340AFB">
              <w:rPr>
                <w:rStyle w:val="Hyperlink"/>
                <w:rFonts w:eastAsia="Arial"/>
                <w:noProof/>
              </w:rPr>
              <w:t>GMO</w:t>
            </w:r>
            <w:r>
              <w:tab/>
            </w:r>
            <w:r w:rsidRPr="6A340AFB">
              <w:rPr>
                <w:noProof/>
              </w:rPr>
              <w:fldChar w:fldCharType="begin"/>
            </w:r>
            <w:r w:rsidRPr="6A340AFB">
              <w:rPr>
                <w:noProof/>
              </w:rPr>
              <w:instrText xml:space="preserve"> PAGEREF _Toc212212233 \h </w:instrText>
            </w:r>
            <w:r w:rsidRPr="6A340AFB">
              <w:rPr>
                <w:noProof/>
              </w:rPr>
            </w:r>
            <w:r w:rsidRPr="6A340AFB">
              <w:rPr>
                <w:noProof/>
              </w:rPr>
              <w:fldChar w:fldCharType="separate"/>
            </w:r>
            <w:r w:rsidRPr="6A340AFB">
              <w:rPr>
                <w:noProof/>
              </w:rPr>
              <w:t>27</w:t>
            </w:r>
            <w:r w:rsidRPr="6A340AFB">
              <w:rPr>
                <w:noProof/>
              </w:rPr>
              <w:fldChar w:fldCharType="end"/>
            </w:r>
          </w:hyperlink>
        </w:p>
        <w:p w14:paraId="4944CD3B" w14:textId="6CED8A19"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34">
            <w:r w:rsidRPr="6A340AFB">
              <w:rPr>
                <w:rStyle w:val="Hyperlink"/>
                <w:rFonts w:eastAsia="Arial"/>
                <w:noProof/>
              </w:rPr>
              <w:t>Enhanced growth factors</w:t>
            </w:r>
            <w:r>
              <w:tab/>
            </w:r>
            <w:r w:rsidRPr="6A340AFB">
              <w:rPr>
                <w:noProof/>
              </w:rPr>
              <w:fldChar w:fldCharType="begin"/>
            </w:r>
            <w:r w:rsidRPr="6A340AFB">
              <w:rPr>
                <w:noProof/>
              </w:rPr>
              <w:instrText xml:space="preserve"> PAGEREF _Toc212212234 \h </w:instrText>
            </w:r>
            <w:r w:rsidRPr="6A340AFB">
              <w:rPr>
                <w:noProof/>
              </w:rPr>
            </w:r>
            <w:r w:rsidRPr="6A340AFB">
              <w:rPr>
                <w:noProof/>
              </w:rPr>
              <w:fldChar w:fldCharType="separate"/>
            </w:r>
            <w:r w:rsidRPr="6A340AFB">
              <w:rPr>
                <w:noProof/>
              </w:rPr>
              <w:t>29</w:t>
            </w:r>
            <w:r w:rsidRPr="6A340AFB">
              <w:rPr>
                <w:noProof/>
              </w:rPr>
              <w:fldChar w:fldCharType="end"/>
            </w:r>
          </w:hyperlink>
        </w:p>
        <w:p w14:paraId="27FC73A9" w14:textId="463592EC"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35">
            <w:r w:rsidRPr="6A340AFB">
              <w:rPr>
                <w:rStyle w:val="Hyperlink"/>
                <w:noProof/>
              </w:rPr>
              <w:t>XII.</w:t>
            </w:r>
            <w:r>
              <w:tab/>
            </w:r>
            <w:r w:rsidRPr="6A340AFB">
              <w:rPr>
                <w:rStyle w:val="Hyperlink"/>
                <w:noProof/>
              </w:rPr>
              <w:t>Future considerations</w:t>
            </w:r>
            <w:r>
              <w:tab/>
            </w:r>
            <w:r w:rsidRPr="6A340AFB">
              <w:rPr>
                <w:noProof/>
              </w:rPr>
              <w:fldChar w:fldCharType="begin"/>
            </w:r>
            <w:r w:rsidRPr="6A340AFB">
              <w:rPr>
                <w:noProof/>
              </w:rPr>
              <w:instrText xml:space="preserve"> PAGEREF _Toc212212235 \h </w:instrText>
            </w:r>
            <w:r w:rsidRPr="6A340AFB">
              <w:rPr>
                <w:noProof/>
              </w:rPr>
            </w:r>
            <w:r w:rsidRPr="6A340AFB">
              <w:rPr>
                <w:noProof/>
              </w:rPr>
              <w:fldChar w:fldCharType="separate"/>
            </w:r>
            <w:r w:rsidRPr="6A340AFB">
              <w:rPr>
                <w:noProof/>
              </w:rPr>
              <w:t>29</w:t>
            </w:r>
            <w:r w:rsidRPr="6A340AFB">
              <w:rPr>
                <w:noProof/>
              </w:rPr>
              <w:fldChar w:fldCharType="end"/>
            </w:r>
          </w:hyperlink>
        </w:p>
        <w:p w14:paraId="64712EBE" w14:textId="418A54F8"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36">
            <w:r w:rsidRPr="6A340AFB">
              <w:rPr>
                <w:rStyle w:val="Hyperlink"/>
                <w:rFonts w:eastAsia="Arial"/>
                <w:noProof/>
              </w:rPr>
              <w:t>Medium Recycling</w:t>
            </w:r>
            <w:r>
              <w:tab/>
            </w:r>
            <w:r w:rsidRPr="6A340AFB">
              <w:rPr>
                <w:noProof/>
              </w:rPr>
              <w:fldChar w:fldCharType="begin"/>
            </w:r>
            <w:r w:rsidRPr="6A340AFB">
              <w:rPr>
                <w:noProof/>
              </w:rPr>
              <w:instrText xml:space="preserve"> PAGEREF _Toc212212236 \h </w:instrText>
            </w:r>
            <w:r w:rsidRPr="6A340AFB">
              <w:rPr>
                <w:noProof/>
              </w:rPr>
            </w:r>
            <w:r w:rsidRPr="6A340AFB">
              <w:rPr>
                <w:noProof/>
              </w:rPr>
              <w:fldChar w:fldCharType="separate"/>
            </w:r>
            <w:r w:rsidRPr="6A340AFB">
              <w:rPr>
                <w:noProof/>
              </w:rPr>
              <w:t>29</w:t>
            </w:r>
            <w:r w:rsidRPr="6A340AFB">
              <w:rPr>
                <w:noProof/>
              </w:rPr>
              <w:fldChar w:fldCharType="end"/>
            </w:r>
          </w:hyperlink>
        </w:p>
        <w:p w14:paraId="173A8518" w14:textId="277C8F62"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37">
            <w:r w:rsidRPr="6A340AFB">
              <w:rPr>
                <w:rStyle w:val="Hyperlink"/>
                <w:rFonts w:eastAsia="Arial"/>
                <w:noProof/>
              </w:rPr>
              <w:t>Growth factor production from yeast</w:t>
            </w:r>
            <w:r>
              <w:tab/>
            </w:r>
            <w:r w:rsidRPr="6A340AFB">
              <w:rPr>
                <w:noProof/>
              </w:rPr>
              <w:fldChar w:fldCharType="begin"/>
            </w:r>
            <w:r w:rsidRPr="6A340AFB">
              <w:rPr>
                <w:noProof/>
              </w:rPr>
              <w:instrText xml:space="preserve"> PAGEREF _Toc212212237 \h </w:instrText>
            </w:r>
            <w:r w:rsidRPr="6A340AFB">
              <w:rPr>
                <w:noProof/>
              </w:rPr>
            </w:r>
            <w:r w:rsidRPr="6A340AFB">
              <w:rPr>
                <w:noProof/>
              </w:rPr>
              <w:fldChar w:fldCharType="separate"/>
            </w:r>
            <w:r w:rsidRPr="6A340AFB">
              <w:rPr>
                <w:noProof/>
              </w:rPr>
              <w:t>29</w:t>
            </w:r>
            <w:r w:rsidRPr="6A340AFB">
              <w:rPr>
                <w:noProof/>
              </w:rPr>
              <w:fldChar w:fldCharType="end"/>
            </w:r>
          </w:hyperlink>
        </w:p>
        <w:p w14:paraId="3BAFD63A" w14:textId="2CD78625"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38">
            <w:r w:rsidRPr="6A340AFB">
              <w:rPr>
                <w:rStyle w:val="Hyperlink"/>
                <w:rFonts w:eastAsia="Arial"/>
                <w:noProof/>
              </w:rPr>
              <w:t>Alginate Encapsulation</w:t>
            </w:r>
            <w:r>
              <w:tab/>
            </w:r>
            <w:r w:rsidRPr="6A340AFB">
              <w:rPr>
                <w:noProof/>
              </w:rPr>
              <w:fldChar w:fldCharType="begin"/>
            </w:r>
            <w:r w:rsidRPr="6A340AFB">
              <w:rPr>
                <w:noProof/>
              </w:rPr>
              <w:instrText xml:space="preserve"> PAGEREF _Toc212212238 \h </w:instrText>
            </w:r>
            <w:r w:rsidRPr="6A340AFB">
              <w:rPr>
                <w:noProof/>
              </w:rPr>
            </w:r>
            <w:r w:rsidRPr="6A340AFB">
              <w:rPr>
                <w:noProof/>
              </w:rPr>
              <w:fldChar w:fldCharType="separate"/>
            </w:r>
            <w:r w:rsidRPr="6A340AFB">
              <w:rPr>
                <w:noProof/>
              </w:rPr>
              <w:t>30</w:t>
            </w:r>
            <w:r w:rsidRPr="6A340AFB">
              <w:rPr>
                <w:noProof/>
              </w:rPr>
              <w:fldChar w:fldCharType="end"/>
            </w:r>
          </w:hyperlink>
        </w:p>
        <w:p w14:paraId="659098A6" w14:textId="771E9784"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39">
            <w:r w:rsidRPr="6A340AFB">
              <w:rPr>
                <w:rStyle w:val="Hyperlink"/>
                <w:rFonts w:eastAsia="Arial"/>
                <w:noProof/>
              </w:rPr>
              <w:t xml:space="preserve">XIII. </w:t>
            </w:r>
            <w:r>
              <w:tab/>
            </w:r>
            <w:r w:rsidRPr="6A340AFB">
              <w:rPr>
                <w:rStyle w:val="Hyperlink"/>
                <w:rFonts w:eastAsia="Arial"/>
                <w:noProof/>
              </w:rPr>
              <w:t>Conclusion (Final Consultancy)</w:t>
            </w:r>
            <w:r>
              <w:tab/>
            </w:r>
            <w:r w:rsidRPr="6A340AFB">
              <w:rPr>
                <w:noProof/>
              </w:rPr>
              <w:fldChar w:fldCharType="begin"/>
            </w:r>
            <w:r w:rsidRPr="6A340AFB">
              <w:rPr>
                <w:noProof/>
              </w:rPr>
              <w:instrText xml:space="preserve"> PAGEREF _Toc212212239 \h </w:instrText>
            </w:r>
            <w:r w:rsidRPr="6A340AFB">
              <w:rPr>
                <w:noProof/>
              </w:rPr>
            </w:r>
            <w:r w:rsidRPr="6A340AFB">
              <w:rPr>
                <w:noProof/>
              </w:rPr>
              <w:fldChar w:fldCharType="separate"/>
            </w:r>
            <w:r w:rsidRPr="6A340AFB">
              <w:rPr>
                <w:noProof/>
              </w:rPr>
              <w:t>30</w:t>
            </w:r>
            <w:r w:rsidRPr="6A340AFB">
              <w:rPr>
                <w:noProof/>
              </w:rPr>
              <w:fldChar w:fldCharType="end"/>
            </w:r>
          </w:hyperlink>
        </w:p>
        <w:p w14:paraId="7C9AFD56" w14:textId="1A2DBBA4"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40">
            <w:r w:rsidRPr="6A340AFB">
              <w:rPr>
                <w:rStyle w:val="Hyperlink"/>
                <w:rFonts w:eastAsia="Arial"/>
                <w:noProof/>
              </w:rPr>
              <w:t>XIV.</w:t>
            </w:r>
            <w:r>
              <w:tab/>
            </w:r>
            <w:r w:rsidRPr="6A340AFB">
              <w:rPr>
                <w:rStyle w:val="Hyperlink"/>
                <w:rFonts w:eastAsia="Arial"/>
                <w:noProof/>
              </w:rPr>
              <w:t>References</w:t>
            </w:r>
            <w:r>
              <w:tab/>
            </w:r>
            <w:r w:rsidRPr="6A340AFB">
              <w:rPr>
                <w:noProof/>
              </w:rPr>
              <w:fldChar w:fldCharType="begin"/>
            </w:r>
            <w:r w:rsidRPr="6A340AFB">
              <w:rPr>
                <w:noProof/>
              </w:rPr>
              <w:instrText xml:space="preserve"> PAGEREF _Toc212212240 \h </w:instrText>
            </w:r>
            <w:r w:rsidRPr="6A340AFB">
              <w:rPr>
                <w:noProof/>
              </w:rPr>
            </w:r>
            <w:r w:rsidRPr="6A340AFB">
              <w:rPr>
                <w:noProof/>
              </w:rPr>
              <w:fldChar w:fldCharType="separate"/>
            </w:r>
            <w:r w:rsidRPr="6A340AFB">
              <w:rPr>
                <w:noProof/>
              </w:rPr>
              <w:t>31</w:t>
            </w:r>
            <w:r w:rsidRPr="6A340AFB">
              <w:rPr>
                <w:noProof/>
              </w:rPr>
              <w:fldChar w:fldCharType="end"/>
            </w:r>
          </w:hyperlink>
        </w:p>
        <w:p w14:paraId="0B0CBFED" w14:textId="59002764"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41">
            <w:r w:rsidRPr="6A340AFB">
              <w:rPr>
                <w:rStyle w:val="Hyperlink"/>
                <w:rFonts w:eastAsia="Arial"/>
                <w:noProof/>
              </w:rPr>
              <w:t>XV.</w:t>
            </w:r>
            <w:r>
              <w:tab/>
            </w:r>
            <w:r w:rsidRPr="6A340AFB">
              <w:rPr>
                <w:rStyle w:val="Hyperlink"/>
                <w:rFonts w:eastAsia="Arial"/>
                <w:noProof/>
              </w:rPr>
              <w:t>Product sources</w:t>
            </w:r>
            <w:r>
              <w:tab/>
            </w:r>
            <w:r w:rsidRPr="6A340AFB">
              <w:rPr>
                <w:noProof/>
              </w:rPr>
              <w:fldChar w:fldCharType="begin"/>
            </w:r>
            <w:r w:rsidRPr="6A340AFB">
              <w:rPr>
                <w:noProof/>
              </w:rPr>
              <w:instrText xml:space="preserve"> PAGEREF _Toc212212241 \h </w:instrText>
            </w:r>
            <w:r w:rsidRPr="6A340AFB">
              <w:rPr>
                <w:noProof/>
              </w:rPr>
            </w:r>
            <w:r w:rsidRPr="6A340AFB">
              <w:rPr>
                <w:noProof/>
              </w:rPr>
              <w:fldChar w:fldCharType="separate"/>
            </w:r>
            <w:r w:rsidRPr="6A340AFB">
              <w:rPr>
                <w:noProof/>
              </w:rPr>
              <w:t>46</w:t>
            </w:r>
            <w:r w:rsidRPr="6A340AFB">
              <w:rPr>
                <w:noProof/>
              </w:rPr>
              <w:fldChar w:fldCharType="end"/>
            </w:r>
          </w:hyperlink>
        </w:p>
        <w:p w14:paraId="62335693" w14:textId="2E700E30" w:rsidR="009F0956" w:rsidRDefault="009F0956" w:rsidP="6A340AFB">
          <w:pPr>
            <w:pStyle w:val="TOC1"/>
            <w:tabs>
              <w:tab w:val="left" w:pos="720"/>
              <w:tab w:val="right" w:leader="dot" w:pos="9016"/>
            </w:tabs>
            <w:rPr>
              <w:rFonts w:asciiTheme="minorHAnsi" w:hAnsiTheme="minorHAnsi" w:cstheme="minorBidi"/>
              <w:noProof/>
              <w:sz w:val="24"/>
              <w:szCs w:val="24"/>
              <w:lang w:eastAsia="en-GB"/>
            </w:rPr>
          </w:pPr>
          <w:hyperlink w:anchor="_Toc212212242">
            <w:r w:rsidRPr="6A340AFB">
              <w:rPr>
                <w:rStyle w:val="Hyperlink"/>
                <w:rFonts w:eastAsia="Arial"/>
                <w:noProof/>
              </w:rPr>
              <w:t>XVI.</w:t>
            </w:r>
            <w:r>
              <w:tab/>
            </w:r>
            <w:r w:rsidRPr="6A340AFB">
              <w:rPr>
                <w:rStyle w:val="Hyperlink"/>
                <w:rFonts w:eastAsia="Arial"/>
                <w:noProof/>
              </w:rPr>
              <w:t>Supplementary Files</w:t>
            </w:r>
            <w:r>
              <w:tab/>
            </w:r>
            <w:r w:rsidRPr="6A340AFB">
              <w:rPr>
                <w:noProof/>
              </w:rPr>
              <w:fldChar w:fldCharType="begin"/>
            </w:r>
            <w:r w:rsidRPr="6A340AFB">
              <w:rPr>
                <w:noProof/>
              </w:rPr>
              <w:instrText xml:space="preserve"> PAGEREF _Toc212212242 \h </w:instrText>
            </w:r>
            <w:r w:rsidRPr="6A340AFB">
              <w:rPr>
                <w:noProof/>
              </w:rPr>
            </w:r>
            <w:r w:rsidRPr="6A340AFB">
              <w:rPr>
                <w:noProof/>
              </w:rPr>
              <w:fldChar w:fldCharType="separate"/>
            </w:r>
            <w:r w:rsidRPr="6A340AFB">
              <w:rPr>
                <w:noProof/>
              </w:rPr>
              <w:t>47</w:t>
            </w:r>
            <w:r w:rsidRPr="6A340AFB">
              <w:rPr>
                <w:noProof/>
              </w:rPr>
              <w:fldChar w:fldCharType="end"/>
            </w:r>
          </w:hyperlink>
        </w:p>
        <w:p w14:paraId="780E7922" w14:textId="0D0D7592"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43">
            <w:r w:rsidRPr="6A340AFB">
              <w:rPr>
                <w:rStyle w:val="Hyperlink"/>
                <w:rFonts w:eastAsia="Arial"/>
                <w:noProof/>
              </w:rPr>
              <w:t>Appendix A: Medium formulation</w:t>
            </w:r>
            <w:r>
              <w:tab/>
            </w:r>
            <w:r w:rsidRPr="6A340AFB">
              <w:rPr>
                <w:noProof/>
              </w:rPr>
              <w:fldChar w:fldCharType="begin"/>
            </w:r>
            <w:r w:rsidRPr="6A340AFB">
              <w:rPr>
                <w:noProof/>
              </w:rPr>
              <w:instrText xml:space="preserve"> PAGEREF _Toc212212243 \h </w:instrText>
            </w:r>
            <w:r w:rsidRPr="6A340AFB">
              <w:rPr>
                <w:noProof/>
              </w:rPr>
            </w:r>
            <w:r w:rsidRPr="6A340AFB">
              <w:rPr>
                <w:noProof/>
              </w:rPr>
              <w:fldChar w:fldCharType="separate"/>
            </w:r>
            <w:r w:rsidRPr="6A340AFB">
              <w:rPr>
                <w:noProof/>
              </w:rPr>
              <w:t>47</w:t>
            </w:r>
            <w:r w:rsidRPr="6A340AFB">
              <w:rPr>
                <w:noProof/>
              </w:rPr>
              <w:fldChar w:fldCharType="end"/>
            </w:r>
          </w:hyperlink>
        </w:p>
        <w:p w14:paraId="7A9A05BD" w14:textId="15DBD520"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44">
            <w:r w:rsidRPr="6A340AFB">
              <w:rPr>
                <w:rStyle w:val="Hyperlink"/>
                <w:noProof/>
              </w:rPr>
              <w:t>Appendix B: Parameters</w:t>
            </w:r>
            <w:r>
              <w:tab/>
            </w:r>
            <w:r w:rsidRPr="6A340AFB">
              <w:rPr>
                <w:noProof/>
              </w:rPr>
              <w:fldChar w:fldCharType="begin"/>
            </w:r>
            <w:r w:rsidRPr="6A340AFB">
              <w:rPr>
                <w:noProof/>
              </w:rPr>
              <w:instrText xml:space="preserve"> PAGEREF _Toc212212244 \h </w:instrText>
            </w:r>
            <w:r w:rsidRPr="6A340AFB">
              <w:rPr>
                <w:noProof/>
              </w:rPr>
            </w:r>
            <w:r w:rsidRPr="6A340AFB">
              <w:rPr>
                <w:noProof/>
              </w:rPr>
              <w:fldChar w:fldCharType="separate"/>
            </w:r>
            <w:r w:rsidRPr="6A340AFB">
              <w:rPr>
                <w:noProof/>
              </w:rPr>
              <w:t>49</w:t>
            </w:r>
            <w:r w:rsidRPr="6A340AFB">
              <w:rPr>
                <w:noProof/>
              </w:rPr>
              <w:fldChar w:fldCharType="end"/>
            </w:r>
          </w:hyperlink>
        </w:p>
        <w:p w14:paraId="6EC60938" w14:textId="692FA1FA"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45">
            <w:r w:rsidRPr="6A340AFB">
              <w:rPr>
                <w:rStyle w:val="Hyperlink"/>
                <w:noProof/>
              </w:rPr>
              <w:t>Appendix C: Agitation speed</w:t>
            </w:r>
            <w:r>
              <w:tab/>
            </w:r>
            <w:r w:rsidRPr="6A340AFB">
              <w:rPr>
                <w:noProof/>
              </w:rPr>
              <w:fldChar w:fldCharType="begin"/>
            </w:r>
            <w:r w:rsidRPr="6A340AFB">
              <w:rPr>
                <w:noProof/>
              </w:rPr>
              <w:instrText xml:space="preserve"> PAGEREF _Toc212212245 \h </w:instrText>
            </w:r>
            <w:r w:rsidRPr="6A340AFB">
              <w:rPr>
                <w:noProof/>
              </w:rPr>
            </w:r>
            <w:r w:rsidRPr="6A340AFB">
              <w:rPr>
                <w:noProof/>
              </w:rPr>
              <w:fldChar w:fldCharType="separate"/>
            </w:r>
            <w:r w:rsidRPr="6A340AFB">
              <w:rPr>
                <w:noProof/>
              </w:rPr>
              <w:t>50</w:t>
            </w:r>
            <w:r w:rsidRPr="6A340AFB">
              <w:rPr>
                <w:noProof/>
              </w:rPr>
              <w:fldChar w:fldCharType="end"/>
            </w:r>
          </w:hyperlink>
        </w:p>
        <w:p w14:paraId="1D1FEC4F" w14:textId="59609B13"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46">
            <w:r w:rsidRPr="6A340AFB">
              <w:rPr>
                <w:rStyle w:val="Hyperlink"/>
                <w:noProof/>
              </w:rPr>
              <w:t>Appendix D: Maximum cell density</w:t>
            </w:r>
            <w:r>
              <w:tab/>
            </w:r>
            <w:r w:rsidRPr="6A340AFB">
              <w:rPr>
                <w:noProof/>
              </w:rPr>
              <w:fldChar w:fldCharType="begin"/>
            </w:r>
            <w:r w:rsidRPr="6A340AFB">
              <w:rPr>
                <w:noProof/>
              </w:rPr>
              <w:instrText xml:space="preserve"> PAGEREF _Toc212212246 \h </w:instrText>
            </w:r>
            <w:r w:rsidRPr="6A340AFB">
              <w:rPr>
                <w:noProof/>
              </w:rPr>
            </w:r>
            <w:r w:rsidRPr="6A340AFB">
              <w:rPr>
                <w:noProof/>
              </w:rPr>
              <w:fldChar w:fldCharType="separate"/>
            </w:r>
            <w:r w:rsidRPr="6A340AFB">
              <w:rPr>
                <w:noProof/>
              </w:rPr>
              <w:t>51</w:t>
            </w:r>
            <w:r w:rsidRPr="6A340AFB">
              <w:rPr>
                <w:noProof/>
              </w:rPr>
              <w:fldChar w:fldCharType="end"/>
            </w:r>
          </w:hyperlink>
        </w:p>
        <w:p w14:paraId="18FEBEC7" w14:textId="6A8B90EF"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47">
            <w:r w:rsidRPr="6A340AFB">
              <w:rPr>
                <w:rStyle w:val="Hyperlink"/>
                <w:noProof/>
              </w:rPr>
              <w:t>Appendix E: Cell proliferation</w:t>
            </w:r>
            <w:r>
              <w:tab/>
            </w:r>
            <w:r w:rsidRPr="6A340AFB">
              <w:rPr>
                <w:noProof/>
              </w:rPr>
              <w:fldChar w:fldCharType="begin"/>
            </w:r>
            <w:r w:rsidRPr="6A340AFB">
              <w:rPr>
                <w:noProof/>
              </w:rPr>
              <w:instrText xml:space="preserve"> PAGEREF _Toc212212247 \h </w:instrText>
            </w:r>
            <w:r w:rsidRPr="6A340AFB">
              <w:rPr>
                <w:noProof/>
              </w:rPr>
            </w:r>
            <w:r w:rsidRPr="6A340AFB">
              <w:rPr>
                <w:noProof/>
              </w:rPr>
              <w:fldChar w:fldCharType="separate"/>
            </w:r>
            <w:r w:rsidRPr="6A340AFB">
              <w:rPr>
                <w:noProof/>
              </w:rPr>
              <w:t>53</w:t>
            </w:r>
            <w:r w:rsidRPr="6A340AFB">
              <w:rPr>
                <w:noProof/>
              </w:rPr>
              <w:fldChar w:fldCharType="end"/>
            </w:r>
          </w:hyperlink>
        </w:p>
        <w:p w14:paraId="4AE5D20F" w14:textId="566CD7FF"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48">
            <w:r w:rsidRPr="6A340AFB">
              <w:rPr>
                <w:rStyle w:val="Hyperlink"/>
                <w:noProof/>
              </w:rPr>
              <w:t>Appendix F: Sugar consumption</w:t>
            </w:r>
            <w:r>
              <w:tab/>
            </w:r>
            <w:r w:rsidRPr="6A340AFB">
              <w:rPr>
                <w:noProof/>
              </w:rPr>
              <w:fldChar w:fldCharType="begin"/>
            </w:r>
            <w:r w:rsidRPr="6A340AFB">
              <w:rPr>
                <w:noProof/>
              </w:rPr>
              <w:instrText xml:space="preserve"> PAGEREF _Toc212212248 \h </w:instrText>
            </w:r>
            <w:r w:rsidRPr="6A340AFB">
              <w:rPr>
                <w:noProof/>
              </w:rPr>
            </w:r>
            <w:r w:rsidRPr="6A340AFB">
              <w:rPr>
                <w:noProof/>
              </w:rPr>
              <w:fldChar w:fldCharType="separate"/>
            </w:r>
            <w:r w:rsidRPr="6A340AFB">
              <w:rPr>
                <w:noProof/>
              </w:rPr>
              <w:t>55</w:t>
            </w:r>
            <w:r w:rsidRPr="6A340AFB">
              <w:rPr>
                <w:noProof/>
              </w:rPr>
              <w:fldChar w:fldCharType="end"/>
            </w:r>
          </w:hyperlink>
        </w:p>
        <w:p w14:paraId="45DA86A3" w14:textId="32F91970"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49">
            <w:r w:rsidRPr="6A340AFB">
              <w:rPr>
                <w:rStyle w:val="Hyperlink"/>
                <w:noProof/>
              </w:rPr>
              <w:t>Appendix G: Gas flow</w:t>
            </w:r>
            <w:r>
              <w:tab/>
            </w:r>
            <w:r w:rsidRPr="6A340AFB">
              <w:rPr>
                <w:noProof/>
              </w:rPr>
              <w:fldChar w:fldCharType="begin"/>
            </w:r>
            <w:r w:rsidRPr="6A340AFB">
              <w:rPr>
                <w:noProof/>
              </w:rPr>
              <w:instrText xml:space="preserve"> PAGEREF _Toc212212249 \h </w:instrText>
            </w:r>
            <w:r w:rsidRPr="6A340AFB">
              <w:rPr>
                <w:noProof/>
              </w:rPr>
            </w:r>
            <w:r w:rsidRPr="6A340AFB">
              <w:rPr>
                <w:noProof/>
              </w:rPr>
              <w:fldChar w:fldCharType="separate"/>
            </w:r>
            <w:r w:rsidRPr="6A340AFB">
              <w:rPr>
                <w:noProof/>
              </w:rPr>
              <w:t>58</w:t>
            </w:r>
            <w:r w:rsidRPr="6A340AFB">
              <w:rPr>
                <w:noProof/>
              </w:rPr>
              <w:fldChar w:fldCharType="end"/>
            </w:r>
          </w:hyperlink>
        </w:p>
        <w:p w14:paraId="6F35B84E" w14:textId="6DB2D675"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50">
            <w:r w:rsidRPr="6A340AFB">
              <w:rPr>
                <w:rStyle w:val="Hyperlink"/>
                <w:noProof/>
              </w:rPr>
              <w:t>Appendix H: Biomass yields</w:t>
            </w:r>
            <w:r>
              <w:tab/>
            </w:r>
            <w:r w:rsidRPr="6A340AFB">
              <w:rPr>
                <w:noProof/>
              </w:rPr>
              <w:fldChar w:fldCharType="begin"/>
            </w:r>
            <w:r w:rsidRPr="6A340AFB">
              <w:rPr>
                <w:noProof/>
              </w:rPr>
              <w:instrText xml:space="preserve"> PAGEREF _Toc212212250 \h </w:instrText>
            </w:r>
            <w:r w:rsidRPr="6A340AFB">
              <w:rPr>
                <w:noProof/>
              </w:rPr>
            </w:r>
            <w:r w:rsidRPr="6A340AFB">
              <w:rPr>
                <w:noProof/>
              </w:rPr>
              <w:fldChar w:fldCharType="separate"/>
            </w:r>
            <w:r w:rsidRPr="6A340AFB">
              <w:rPr>
                <w:noProof/>
              </w:rPr>
              <w:t>59</w:t>
            </w:r>
            <w:r w:rsidRPr="6A340AFB">
              <w:rPr>
                <w:noProof/>
              </w:rPr>
              <w:fldChar w:fldCharType="end"/>
            </w:r>
          </w:hyperlink>
        </w:p>
        <w:p w14:paraId="6B87D717" w14:textId="4C709232"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51">
            <w:r w:rsidRPr="6A340AFB">
              <w:rPr>
                <w:rStyle w:val="Hyperlink"/>
                <w:noProof/>
              </w:rPr>
              <w:t>Appendix I: Upwards velocity</w:t>
            </w:r>
            <w:r>
              <w:tab/>
            </w:r>
            <w:r w:rsidRPr="6A340AFB">
              <w:rPr>
                <w:noProof/>
              </w:rPr>
              <w:fldChar w:fldCharType="begin"/>
            </w:r>
            <w:r w:rsidRPr="6A340AFB">
              <w:rPr>
                <w:noProof/>
              </w:rPr>
              <w:instrText xml:space="preserve"> PAGEREF _Toc212212251 \h </w:instrText>
            </w:r>
            <w:r w:rsidRPr="6A340AFB">
              <w:rPr>
                <w:noProof/>
              </w:rPr>
            </w:r>
            <w:r w:rsidRPr="6A340AFB">
              <w:rPr>
                <w:noProof/>
              </w:rPr>
              <w:fldChar w:fldCharType="separate"/>
            </w:r>
            <w:r w:rsidRPr="6A340AFB">
              <w:rPr>
                <w:noProof/>
              </w:rPr>
              <w:t>60</w:t>
            </w:r>
            <w:r w:rsidRPr="6A340AFB">
              <w:rPr>
                <w:noProof/>
              </w:rPr>
              <w:fldChar w:fldCharType="end"/>
            </w:r>
          </w:hyperlink>
        </w:p>
        <w:p w14:paraId="580A9E22" w14:textId="0648AB02"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52">
            <w:r w:rsidRPr="6A340AFB">
              <w:rPr>
                <w:rStyle w:val="Hyperlink"/>
                <w:noProof/>
              </w:rPr>
              <w:t>Appendix J: Downwards velocity</w:t>
            </w:r>
            <w:r>
              <w:tab/>
            </w:r>
            <w:r w:rsidRPr="6A340AFB">
              <w:rPr>
                <w:noProof/>
              </w:rPr>
              <w:fldChar w:fldCharType="begin"/>
            </w:r>
            <w:r w:rsidRPr="6A340AFB">
              <w:rPr>
                <w:noProof/>
              </w:rPr>
              <w:instrText xml:space="preserve"> PAGEREF _Toc212212252 \h </w:instrText>
            </w:r>
            <w:r w:rsidRPr="6A340AFB">
              <w:rPr>
                <w:noProof/>
              </w:rPr>
            </w:r>
            <w:r w:rsidRPr="6A340AFB">
              <w:rPr>
                <w:noProof/>
              </w:rPr>
              <w:fldChar w:fldCharType="separate"/>
            </w:r>
            <w:r w:rsidRPr="6A340AFB">
              <w:rPr>
                <w:noProof/>
              </w:rPr>
              <w:t>61</w:t>
            </w:r>
            <w:r w:rsidRPr="6A340AFB">
              <w:rPr>
                <w:noProof/>
              </w:rPr>
              <w:fldChar w:fldCharType="end"/>
            </w:r>
          </w:hyperlink>
        </w:p>
        <w:p w14:paraId="7B5B0BF6" w14:textId="098203E4"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53">
            <w:r w:rsidRPr="6A340AFB">
              <w:rPr>
                <w:rStyle w:val="Hyperlink"/>
                <w:rFonts w:eastAsia="Arial"/>
                <w:noProof/>
              </w:rPr>
              <w:t>Appendix K: Superpro design</w:t>
            </w:r>
            <w:r>
              <w:tab/>
            </w:r>
            <w:r w:rsidRPr="6A340AFB">
              <w:rPr>
                <w:noProof/>
              </w:rPr>
              <w:fldChar w:fldCharType="begin"/>
            </w:r>
            <w:r w:rsidRPr="6A340AFB">
              <w:rPr>
                <w:noProof/>
              </w:rPr>
              <w:instrText xml:space="preserve"> PAGEREF _Toc212212253 \h </w:instrText>
            </w:r>
            <w:r w:rsidRPr="6A340AFB">
              <w:rPr>
                <w:noProof/>
              </w:rPr>
            </w:r>
            <w:r w:rsidRPr="6A340AFB">
              <w:rPr>
                <w:noProof/>
              </w:rPr>
              <w:fldChar w:fldCharType="separate"/>
            </w:r>
            <w:r w:rsidRPr="6A340AFB">
              <w:rPr>
                <w:noProof/>
              </w:rPr>
              <w:t>63</w:t>
            </w:r>
            <w:r w:rsidRPr="6A340AFB">
              <w:rPr>
                <w:noProof/>
              </w:rPr>
              <w:fldChar w:fldCharType="end"/>
            </w:r>
          </w:hyperlink>
        </w:p>
        <w:p w14:paraId="5BEDA6A4" w14:textId="205E8303" w:rsidR="009F0956" w:rsidRDefault="009F0956" w:rsidP="6A340AFB">
          <w:pPr>
            <w:pStyle w:val="TOC2"/>
            <w:tabs>
              <w:tab w:val="right" w:leader="dot" w:pos="9016"/>
            </w:tabs>
            <w:rPr>
              <w:rFonts w:asciiTheme="minorHAnsi" w:hAnsiTheme="minorHAnsi" w:cstheme="minorBidi"/>
              <w:noProof/>
              <w:sz w:val="24"/>
              <w:szCs w:val="24"/>
              <w:lang w:eastAsia="en-GB"/>
            </w:rPr>
          </w:pPr>
          <w:hyperlink w:anchor="_Toc212212254">
            <w:r w:rsidRPr="6A340AFB">
              <w:rPr>
                <w:rStyle w:val="Hyperlink"/>
                <w:noProof/>
              </w:rPr>
              <w:t>Appendix L: Human and pig growth factor  comparison</w:t>
            </w:r>
            <w:r>
              <w:tab/>
            </w:r>
            <w:r w:rsidRPr="6A340AFB">
              <w:rPr>
                <w:noProof/>
              </w:rPr>
              <w:fldChar w:fldCharType="begin"/>
            </w:r>
            <w:r w:rsidRPr="6A340AFB">
              <w:rPr>
                <w:noProof/>
              </w:rPr>
              <w:instrText xml:space="preserve"> PAGEREF _Toc212212254 \h </w:instrText>
            </w:r>
            <w:r w:rsidRPr="6A340AFB">
              <w:rPr>
                <w:noProof/>
              </w:rPr>
            </w:r>
            <w:r w:rsidRPr="6A340AFB">
              <w:rPr>
                <w:noProof/>
              </w:rPr>
              <w:fldChar w:fldCharType="separate"/>
            </w:r>
            <w:r w:rsidRPr="6A340AFB">
              <w:rPr>
                <w:noProof/>
              </w:rPr>
              <w:t>66</w:t>
            </w:r>
            <w:r w:rsidRPr="6A340AFB">
              <w:rPr>
                <w:noProof/>
              </w:rPr>
              <w:fldChar w:fldCharType="end"/>
            </w:r>
          </w:hyperlink>
        </w:p>
        <w:p w14:paraId="6B782CEF" w14:textId="3921B60B" w:rsidR="509569A1" w:rsidRDefault="509569A1" w:rsidP="00A86AD5">
          <w:pPr>
            <w:spacing w:line="276" w:lineRule="auto"/>
            <w:rPr>
              <w:rFonts w:eastAsia="Arial"/>
              <w:lang w:val="en-US"/>
            </w:rPr>
          </w:pPr>
          <w:r w:rsidRPr="6A340AFB">
            <w:rPr>
              <w:rFonts w:eastAsia="Arial"/>
              <w:color w:val="000000" w:themeColor="text1"/>
            </w:rPr>
            <w:t xml:space="preserve">This project presents the development of a process for producing porcine fat using immortalised, GMO-free adipose-derived stem cells (ADSCs) cultured in single-cell suspension. The design outlines a scalable system that integrates cell proliferation in a stirred tank bioreactor and adipogenic </w:t>
          </w:r>
          <w:r w:rsidR="00A86AD5" w:rsidRPr="6A340AFB">
            <w:rPr>
              <w:rFonts w:eastAsia="Arial"/>
              <w:color w:val="000000" w:themeColor="text1"/>
            </w:rPr>
            <w:t>differentiation</w:t>
          </w:r>
          <w:r w:rsidRPr="6A340AFB">
            <w:rPr>
              <w:rFonts w:eastAsia="Arial"/>
              <w:color w:val="000000" w:themeColor="text1"/>
            </w:rPr>
            <w:t xml:space="preserve"> in an airlift bioreactor, both in perfusion mode. Adipocyte harvesting is done through top-layer decantation. The process yields 7.4</w:t>
          </w:r>
          <w:r w:rsidR="00905E23" w:rsidRPr="6A340AFB">
            <w:rPr>
              <w:rFonts w:eastAsia="Arial"/>
              <w:color w:val="000000" w:themeColor="text1"/>
            </w:rPr>
            <w:t xml:space="preserve"> </w:t>
          </w:r>
          <w:r w:rsidRPr="6A340AFB">
            <w:rPr>
              <w:rFonts w:eastAsia="Arial"/>
              <w:color w:val="000000" w:themeColor="text1"/>
            </w:rPr>
            <w:t>m</w:t>
          </w:r>
          <w:r w:rsidRPr="6A340AFB">
            <w:rPr>
              <w:rFonts w:eastAsia="Arial"/>
              <w:color w:val="000000" w:themeColor="text1"/>
              <w:vertAlign w:val="superscript"/>
            </w:rPr>
            <w:t>3</w:t>
          </w:r>
          <w:r w:rsidRPr="6A340AFB">
            <w:rPr>
              <w:rFonts w:eastAsia="Arial"/>
              <w:color w:val="000000" w:themeColor="text1"/>
            </w:rPr>
            <w:t xml:space="preserve"> of partially mature adipocytes per batch. The final product is a wet paste which can be sold to other cultivated meat producers. The proposed system can deliver pork fat similar to conventional pork fat, while offering reductions in greenhouse gas emissions </w:t>
          </w:r>
          <w:r w:rsidR="74F126D1" w:rsidRPr="6A340AFB">
            <w:rPr>
              <w:rFonts w:eastAsia="Arial"/>
              <w:color w:val="000000" w:themeColor="text1"/>
            </w:rPr>
            <w:t xml:space="preserve">with renewable energy </w:t>
          </w:r>
          <w:r w:rsidRPr="6A340AFB">
            <w:rPr>
              <w:rFonts w:eastAsia="Arial"/>
              <w:color w:val="000000" w:themeColor="text1"/>
            </w:rPr>
            <w:t>and water use. Economic viability remains a challenge due to high medium and operational costs. Several strategies such as genetic modification of cell line, medium recycling strategies and use of yeast growth factors are discussed for future cost reductions.</w:t>
          </w:r>
        </w:p>
        <w:p w14:paraId="4B70C9AD" w14:textId="06610A7E" w:rsidR="516AF252" w:rsidRDefault="516AF252" w:rsidP="7082EAB4">
          <w:pPr>
            <w:pStyle w:val="TOC2"/>
            <w:tabs>
              <w:tab w:val="right" w:leader="dot" w:pos="9015"/>
            </w:tabs>
            <w:rPr>
              <w:rStyle w:val="Hyperlink"/>
              <w:noProof/>
              <w:lang w:eastAsia="en-GB"/>
            </w:rPr>
          </w:pPr>
          <w:r>
            <w:fldChar w:fldCharType="end"/>
          </w:r>
        </w:p>
      </w:sdtContent>
    </w:sdt>
    <w:p w14:paraId="10BB8D2A" w14:textId="26646EC8" w:rsidR="1050E369" w:rsidRPr="00150CCB" w:rsidRDefault="1050E369" w:rsidP="00A01585">
      <w:pPr>
        <w:pStyle w:val="TOC1"/>
        <w:spacing w:line="276" w:lineRule="auto"/>
        <w:rPr>
          <w:rStyle w:val="Hyperlink"/>
          <w:rFonts w:ascii="Calibri" w:eastAsia="Calibri" w:hAnsi="Calibri" w:cs="Calibri"/>
        </w:rPr>
      </w:pPr>
    </w:p>
    <w:p w14:paraId="4E25C917" w14:textId="14CFB769" w:rsidR="1050E369" w:rsidRPr="00150CCB" w:rsidRDefault="1050E369" w:rsidP="00A01585">
      <w:pPr>
        <w:spacing w:line="276" w:lineRule="auto"/>
      </w:pPr>
    </w:p>
    <w:p w14:paraId="3B92C830" w14:textId="5D90154A" w:rsidR="00D74C6C" w:rsidRPr="00150CCB" w:rsidRDefault="00D74C6C" w:rsidP="00A01585">
      <w:pPr>
        <w:pStyle w:val="Title"/>
        <w:spacing w:line="276" w:lineRule="auto"/>
      </w:pPr>
    </w:p>
    <w:p w14:paraId="45C39B5D" w14:textId="2B187B08" w:rsidR="511BF218" w:rsidRPr="00150CCB" w:rsidRDefault="511BF218" w:rsidP="00A01585">
      <w:pPr>
        <w:spacing w:line="276" w:lineRule="auto"/>
      </w:pPr>
    </w:p>
    <w:p w14:paraId="01A34CA9" w14:textId="24C9A19C" w:rsidR="511BF218" w:rsidRPr="00150CCB" w:rsidRDefault="511BF218" w:rsidP="00A01585">
      <w:pPr>
        <w:spacing w:line="276" w:lineRule="auto"/>
      </w:pPr>
    </w:p>
    <w:p w14:paraId="43936828" w14:textId="6E4A654E" w:rsidR="511BF218" w:rsidRPr="00150CCB" w:rsidRDefault="511BF218" w:rsidP="00A01585">
      <w:pPr>
        <w:spacing w:line="276" w:lineRule="auto"/>
      </w:pPr>
    </w:p>
    <w:p w14:paraId="3A362739" w14:textId="33252A92" w:rsidR="00FE42D9" w:rsidRDefault="00FE42D9" w:rsidP="0326036B">
      <w:pPr>
        <w:spacing w:line="276" w:lineRule="auto"/>
      </w:pPr>
    </w:p>
    <w:p w14:paraId="53D5D5F5" w14:textId="08C5C64A" w:rsidR="4AD0D987" w:rsidRPr="00150CCB" w:rsidRDefault="6ADFBA48" w:rsidP="491DFA59">
      <w:pPr>
        <w:pStyle w:val="Heading1"/>
        <w:spacing w:line="276" w:lineRule="auto"/>
        <w:rPr>
          <w:b/>
        </w:rPr>
      </w:pPr>
      <w:bookmarkStart w:id="3" w:name="_Toc212212192"/>
      <w:r w:rsidRPr="491DFA59">
        <w:rPr>
          <w:rFonts w:ascii="Arial" w:eastAsia="Arial" w:hAnsi="Arial" w:cs="Arial"/>
        </w:rPr>
        <w:t>I.</w:t>
      </w:r>
      <w:r w:rsidR="4AD0D987">
        <w:tab/>
      </w:r>
      <w:r w:rsidR="4AD0D987" w:rsidRPr="2E5F2297">
        <w:rPr>
          <w:rFonts w:ascii="Arial" w:eastAsia="Arial" w:hAnsi="Arial" w:cs="Arial"/>
        </w:rPr>
        <w:t>Introduction</w:t>
      </w:r>
      <w:bookmarkEnd w:id="3"/>
      <w:r w:rsidR="60CB5454" w:rsidRPr="00150CCB">
        <w:t xml:space="preserve"> </w:t>
      </w:r>
    </w:p>
    <w:p w14:paraId="2EE2A9B1" w14:textId="104A65E5" w:rsidR="5FA7FAF7" w:rsidRPr="00150CCB" w:rsidRDefault="4BD4A7ED" w:rsidP="00A01585">
      <w:pPr>
        <w:pStyle w:val="Heading2"/>
        <w:spacing w:line="276" w:lineRule="auto"/>
        <w:rPr>
          <w:rFonts w:ascii="Arial" w:eastAsia="Arial" w:hAnsi="Arial" w:cs="Arial"/>
        </w:rPr>
      </w:pPr>
      <w:bookmarkStart w:id="4" w:name="_Toc212212193"/>
      <w:commentRangeStart w:id="5"/>
      <w:r w:rsidRPr="2E5F2297">
        <w:rPr>
          <w:rFonts w:ascii="Arial" w:eastAsia="Arial" w:hAnsi="Arial" w:cs="Arial"/>
        </w:rPr>
        <w:t>Background</w:t>
      </w:r>
      <w:bookmarkEnd w:id="4"/>
      <w:commentRangeEnd w:id="5"/>
      <w:r w:rsidR="00FD73FE" w:rsidRPr="00150CCB">
        <w:rPr>
          <w:rStyle w:val="CommentReference"/>
          <w:rFonts w:ascii="Arial" w:eastAsia="Arial" w:hAnsi="Arial" w:cs="Arial"/>
          <w:sz w:val="28"/>
          <w:szCs w:val="28"/>
        </w:rPr>
        <w:commentReference w:id="5"/>
      </w:r>
    </w:p>
    <w:p w14:paraId="270361D0" w14:textId="72334836" w:rsidR="008B5E6B" w:rsidRDefault="002774B3" w:rsidP="007149F1">
      <w:pPr>
        <w:spacing w:after="240" w:line="276" w:lineRule="auto"/>
        <w:rPr>
          <w:rFonts w:eastAsia="Calibri"/>
          <w:color w:val="000000" w:themeColor="text1"/>
        </w:rPr>
      </w:pPr>
      <w:r w:rsidRPr="5AA9B04D">
        <w:rPr>
          <w:rFonts w:eastAsia="Calibri"/>
          <w:color w:val="000000" w:themeColor="text1"/>
        </w:rPr>
        <w:t xml:space="preserve">The population is growing, meat demand is rising and people are </w:t>
      </w:r>
      <w:r w:rsidR="00AD6C15">
        <w:rPr>
          <w:rFonts w:eastAsia="Calibri"/>
          <w:color w:val="000000" w:themeColor="text1"/>
        </w:rPr>
        <w:t>increasingly</w:t>
      </w:r>
      <w:r w:rsidRPr="5AA9B04D">
        <w:rPr>
          <w:rFonts w:eastAsia="Calibri"/>
          <w:color w:val="000000" w:themeColor="text1"/>
        </w:rPr>
        <w:t xml:space="preserve"> </w:t>
      </w:r>
      <w:r w:rsidR="7668A4AC" w:rsidRPr="6163324E">
        <w:rPr>
          <w:rFonts w:eastAsia="Calibri"/>
          <w:color w:val="000000" w:themeColor="text1"/>
        </w:rPr>
        <w:t xml:space="preserve">becoming </w:t>
      </w:r>
      <w:r w:rsidRPr="5AA9B04D">
        <w:rPr>
          <w:rFonts w:eastAsia="Calibri"/>
          <w:color w:val="000000" w:themeColor="text1"/>
        </w:rPr>
        <w:t xml:space="preserve">aware of </w:t>
      </w:r>
      <w:r w:rsidR="00EA6F0C">
        <w:rPr>
          <w:rFonts w:eastAsia="Calibri"/>
          <w:color w:val="000000" w:themeColor="text1"/>
        </w:rPr>
        <w:t>animal welfare and environmental sustainability.</w:t>
      </w:r>
      <w:r w:rsidRPr="5AA9B04D">
        <w:rPr>
          <w:rFonts w:eastAsia="Calibri"/>
          <w:color w:val="000000" w:themeColor="text1"/>
        </w:rPr>
        <w:t xml:space="preserve"> </w:t>
      </w:r>
      <w:r w:rsidR="00AD6C15">
        <w:rPr>
          <w:rFonts w:eastAsia="Calibri"/>
          <w:color w:val="000000" w:themeColor="text1"/>
        </w:rPr>
        <w:t xml:space="preserve">All of these are reasons </w:t>
      </w:r>
      <w:r w:rsidR="004B4FF3">
        <w:rPr>
          <w:rFonts w:eastAsia="Calibri"/>
          <w:color w:val="000000" w:themeColor="text1"/>
        </w:rPr>
        <w:t xml:space="preserve">why the topic of meat cultivation is </w:t>
      </w:r>
      <w:r w:rsidR="00FB5AFB">
        <w:rPr>
          <w:rFonts w:eastAsia="Calibri"/>
          <w:color w:val="000000" w:themeColor="text1"/>
        </w:rPr>
        <w:t xml:space="preserve">increasingly </w:t>
      </w:r>
      <w:r w:rsidR="004B4FF3">
        <w:rPr>
          <w:rFonts w:eastAsia="Calibri"/>
          <w:color w:val="000000" w:themeColor="text1"/>
        </w:rPr>
        <w:t xml:space="preserve">researched. </w:t>
      </w:r>
      <w:r w:rsidR="00D30461">
        <w:rPr>
          <w:rFonts w:eastAsia="Calibri"/>
          <w:color w:val="000000" w:themeColor="text1"/>
        </w:rPr>
        <w:t>Meat cultivation</w:t>
      </w:r>
      <w:r w:rsidR="004A1AE9">
        <w:rPr>
          <w:rFonts w:eastAsia="Calibri"/>
          <w:color w:val="000000" w:themeColor="text1"/>
        </w:rPr>
        <w:t xml:space="preserve"> is an emerging biotechnological process </w:t>
      </w:r>
      <w:r w:rsidR="00D30461">
        <w:rPr>
          <w:rFonts w:eastAsia="Calibri"/>
          <w:color w:val="000000" w:themeColor="text1"/>
        </w:rPr>
        <w:t>where</w:t>
      </w:r>
      <w:r w:rsidR="004A1AE9">
        <w:rPr>
          <w:rFonts w:eastAsia="Calibri"/>
          <w:color w:val="000000" w:themeColor="text1"/>
        </w:rPr>
        <w:t xml:space="preserve"> </w:t>
      </w:r>
      <w:r w:rsidR="005C460D">
        <w:rPr>
          <w:rFonts w:eastAsia="Calibri"/>
          <w:color w:val="000000" w:themeColor="text1"/>
        </w:rPr>
        <w:t>meat is</w:t>
      </w:r>
      <w:r w:rsidR="00D30461">
        <w:rPr>
          <w:rFonts w:eastAsia="Calibri"/>
          <w:color w:val="000000" w:themeColor="text1"/>
        </w:rPr>
        <w:t xml:space="preserve"> produced directly</w:t>
      </w:r>
      <w:r w:rsidR="004A1AE9">
        <w:rPr>
          <w:rFonts w:eastAsia="Calibri"/>
          <w:color w:val="000000" w:themeColor="text1"/>
        </w:rPr>
        <w:t xml:space="preserve"> from cultured animal cells </w:t>
      </w:r>
      <w:r w:rsidR="002F6EF4">
        <w:rPr>
          <w:rFonts w:eastAsia="Calibri"/>
          <w:color w:val="000000" w:themeColor="text1"/>
        </w:rPr>
        <w:t xml:space="preserve">instead of </w:t>
      </w:r>
      <w:r w:rsidR="00D30461">
        <w:rPr>
          <w:rFonts w:eastAsia="Calibri"/>
          <w:color w:val="000000" w:themeColor="text1"/>
        </w:rPr>
        <w:t xml:space="preserve">through </w:t>
      </w:r>
      <w:r w:rsidR="002F6EF4">
        <w:rPr>
          <w:rFonts w:eastAsia="Calibri"/>
          <w:color w:val="000000" w:themeColor="text1"/>
        </w:rPr>
        <w:t>traditional livestock cultivation.</w:t>
      </w:r>
      <w:r w:rsidR="004A1AE9">
        <w:rPr>
          <w:rFonts w:eastAsia="Calibri"/>
          <w:color w:val="000000" w:themeColor="text1"/>
        </w:rPr>
        <w:t xml:space="preserve"> </w:t>
      </w:r>
      <w:r w:rsidR="005941C7" w:rsidRPr="00150CCB">
        <w:rPr>
          <w:rFonts w:eastAsia="Calibri"/>
          <w:color w:val="000000" w:themeColor="text1"/>
        </w:rPr>
        <w:t xml:space="preserve">This can offer an alternative option to provide </w:t>
      </w:r>
      <w:r w:rsidR="005941C7">
        <w:rPr>
          <w:rFonts w:eastAsia="Calibri"/>
          <w:color w:val="000000" w:themeColor="text1"/>
        </w:rPr>
        <w:t xml:space="preserve">cruelty-free </w:t>
      </w:r>
      <w:r w:rsidR="005941C7" w:rsidRPr="00150CCB">
        <w:rPr>
          <w:rFonts w:eastAsia="Calibri"/>
          <w:color w:val="000000" w:themeColor="text1"/>
        </w:rPr>
        <w:t xml:space="preserve">meat to the market with reduced land use, greenhouse gas emissions, and antibiotic </w:t>
      </w:r>
      <w:r w:rsidR="005941C7">
        <w:rPr>
          <w:rFonts w:eastAsia="Calibri"/>
          <w:color w:val="000000" w:themeColor="text1"/>
        </w:rPr>
        <w:t>resistance</w:t>
      </w:r>
      <w:r w:rsidR="005941C7" w:rsidRPr="00150CCB">
        <w:rPr>
          <w:rFonts w:eastAsia="Calibri"/>
          <w:color w:val="000000" w:themeColor="text1"/>
        </w:rPr>
        <w:t xml:space="preserve"> or zoonotic disease risks (Tuomisto &amp; de Mattos, 2011, Stephens et al., 2018).</w:t>
      </w:r>
    </w:p>
    <w:p w14:paraId="2589CE89" w14:textId="6EFEA272" w:rsidR="00AC1213" w:rsidRDefault="00161108" w:rsidP="007149F1">
      <w:pPr>
        <w:spacing w:line="276" w:lineRule="auto"/>
        <w:rPr>
          <w:lang w:val="en-US"/>
        </w:rPr>
      </w:pPr>
      <w:r>
        <w:rPr>
          <w:lang w:val="en-US"/>
        </w:rPr>
        <w:t xml:space="preserve">Cultivated pork is especially interesting </w:t>
      </w:r>
      <w:r w:rsidR="00CE164B">
        <w:rPr>
          <w:lang w:val="en-US"/>
        </w:rPr>
        <w:t xml:space="preserve">since </w:t>
      </w:r>
      <w:r w:rsidR="0067261A">
        <w:rPr>
          <w:lang w:val="en-US"/>
        </w:rPr>
        <w:t>there is</w:t>
      </w:r>
      <w:r w:rsidR="00AE5DB3">
        <w:rPr>
          <w:lang w:val="en-US"/>
        </w:rPr>
        <w:t xml:space="preserve"> a lot of potential to improve </w:t>
      </w:r>
      <w:r w:rsidR="001947C6">
        <w:rPr>
          <w:lang w:val="en-US"/>
        </w:rPr>
        <w:t>in terms of sustainability compared to traditional livestock. Conventional</w:t>
      </w:r>
      <w:r w:rsidR="00735309">
        <w:rPr>
          <w:lang w:val="en-US"/>
        </w:rPr>
        <w:t xml:space="preserve"> pork production is the second highest in land use and carbon footprint after beef </w:t>
      </w:r>
      <w:r w:rsidR="0098783D">
        <w:rPr>
          <w:lang w:val="en-US"/>
        </w:rPr>
        <w:t>and accounted for the highest percentage of medically important antibiotic sales in USA</w:t>
      </w:r>
      <w:r w:rsidR="00735309">
        <w:rPr>
          <w:lang w:val="en-US"/>
        </w:rPr>
        <w:t xml:space="preserve"> (Sinke &amp; Odegard, 2</w:t>
      </w:r>
      <w:commentRangeStart w:id="6"/>
      <w:r w:rsidR="00735309">
        <w:rPr>
          <w:lang w:val="en-US"/>
        </w:rPr>
        <w:t>02</w:t>
      </w:r>
      <w:commentRangeEnd w:id="6"/>
      <w:r w:rsidR="001947C6">
        <w:rPr>
          <w:rStyle w:val="CommentReference"/>
          <w:sz w:val="22"/>
          <w:szCs w:val="22"/>
          <w:lang w:val="en-US"/>
        </w:rPr>
        <w:commentReference w:id="6"/>
      </w:r>
      <w:r w:rsidR="00735309">
        <w:rPr>
          <w:lang w:val="en-US"/>
        </w:rPr>
        <w:t>1</w:t>
      </w:r>
      <w:r w:rsidR="0098783D">
        <w:rPr>
          <w:lang w:val="en-US"/>
        </w:rPr>
        <w:t xml:space="preserve">; FDA </w:t>
      </w:r>
      <w:r w:rsidR="001947C6" w:rsidRPr="007149F1">
        <w:rPr>
          <w:lang w:val="en-US"/>
        </w:rPr>
        <w:t>202</w:t>
      </w:r>
      <w:r w:rsidR="00DF6E17">
        <w:rPr>
          <w:lang w:val="en-US"/>
        </w:rPr>
        <w:t>1</w:t>
      </w:r>
      <w:r w:rsidR="00735309">
        <w:rPr>
          <w:lang w:val="en-US"/>
        </w:rPr>
        <w:t>)</w:t>
      </w:r>
      <w:r w:rsidR="008A4FCA">
        <w:rPr>
          <w:lang w:val="en-US"/>
        </w:rPr>
        <w:t xml:space="preserve">. </w:t>
      </w:r>
      <w:r w:rsidR="001947C6">
        <w:rPr>
          <w:lang w:val="en-US"/>
        </w:rPr>
        <w:t xml:space="preserve">Additionally, </w:t>
      </w:r>
      <w:r w:rsidR="00CE164B">
        <w:rPr>
          <w:lang w:val="en-US"/>
        </w:rPr>
        <w:t>nearly</w:t>
      </w:r>
      <w:r>
        <w:rPr>
          <w:lang w:val="en-US"/>
        </w:rPr>
        <w:t xml:space="preserve"> half of the meat consumed in the Netherlands is pork, thus providing a large consumer market for the eventual product (</w:t>
      </w:r>
      <w:proofErr w:type="spellStart"/>
      <w:r>
        <w:rPr>
          <w:lang w:val="en-US"/>
        </w:rPr>
        <w:t>Dagevos</w:t>
      </w:r>
      <w:proofErr w:type="spellEnd"/>
      <w:r>
        <w:rPr>
          <w:lang w:val="en-US"/>
        </w:rPr>
        <w:t xml:space="preserve"> &amp; Verbe</w:t>
      </w:r>
      <w:commentRangeStart w:id="7"/>
      <w:r>
        <w:rPr>
          <w:lang w:val="en-US"/>
        </w:rPr>
        <w:t>ke, 20</w:t>
      </w:r>
      <w:commentRangeEnd w:id="7"/>
      <w:r>
        <w:rPr>
          <w:rStyle w:val="CommentReference"/>
          <w:sz w:val="22"/>
          <w:szCs w:val="22"/>
          <w:lang w:val="en-US"/>
        </w:rPr>
        <w:commentReference w:id="7"/>
      </w:r>
      <w:r>
        <w:rPr>
          <w:lang w:val="en-US"/>
        </w:rPr>
        <w:t xml:space="preserve">22). </w:t>
      </w:r>
    </w:p>
    <w:p w14:paraId="77FAEA32" w14:textId="70A71AFE" w:rsidR="009E2457" w:rsidRDefault="009E2457" w:rsidP="007149F1">
      <w:pPr>
        <w:spacing w:line="276" w:lineRule="auto"/>
        <w:rPr>
          <w:rFonts w:eastAsia="Calibri"/>
          <w:color w:val="000000" w:themeColor="text1"/>
        </w:rPr>
      </w:pPr>
      <w:r w:rsidRPr="007149F1">
        <w:rPr>
          <w:rFonts w:eastAsia="Calibri"/>
          <w:color w:val="000000" w:themeColor="text1"/>
        </w:rPr>
        <w:t xml:space="preserve">Large-scale production of cultivated meat faces considerable process and cost barriers. High media costs, low cell densities and complex downstream recovery process are critical setbacks for economic feasibility and scalability. To overcome these challenges, advances in bioreactor design, process optimization and high cell densities maintaining cell integrity are required. </w:t>
      </w:r>
      <w:commentRangeStart w:id="8"/>
      <w:r w:rsidR="004C182A">
        <w:t xml:space="preserve">Although cultivated pork fat will initially incur higher production costs than traditional meat, it represents an innovative alternative meat that is more sustainable and more ethical </w:t>
      </w:r>
      <w:r w:rsidR="00142D9A">
        <w:t>than</w:t>
      </w:r>
      <w:r w:rsidR="004C182A">
        <w:t xml:space="preserve"> the conventional </w:t>
      </w:r>
      <w:commentRangeStart w:id="9"/>
      <w:commentRangeStart w:id="10"/>
      <w:r w:rsidR="004C182A">
        <w:t>meat product</w:t>
      </w:r>
      <w:commentRangeEnd w:id="9"/>
      <w:r>
        <w:rPr>
          <w:rStyle w:val="CommentReference"/>
          <w:sz w:val="22"/>
          <w:szCs w:val="22"/>
        </w:rPr>
        <w:commentReference w:id="9"/>
      </w:r>
      <w:commentRangeEnd w:id="10"/>
      <w:r>
        <w:rPr>
          <w:rStyle w:val="CommentReference"/>
          <w:sz w:val="22"/>
          <w:szCs w:val="22"/>
        </w:rPr>
        <w:commentReference w:id="10"/>
      </w:r>
      <w:r w:rsidR="004C182A">
        <w:t xml:space="preserve">. </w:t>
      </w:r>
      <w:commentRangeEnd w:id="8"/>
      <w:r w:rsidRPr="007149F1">
        <w:rPr>
          <w:rStyle w:val="CommentReference"/>
          <w:rFonts w:eastAsia="Calibri"/>
          <w:color w:val="000000" w:themeColor="text1"/>
          <w:sz w:val="22"/>
          <w:szCs w:val="22"/>
        </w:rPr>
        <w:commentReference w:id="8"/>
      </w:r>
      <w:r w:rsidRPr="007149F1">
        <w:rPr>
          <w:rFonts w:eastAsia="Calibri"/>
          <w:color w:val="000000" w:themeColor="text1"/>
        </w:rPr>
        <w:t xml:space="preserve">This is where </w:t>
      </w:r>
      <w:proofErr w:type="spellStart"/>
      <w:r w:rsidRPr="007149F1">
        <w:rPr>
          <w:rFonts w:eastAsia="Calibri"/>
          <w:color w:val="000000" w:themeColor="text1"/>
        </w:rPr>
        <w:t>BigFat</w:t>
      </w:r>
      <w:proofErr w:type="spellEnd"/>
      <w:r w:rsidRPr="007149F1">
        <w:rPr>
          <w:rFonts w:eastAsia="Calibri"/>
          <w:color w:val="000000" w:themeColor="text1"/>
        </w:rPr>
        <w:t xml:space="preserve"> comes in, an innovative process for the production of 5,000 tons of cultured pork fat annually.</w:t>
      </w:r>
    </w:p>
    <w:p w14:paraId="7C7183A2" w14:textId="6D63606D" w:rsidR="1050E369" w:rsidRPr="002310D8" w:rsidRDefault="665DB862" w:rsidP="00A01585">
      <w:pPr>
        <w:pStyle w:val="Heading2"/>
        <w:spacing w:line="276" w:lineRule="auto"/>
        <w:rPr>
          <w:rFonts w:ascii="Arial" w:eastAsia="Arial" w:hAnsi="Arial" w:cs="Arial"/>
        </w:rPr>
      </w:pPr>
      <w:bookmarkStart w:id="11" w:name="_Toc212212194"/>
      <w:r w:rsidRPr="2D51F342">
        <w:rPr>
          <w:rFonts w:ascii="Arial" w:eastAsia="Arial" w:hAnsi="Arial" w:cs="Arial"/>
        </w:rPr>
        <w:t xml:space="preserve">Project Scope and </w:t>
      </w:r>
      <w:r w:rsidR="51D1A1D2" w:rsidRPr="2D51F342">
        <w:rPr>
          <w:rFonts w:ascii="Arial" w:eastAsia="Arial" w:hAnsi="Arial" w:cs="Arial"/>
        </w:rPr>
        <w:t>Approach</w:t>
      </w:r>
      <w:bookmarkEnd w:id="11"/>
      <w:r w:rsidR="5193AAD9" w:rsidRPr="2D51F342">
        <w:rPr>
          <w:rFonts w:ascii="Arial" w:eastAsia="Arial" w:hAnsi="Arial" w:cs="Arial"/>
        </w:rPr>
        <w:t xml:space="preserve"> </w:t>
      </w:r>
    </w:p>
    <w:p w14:paraId="23A810B6" w14:textId="5259E25F" w:rsidR="144D8E43" w:rsidRPr="006F7C8C" w:rsidRDefault="665DB862" w:rsidP="00A01585">
      <w:pPr>
        <w:spacing w:line="276" w:lineRule="auto"/>
        <w:rPr>
          <w:i/>
        </w:rPr>
      </w:pPr>
      <w:commentRangeStart w:id="12"/>
      <w:commentRangeStart w:id="13"/>
      <w:commentRangeStart w:id="14"/>
      <w:commentRangeStart w:id="15"/>
      <w:r w:rsidRPr="00150CCB">
        <w:t xml:space="preserve">This project </w:t>
      </w:r>
      <w:commentRangeEnd w:id="12"/>
      <w:r w:rsidR="00B701B8" w:rsidRPr="00150CCB">
        <w:rPr>
          <w:rStyle w:val="CommentReference"/>
          <w:sz w:val="22"/>
          <w:szCs w:val="22"/>
        </w:rPr>
        <w:commentReference w:id="12"/>
      </w:r>
      <w:commentRangeEnd w:id="13"/>
      <w:r w:rsidRPr="00150CCB">
        <w:rPr>
          <w:rStyle w:val="CommentReference"/>
          <w:sz w:val="22"/>
          <w:szCs w:val="22"/>
        </w:rPr>
        <w:commentReference w:id="13"/>
      </w:r>
      <w:commentRangeEnd w:id="14"/>
      <w:r w:rsidRPr="00150CCB">
        <w:rPr>
          <w:rStyle w:val="CommentReference"/>
          <w:sz w:val="22"/>
          <w:szCs w:val="22"/>
        </w:rPr>
        <w:commentReference w:id="14"/>
      </w:r>
      <w:commentRangeEnd w:id="15"/>
      <w:r w:rsidRPr="00150CCB">
        <w:rPr>
          <w:rStyle w:val="CommentReference"/>
          <w:sz w:val="22"/>
          <w:szCs w:val="22"/>
        </w:rPr>
        <w:commentReference w:id="15"/>
      </w:r>
      <w:r w:rsidRPr="00150CCB">
        <w:t xml:space="preserve">focuses on the development of an innovative, large-scale bioprocess for the production of 5,000 tons per year of </w:t>
      </w:r>
      <w:commentRangeStart w:id="16"/>
      <w:commentRangeStart w:id="17"/>
      <w:commentRangeStart w:id="18"/>
      <w:r w:rsidRPr="00150CCB">
        <w:t xml:space="preserve">cultivated pork fat. </w:t>
      </w:r>
      <w:commentRangeEnd w:id="16"/>
      <w:r w:rsidR="00590BB9" w:rsidRPr="00150CCB">
        <w:rPr>
          <w:rStyle w:val="CommentReference"/>
          <w:sz w:val="22"/>
          <w:szCs w:val="22"/>
        </w:rPr>
        <w:commentReference w:id="16"/>
      </w:r>
      <w:commentRangeEnd w:id="17"/>
      <w:r w:rsidRPr="00150CCB">
        <w:rPr>
          <w:rStyle w:val="CommentReference"/>
          <w:sz w:val="22"/>
          <w:szCs w:val="22"/>
        </w:rPr>
        <w:commentReference w:id="17"/>
      </w:r>
      <w:commentRangeEnd w:id="18"/>
      <w:r w:rsidRPr="00150CCB">
        <w:rPr>
          <w:rStyle w:val="CommentReference"/>
          <w:sz w:val="22"/>
          <w:szCs w:val="22"/>
        </w:rPr>
        <w:commentReference w:id="18"/>
      </w:r>
      <w:r w:rsidR="297464CA" w:rsidRPr="00150CCB">
        <w:t xml:space="preserve">The final product of this process is a wet paste of </w:t>
      </w:r>
      <w:r w:rsidR="00905D8B">
        <w:t xml:space="preserve">partially </w:t>
      </w:r>
      <w:commentRangeStart w:id="19"/>
      <w:r w:rsidR="297464CA" w:rsidRPr="00150CCB">
        <w:t>mature</w:t>
      </w:r>
      <w:commentRangeEnd w:id="19"/>
      <w:r w:rsidR="00CE5334" w:rsidRPr="00150CCB">
        <w:rPr>
          <w:rStyle w:val="CommentReference"/>
          <w:sz w:val="22"/>
          <w:szCs w:val="22"/>
        </w:rPr>
        <w:commentReference w:id="19"/>
      </w:r>
      <w:r w:rsidR="297464CA" w:rsidRPr="00150CCB">
        <w:t xml:space="preserve"> adipocytes which will serve as fat ingredient for business</w:t>
      </w:r>
      <w:r w:rsidR="01D29B9C" w:rsidRPr="00150CCB">
        <w:t>-</w:t>
      </w:r>
      <w:r w:rsidR="297464CA" w:rsidRPr="00150CCB">
        <w:t>to</w:t>
      </w:r>
      <w:r w:rsidR="5CFE649E" w:rsidRPr="00150CCB">
        <w:t>-</w:t>
      </w:r>
      <w:r w:rsidR="297464CA" w:rsidRPr="00150CCB">
        <w:t>business (B2B) sale to cultivated meat companies seekin</w:t>
      </w:r>
      <w:r w:rsidR="0F91FF41" w:rsidRPr="00150CCB">
        <w:t xml:space="preserve">g to enhance the flavour, texture and juiciness of their final meat product. </w:t>
      </w:r>
      <w:r w:rsidRPr="00150CCB">
        <w:t xml:space="preserve">In this project, </w:t>
      </w:r>
      <w:r w:rsidR="00DC68E3">
        <w:t xml:space="preserve">non-GMO and serum-free adapted </w:t>
      </w:r>
      <w:r w:rsidRPr="00150CCB">
        <w:t>porcine immortali</w:t>
      </w:r>
      <w:r w:rsidR="67AEF079" w:rsidRPr="00150CCB">
        <w:t>s</w:t>
      </w:r>
      <w:r w:rsidRPr="00150CCB">
        <w:t xml:space="preserve">ed adipose-derived stem cells (ADSCs) </w:t>
      </w:r>
      <w:r w:rsidR="00DC68E3">
        <w:t>are used</w:t>
      </w:r>
      <w:r w:rsidR="00B2113D">
        <w:t xml:space="preserve"> to cultivate pork cells through a perfusion system</w:t>
      </w:r>
      <w:r>
        <w:t>.</w:t>
      </w:r>
      <w:r w:rsidRPr="00150CCB">
        <w:t xml:space="preserve"> The pr</w:t>
      </w:r>
      <w:r w:rsidR="4D2FEDB4" w:rsidRPr="00150CCB">
        <w:t>ocess aims</w:t>
      </w:r>
      <w:r w:rsidRPr="00150CCB">
        <w:t xml:space="preserve"> to establish an animal-free, cost-efficient production system by optimi</w:t>
      </w:r>
      <w:r w:rsidR="3EEE3DDF" w:rsidRPr="00150CCB">
        <w:t>z</w:t>
      </w:r>
      <w:r w:rsidRPr="00150CCB">
        <w:t xml:space="preserve">ing basal medium formulation, reducing growth-factor dependence, and improving bioreactor scalability. </w:t>
      </w:r>
    </w:p>
    <w:p w14:paraId="46F7E77E" w14:textId="2EAD60CA" w:rsidR="15909529" w:rsidRPr="00150CCB" w:rsidRDefault="15909529" w:rsidP="5C8DA8ED">
      <w:pPr>
        <w:spacing w:line="276" w:lineRule="auto"/>
      </w:pPr>
      <w:r w:rsidRPr="00150CCB">
        <w:t>This report is structured to provide a comprehensive overview of the bioprocess development of cultivated porcine f</w:t>
      </w:r>
      <w:r w:rsidR="5B545FC9" w:rsidRPr="00150CCB">
        <w:t>at. To achi</w:t>
      </w:r>
      <w:r w:rsidR="0777B6C3" w:rsidRPr="00150CCB">
        <w:t xml:space="preserve">eve this, </w:t>
      </w:r>
      <w:r w:rsidR="0777B6C3">
        <w:t>substantial</w:t>
      </w:r>
      <w:r w:rsidR="0777B6C3" w:rsidRPr="00150CCB">
        <w:t xml:space="preserve"> literature </w:t>
      </w:r>
      <w:r w:rsidR="6AD493A3" w:rsidRPr="00150CCB">
        <w:t xml:space="preserve">research was </w:t>
      </w:r>
      <w:r w:rsidR="00297E26">
        <w:t xml:space="preserve">performed </w:t>
      </w:r>
      <w:r w:rsidR="5291753D" w:rsidRPr="00150CCB">
        <w:t xml:space="preserve">on cultivated fat, followed by </w:t>
      </w:r>
      <w:r w:rsidR="19FA602B" w:rsidRPr="002310D8">
        <w:t xml:space="preserve">cell line </w:t>
      </w:r>
      <w:r w:rsidR="5291753D" w:rsidRPr="00150CCB">
        <w:t xml:space="preserve">selection </w:t>
      </w:r>
      <w:r w:rsidR="19FA602B" w:rsidRPr="00150CCB">
        <w:t xml:space="preserve">and media formulation. </w:t>
      </w:r>
      <w:r w:rsidR="19FA602B" w:rsidRPr="002310D8">
        <w:t>T</w:t>
      </w:r>
      <w:r w:rsidR="39AE9561" w:rsidRPr="002310D8">
        <w:t>he</w:t>
      </w:r>
      <w:r w:rsidR="39AE9561">
        <w:t xml:space="preserve"> next step </w:t>
      </w:r>
      <w:r w:rsidR="406B1812">
        <w:t>focus</w:t>
      </w:r>
      <w:r w:rsidR="31F79C0C">
        <w:t>es</w:t>
      </w:r>
      <w:r w:rsidR="406B1812" w:rsidRPr="00150CCB">
        <w:t xml:space="preserve"> on upstream bioprocess design</w:t>
      </w:r>
      <w:r w:rsidR="004F0F21">
        <w:t>, fermentation</w:t>
      </w:r>
      <w:r w:rsidR="57E4D38B" w:rsidRPr="00150CCB">
        <w:t xml:space="preserve"> and </w:t>
      </w:r>
      <w:r w:rsidR="406B1812" w:rsidRPr="00150CCB">
        <w:t xml:space="preserve">downstream </w:t>
      </w:r>
      <w:r w:rsidR="7342470D" w:rsidRPr="00150CCB">
        <w:t>process</w:t>
      </w:r>
      <w:r w:rsidR="220AEC8D" w:rsidRPr="00150CCB">
        <w:t xml:space="preserve"> strategy</w:t>
      </w:r>
      <w:r w:rsidR="00B77ACB">
        <w:t xml:space="preserve"> which is modelled in </w:t>
      </w:r>
      <w:proofErr w:type="spellStart"/>
      <w:r w:rsidR="00B77ACB">
        <w:t>SuperPro</w:t>
      </w:r>
      <w:proofErr w:type="spellEnd"/>
      <w:r w:rsidR="00B77ACB">
        <w:t xml:space="preserve"> Designer</w:t>
      </w:r>
      <w:r w:rsidR="7342470D" w:rsidRPr="00150CCB">
        <w:t xml:space="preserve">. </w:t>
      </w:r>
      <w:r w:rsidR="0095183F">
        <w:t>Following this, a</w:t>
      </w:r>
      <w:r w:rsidR="7342470D" w:rsidRPr="00150CCB">
        <w:t xml:space="preserve">n economic and sustainability assessment is presented to evaluate </w:t>
      </w:r>
      <w:r w:rsidR="1D21F90E" w:rsidRPr="00150CCB">
        <w:t xml:space="preserve">the feasibility </w:t>
      </w:r>
      <w:commentRangeStart w:id="20"/>
      <w:r w:rsidR="1D21F90E" w:rsidRPr="00150CCB">
        <w:t>of la</w:t>
      </w:r>
      <w:commentRangeEnd w:id="20"/>
      <w:r w:rsidR="00D57C45" w:rsidRPr="00150CCB">
        <w:rPr>
          <w:rStyle w:val="CommentReference"/>
          <w:sz w:val="22"/>
          <w:szCs w:val="22"/>
        </w:rPr>
        <w:commentReference w:id="20"/>
      </w:r>
      <w:r w:rsidR="1D21F90E" w:rsidRPr="00150CCB">
        <w:t xml:space="preserve">rge-scale production. Finally, </w:t>
      </w:r>
      <w:r w:rsidR="5529C39A" w:rsidRPr="00150CCB">
        <w:t xml:space="preserve">the </w:t>
      </w:r>
      <w:r w:rsidR="5529C39A">
        <w:t>report</w:t>
      </w:r>
      <w:r w:rsidR="489DBF10">
        <w:t xml:space="preserve"> </w:t>
      </w:r>
      <w:r w:rsidR="5529C39A">
        <w:t>concludes</w:t>
      </w:r>
      <w:r w:rsidR="5529C39A" w:rsidRPr="00150CCB">
        <w:t xml:space="preserve"> with </w:t>
      </w:r>
      <w:r w:rsidR="000505E0" w:rsidRPr="00150CCB">
        <w:t>recommendations</w:t>
      </w:r>
      <w:r w:rsidR="5529C39A" w:rsidRPr="00150CCB">
        <w:t xml:space="preserve"> for future improvements </w:t>
      </w:r>
      <w:r w:rsidR="004D6F78">
        <w:t>of</w:t>
      </w:r>
      <w:r w:rsidR="5529C39A" w:rsidRPr="002310D8">
        <w:t xml:space="preserve"> </w:t>
      </w:r>
      <w:r w:rsidR="004D6F78">
        <w:t xml:space="preserve">the </w:t>
      </w:r>
      <w:r w:rsidR="5529C39A" w:rsidRPr="00150CCB">
        <w:t xml:space="preserve">bioprocess </w:t>
      </w:r>
      <w:commentRangeStart w:id="21"/>
      <w:r w:rsidR="5529C39A" w:rsidRPr="00150CCB">
        <w:t>des</w:t>
      </w:r>
      <w:commentRangeStart w:id="22"/>
      <w:r w:rsidR="5529C39A" w:rsidRPr="00150CCB">
        <w:t>ign</w:t>
      </w:r>
      <w:commentRangeEnd w:id="22"/>
      <w:r w:rsidR="00D57C45" w:rsidRPr="00150CCB">
        <w:rPr>
          <w:rStyle w:val="CommentReference"/>
          <w:sz w:val="22"/>
          <w:szCs w:val="22"/>
        </w:rPr>
        <w:commentReference w:id="22"/>
      </w:r>
      <w:commentRangeEnd w:id="21"/>
      <w:r w:rsidR="0015742C" w:rsidRPr="00150CCB">
        <w:rPr>
          <w:rStyle w:val="CommentReference"/>
          <w:sz w:val="22"/>
          <w:szCs w:val="22"/>
        </w:rPr>
        <w:commentReference w:id="21"/>
      </w:r>
      <w:r w:rsidR="5529C39A" w:rsidRPr="00150CCB">
        <w:t>.</w:t>
      </w:r>
    </w:p>
    <w:p w14:paraId="02FD158B" w14:textId="04D5BF9E" w:rsidR="4AD0D987" w:rsidRPr="002310D8" w:rsidRDefault="592BD836" w:rsidP="491DFA59">
      <w:pPr>
        <w:pStyle w:val="Heading1"/>
        <w:spacing w:line="276" w:lineRule="auto"/>
        <w:rPr>
          <w:rFonts w:ascii="Arial" w:eastAsia="Arial" w:hAnsi="Arial" w:cs="Arial"/>
        </w:rPr>
      </w:pPr>
      <w:bookmarkStart w:id="23" w:name="_Toc212212195"/>
      <w:r w:rsidRPr="491DFA59">
        <w:rPr>
          <w:rFonts w:ascii="Arial" w:eastAsia="Arial" w:hAnsi="Arial" w:cs="Arial"/>
        </w:rPr>
        <w:t>II.</w:t>
      </w:r>
      <w:r w:rsidR="4AD0D987">
        <w:tab/>
      </w:r>
      <w:r w:rsidR="4AD0D987" w:rsidRPr="6163324E">
        <w:rPr>
          <w:rFonts w:ascii="Arial" w:eastAsia="Arial" w:hAnsi="Arial" w:cs="Arial"/>
        </w:rPr>
        <w:t>Cell line selection</w:t>
      </w:r>
      <w:bookmarkEnd w:id="23"/>
      <w:r w:rsidR="008F2C18" w:rsidRPr="6163324E">
        <w:rPr>
          <w:rFonts w:ascii="Arial" w:eastAsia="Arial" w:hAnsi="Arial" w:cs="Arial"/>
        </w:rPr>
        <w:t xml:space="preserve"> </w:t>
      </w:r>
    </w:p>
    <w:p w14:paraId="6D28159D" w14:textId="4AA29B9D" w:rsidR="00BF31D7" w:rsidRPr="00150CCB" w:rsidRDefault="00BF31D7" w:rsidP="00A01585">
      <w:pPr>
        <w:spacing w:line="276" w:lineRule="auto"/>
        <w:rPr>
          <w:color w:val="EE0000"/>
        </w:rPr>
      </w:pPr>
      <w:r w:rsidRPr="00150CCB">
        <w:t xml:space="preserve">To enable large-scale cultured fat production, the ideal cell line must </w:t>
      </w:r>
      <w:r w:rsidR="00711E26">
        <w:t>have</w:t>
      </w:r>
      <w:r w:rsidRPr="00150CCB">
        <w:t xml:space="preserve"> high proliferative capacity, maintain adipogenic functionality, remain viable in serum-free, food-grade media, and have minimal aggregation</w:t>
      </w:r>
      <w:r w:rsidR="00C01172">
        <w:t>.</w:t>
      </w:r>
      <w:r w:rsidRPr="00150CCB">
        <w:t xml:space="preserve"> Some of these requirements can be met by using an immortali</w:t>
      </w:r>
      <w:r w:rsidR="522113E5" w:rsidRPr="00150CCB">
        <w:t>s</w:t>
      </w:r>
      <w:r w:rsidRPr="00150CCB">
        <w:t>ed cell line, which remains highly proliferative and maintains adipogenic functionality.</w:t>
      </w:r>
      <w:r w:rsidR="4A406248">
        <w:t xml:space="preserve"> </w:t>
      </w:r>
      <w:r w:rsidRPr="00150CCB">
        <w:t>An immortali</w:t>
      </w:r>
      <w:r w:rsidR="05A63BA6" w:rsidRPr="00150CCB">
        <w:t>s</w:t>
      </w:r>
      <w:r w:rsidRPr="00150CCB">
        <w:t xml:space="preserve">ed cell line can sustain over </w:t>
      </w:r>
      <w:r w:rsidR="00492A99">
        <w:t>60</w:t>
      </w:r>
      <w:r w:rsidRPr="00150CCB">
        <w:t xml:space="preserve"> proliferation cycles, which minimi</w:t>
      </w:r>
      <w:r w:rsidR="4800D5FB" w:rsidRPr="00150CCB">
        <w:t>s</w:t>
      </w:r>
      <w:r w:rsidRPr="00150CCB">
        <w:t>es the need for repeated animal-derived cell isolation (Wu et al., 2024).</w:t>
      </w:r>
      <w:r w:rsidRPr="00150CCB">
        <w:rPr>
          <w:color w:val="EE0000"/>
        </w:rPr>
        <w:t xml:space="preserve"> </w:t>
      </w:r>
    </w:p>
    <w:p w14:paraId="35D22970" w14:textId="1755C9C0" w:rsidR="00BF31D7" w:rsidRPr="00150CCB" w:rsidRDefault="001E5E94" w:rsidP="00A01585">
      <w:pPr>
        <w:spacing w:line="276" w:lineRule="auto"/>
      </w:pPr>
      <w:r>
        <w:t>Studies show that</w:t>
      </w:r>
      <w:r w:rsidR="00BF31D7" w:rsidRPr="00150CCB">
        <w:t xml:space="preserve"> dedifferentiated fat cells (DFAT) and adipose</w:t>
      </w:r>
      <w:r w:rsidR="00482C03">
        <w:t>-</w:t>
      </w:r>
      <w:r w:rsidR="00BF31D7" w:rsidRPr="00150CCB">
        <w:t>derived stem cells (ADSCs) seem to be the most robust cell lines, since they are more committed to</w:t>
      </w:r>
      <w:ins w:id="24" w:author="Lakkavalli Subbarao, Siddharth" w:date="2025-10-23T20:34:00Z">
        <w:r w:rsidR="00BF31D7" w:rsidRPr="00150CCB">
          <w:t xml:space="preserve"> </w:t>
        </w:r>
      </w:ins>
      <w:r w:rsidR="00BF31D7" w:rsidRPr="00150CCB">
        <w:t xml:space="preserve">adipogenesis and easier to differentiate in contrast to embryonic stem cells (ESCs) or pluripotent stem cells (PSCs) (Cawthorn et al., 2012; </w:t>
      </w:r>
      <w:proofErr w:type="spellStart"/>
      <w:r w:rsidR="00BF31D7" w:rsidRPr="00150CCB">
        <w:t>Ahfeldt</w:t>
      </w:r>
      <w:proofErr w:type="spellEnd"/>
      <w:r w:rsidR="00BF31D7" w:rsidRPr="00150CCB">
        <w:t xml:space="preserve"> et al., 2012).</w:t>
      </w:r>
      <w:r w:rsidR="00145461" w:rsidRPr="00145461">
        <w:t xml:space="preserve"> </w:t>
      </w:r>
      <w:r w:rsidR="00145461" w:rsidRPr="00150CCB">
        <w:t xml:space="preserve">ADSCs </w:t>
      </w:r>
      <w:r w:rsidR="00145461">
        <w:t xml:space="preserve">are the final choice for the process, since they </w:t>
      </w:r>
      <w:r w:rsidR="00145461" w:rsidRPr="00150CCB">
        <w:t>have high differentiation efficiency into adipocytes and are widely available f</w:t>
      </w:r>
      <w:r w:rsidR="009233DB">
        <w:t>rom adipose tissue (</w:t>
      </w:r>
      <w:r w:rsidR="00145461" w:rsidRPr="00150CCB">
        <w:t>Cawthorn et al., 2012).</w:t>
      </w:r>
      <w:r w:rsidR="00510561">
        <w:t xml:space="preserve"> </w:t>
      </w:r>
      <w:r w:rsidR="00034F72">
        <w:t xml:space="preserve">DFAT cell-line </w:t>
      </w:r>
      <w:r w:rsidR="00CA4BC4">
        <w:t>is not the final choice</w:t>
      </w:r>
      <w:r w:rsidR="00AE0C9B">
        <w:t xml:space="preserve">, since </w:t>
      </w:r>
      <w:r w:rsidR="00344A74">
        <w:t xml:space="preserve">DFAT </w:t>
      </w:r>
      <w:r w:rsidR="00C53426">
        <w:t xml:space="preserve">cells </w:t>
      </w:r>
      <w:r w:rsidR="007128C4">
        <w:t xml:space="preserve">need </w:t>
      </w:r>
      <w:r w:rsidR="007F6238">
        <w:t xml:space="preserve">to derive </w:t>
      </w:r>
      <w:r w:rsidR="00DE545C">
        <w:t xml:space="preserve">from mature adipocytes </w:t>
      </w:r>
      <w:r w:rsidR="00F8341B">
        <w:t xml:space="preserve">and revert </w:t>
      </w:r>
      <w:r w:rsidR="00295456">
        <w:t xml:space="preserve">to a stem-like state, </w:t>
      </w:r>
      <w:r w:rsidR="00DB6433">
        <w:t xml:space="preserve">a process </w:t>
      </w:r>
      <w:r w:rsidR="00C55C77">
        <w:t xml:space="preserve">which would add complexity. Also, they are </w:t>
      </w:r>
      <w:r w:rsidR="002A0649">
        <w:t>less characterised mechanistically</w:t>
      </w:r>
      <w:r w:rsidR="005732B0">
        <w:t xml:space="preserve">, with </w:t>
      </w:r>
      <w:r w:rsidR="002A0649">
        <w:t>species dependent</w:t>
      </w:r>
      <w:r w:rsidR="005732B0">
        <w:t xml:space="preserve"> performance </w:t>
      </w:r>
      <w:r w:rsidR="00BF31D7" w:rsidRPr="00150CCB">
        <w:t xml:space="preserve">(Wei et al., 2013; </w:t>
      </w:r>
      <w:proofErr w:type="spellStart"/>
      <w:r w:rsidR="00BF31D7" w:rsidRPr="00150CCB">
        <w:t>Nosbusue</w:t>
      </w:r>
      <w:proofErr w:type="spellEnd"/>
      <w:r w:rsidR="00BF31D7" w:rsidRPr="00150CCB">
        <w:t xml:space="preserve"> et al., 2010). </w:t>
      </w:r>
    </w:p>
    <w:p w14:paraId="5A8C7BD6" w14:textId="6D058E2E" w:rsidR="00BF31D7" w:rsidRPr="00150CCB" w:rsidRDefault="00BF31D7" w:rsidP="00A01585">
      <w:pPr>
        <w:spacing w:line="276" w:lineRule="auto"/>
      </w:pPr>
      <w:proofErr w:type="spellStart"/>
      <w:r w:rsidRPr="00150CCB">
        <w:t>DragonBio</w:t>
      </w:r>
      <w:proofErr w:type="spellEnd"/>
      <w:r w:rsidRPr="00150CCB">
        <w:t xml:space="preserve"> sells spontaneously </w:t>
      </w:r>
      <w:r w:rsidR="00482C03">
        <w:t>ADSCs</w:t>
      </w:r>
      <w:r w:rsidRPr="00150CCB">
        <w:t>, which are non-GMO, demonstrate a doubling time of less than 17 hours and have been adapted to grow in single-cell suspension (</w:t>
      </w:r>
      <w:r w:rsidRPr="00150CCB">
        <w:rPr>
          <w:i/>
        </w:rPr>
        <w:t>Porcine Immortalised Adipose-derived Stem Cells | Dragon Biotechnologies</w:t>
      </w:r>
      <w:r w:rsidRPr="00150CCB">
        <w:t xml:space="preserve">, n.d.). Based on these characteristics, this cell line </w:t>
      </w:r>
      <w:r w:rsidR="00912799">
        <w:t>is</w:t>
      </w:r>
      <w:r w:rsidRPr="00150CCB">
        <w:t xml:space="preserve"> </w:t>
      </w:r>
      <w:r w:rsidR="00954F9D">
        <w:t>the final</w:t>
      </w:r>
      <w:r w:rsidRPr="00150CCB">
        <w:t xml:space="preserve"> choice for cultivation of porcine fat in single-cell suspension.</w:t>
      </w:r>
      <w:r w:rsidR="003E7353">
        <w:t xml:space="preserve"> The exact </w:t>
      </w:r>
      <w:r w:rsidR="003B772C">
        <w:t>cell line price</w:t>
      </w:r>
      <w:r w:rsidR="003318A0">
        <w:t xml:space="preserve"> couldn’t </w:t>
      </w:r>
      <w:r w:rsidR="00C476A6">
        <w:t xml:space="preserve">be </w:t>
      </w:r>
      <w:r w:rsidR="00B748BE">
        <w:t>obtain</w:t>
      </w:r>
      <w:r w:rsidR="003318A0">
        <w:t>ed</w:t>
      </w:r>
      <w:r w:rsidR="00A07153">
        <w:t xml:space="preserve"> and as a result </w:t>
      </w:r>
      <w:r w:rsidR="00E837CB">
        <w:t xml:space="preserve">the </w:t>
      </w:r>
      <w:r w:rsidR="00A07153">
        <w:t>pric</w:t>
      </w:r>
      <w:r w:rsidR="00E837CB">
        <w:t>ing</w:t>
      </w:r>
      <w:r w:rsidR="00A07153">
        <w:t xml:space="preserve"> </w:t>
      </w:r>
      <w:r w:rsidR="00286E25">
        <w:t>is</w:t>
      </w:r>
      <w:r w:rsidR="00A07153">
        <w:t xml:space="preserve"> </w:t>
      </w:r>
      <w:r w:rsidR="0024598C">
        <w:t xml:space="preserve">based on </w:t>
      </w:r>
      <w:r w:rsidR="00F43CCD" w:rsidRPr="00150CCB">
        <w:t xml:space="preserve">stem cell therapies, </w:t>
      </w:r>
      <w:r w:rsidR="008B41DB">
        <w:t>which</w:t>
      </w:r>
      <w:r w:rsidR="00F43CCD" w:rsidRPr="00150CCB">
        <w:t xml:space="preserve"> range from </w:t>
      </w:r>
      <w:r w:rsidR="00F43CCD">
        <w:t>$</w:t>
      </w:r>
      <w:r w:rsidR="00F43CCD" w:rsidRPr="00150CCB">
        <w:t>10</w:t>
      </w:r>
      <w:r w:rsidR="00F43CCD">
        <w:t>,</w:t>
      </w:r>
      <w:r w:rsidR="00F43CCD" w:rsidRPr="00150CCB">
        <w:t xml:space="preserve">000 to </w:t>
      </w:r>
      <w:r w:rsidR="00F43CCD">
        <w:t>$</w:t>
      </w:r>
      <w:r w:rsidR="00F43CCD" w:rsidRPr="00150CCB">
        <w:t>100</w:t>
      </w:r>
      <w:r w:rsidR="00F43CCD">
        <w:t>,</w:t>
      </w:r>
      <w:r w:rsidR="00F43CCD" w:rsidRPr="00150CCB">
        <w:t xml:space="preserve">000 per cell-line (Aijaz et al., 2018). </w:t>
      </w:r>
      <w:r w:rsidR="00B748BE">
        <w:t xml:space="preserve"> </w:t>
      </w:r>
    </w:p>
    <w:p w14:paraId="5A77ABE3" w14:textId="3C31C3E4" w:rsidR="00BF31D7" w:rsidRPr="002310D8" w:rsidRDefault="00BF31D7" w:rsidP="00A01585">
      <w:pPr>
        <w:pStyle w:val="Heading2"/>
        <w:spacing w:line="276" w:lineRule="auto"/>
        <w:rPr>
          <w:rFonts w:ascii="Arial" w:eastAsia="Arial" w:hAnsi="Arial" w:cs="Arial"/>
        </w:rPr>
      </w:pPr>
      <w:bookmarkStart w:id="25" w:name="_Toc1048378330"/>
      <w:bookmarkStart w:id="26" w:name="_Toc1923999293"/>
      <w:bookmarkStart w:id="27" w:name="_Toc209791500"/>
      <w:bookmarkStart w:id="28" w:name="_Toc212212196"/>
      <w:commentRangeStart w:id="29"/>
      <w:commentRangeStart w:id="30"/>
      <w:r w:rsidRPr="35310560">
        <w:rPr>
          <w:rFonts w:ascii="Arial" w:eastAsia="Arial" w:hAnsi="Arial" w:cs="Arial"/>
        </w:rPr>
        <w:t>Single-cell suspension cell line creation</w:t>
      </w:r>
      <w:bookmarkEnd w:id="25"/>
      <w:bookmarkEnd w:id="26"/>
      <w:r w:rsidRPr="35310560">
        <w:rPr>
          <w:rFonts w:ascii="Arial" w:eastAsia="Arial" w:hAnsi="Arial" w:cs="Arial"/>
        </w:rPr>
        <w:t xml:space="preserve"> </w:t>
      </w:r>
      <w:bookmarkEnd w:id="27"/>
      <w:bookmarkEnd w:id="28"/>
      <w:commentRangeEnd w:id="29"/>
      <w:r w:rsidRPr="002310D8">
        <w:rPr>
          <w:rStyle w:val="CommentReference"/>
          <w:rFonts w:ascii="Arial" w:eastAsia="Arial" w:hAnsi="Arial" w:cs="Arial"/>
          <w:sz w:val="28"/>
          <w:szCs w:val="28"/>
        </w:rPr>
        <w:commentReference w:id="29"/>
      </w:r>
      <w:commentRangeEnd w:id="30"/>
      <w:r w:rsidRPr="002310D8">
        <w:rPr>
          <w:rStyle w:val="CommentReference"/>
          <w:rFonts w:ascii="Arial" w:eastAsia="Arial" w:hAnsi="Arial" w:cs="Arial"/>
          <w:sz w:val="28"/>
          <w:szCs w:val="28"/>
        </w:rPr>
        <w:commentReference w:id="30"/>
      </w:r>
    </w:p>
    <w:p w14:paraId="51049190" w14:textId="11762349" w:rsidR="0000136A" w:rsidRPr="00150CCB" w:rsidRDefault="00BF31D7" w:rsidP="00EF7933">
      <w:pPr>
        <w:pStyle w:val="NoSpacing"/>
        <w:spacing w:after="240" w:line="276" w:lineRule="auto"/>
        <w:jc w:val="both"/>
        <w:rPr>
          <w:rFonts w:ascii="Arial" w:eastAsia="Calibri" w:hAnsi="Arial" w:cs="Arial"/>
        </w:rPr>
      </w:pPr>
      <w:r w:rsidRPr="00150CCB">
        <w:rPr>
          <w:rFonts w:ascii="Arial" w:eastAsia="Calibri" w:hAnsi="Arial" w:cs="Arial"/>
        </w:rPr>
        <w:t xml:space="preserve">Alternatively, if the existing cell line from </w:t>
      </w:r>
      <w:proofErr w:type="spellStart"/>
      <w:r w:rsidRPr="00150CCB">
        <w:rPr>
          <w:rFonts w:ascii="Arial" w:eastAsia="Calibri" w:hAnsi="Arial" w:cs="Arial"/>
        </w:rPr>
        <w:t>DragonBio</w:t>
      </w:r>
      <w:proofErr w:type="spellEnd"/>
      <w:r w:rsidRPr="00150CCB">
        <w:rPr>
          <w:rFonts w:ascii="Arial" w:eastAsia="Calibri" w:hAnsi="Arial" w:cs="Arial"/>
        </w:rPr>
        <w:t xml:space="preserve"> is too expensive or exhibits issues during </w:t>
      </w:r>
      <w:r w:rsidR="00B65D61">
        <w:rPr>
          <w:rFonts w:ascii="Arial" w:eastAsia="Calibri" w:hAnsi="Arial" w:cs="Arial"/>
        </w:rPr>
        <w:t>large scale</w:t>
      </w:r>
      <w:r w:rsidRPr="00150CCB">
        <w:rPr>
          <w:rFonts w:ascii="Arial" w:eastAsia="Calibri" w:hAnsi="Arial" w:cs="Arial"/>
        </w:rPr>
        <w:t xml:space="preserve"> cultivation, </w:t>
      </w:r>
      <w:commentRangeStart w:id="31"/>
      <w:commentRangeStart w:id="32"/>
      <w:commentRangeStart w:id="33"/>
      <w:r w:rsidRPr="00150CCB">
        <w:rPr>
          <w:rFonts w:ascii="Arial" w:eastAsia="Calibri" w:hAnsi="Arial" w:cs="Arial"/>
        </w:rPr>
        <w:t xml:space="preserve">a new porcine spontaneously immortalised adipose derived stem cell line could be </w:t>
      </w:r>
      <w:commentRangeEnd w:id="31"/>
      <w:r>
        <w:rPr>
          <w:rStyle w:val="CommentReference"/>
          <w:rFonts w:ascii="Arial" w:eastAsia="Calibri" w:hAnsi="Arial" w:cs="Arial"/>
          <w:sz w:val="22"/>
          <w:szCs w:val="22"/>
        </w:rPr>
        <w:commentReference w:id="31"/>
      </w:r>
      <w:commentRangeEnd w:id="32"/>
      <w:r>
        <w:rPr>
          <w:rStyle w:val="CommentReference"/>
          <w:rFonts w:ascii="Arial" w:eastAsia="Calibri" w:hAnsi="Arial" w:cs="Arial"/>
          <w:sz w:val="22"/>
          <w:szCs w:val="22"/>
        </w:rPr>
        <w:commentReference w:id="32"/>
      </w:r>
      <w:commentRangeEnd w:id="33"/>
      <w:r>
        <w:rPr>
          <w:rStyle w:val="CommentReference"/>
          <w:rFonts w:ascii="Arial" w:eastAsia="Calibri" w:hAnsi="Arial" w:cs="Arial"/>
          <w:sz w:val="22"/>
          <w:szCs w:val="22"/>
        </w:rPr>
        <w:commentReference w:id="33"/>
      </w:r>
      <w:r w:rsidR="0067730F">
        <w:rPr>
          <w:rFonts w:ascii="Arial" w:eastAsia="Calibri" w:hAnsi="Arial" w:cs="Arial"/>
        </w:rPr>
        <w:t>developed</w:t>
      </w:r>
      <w:r w:rsidRPr="002310D8">
        <w:rPr>
          <w:rFonts w:ascii="Arial" w:eastAsia="Calibri" w:hAnsi="Arial" w:cs="Arial"/>
        </w:rPr>
        <w:t xml:space="preserve">. </w:t>
      </w:r>
      <w:r w:rsidR="0067730F">
        <w:rPr>
          <w:rFonts w:ascii="Arial" w:eastAsia="Calibri" w:hAnsi="Arial" w:cs="Arial"/>
        </w:rPr>
        <w:t>Developing</w:t>
      </w:r>
      <w:r w:rsidRPr="00150CCB">
        <w:rPr>
          <w:rFonts w:ascii="Arial" w:eastAsia="Calibri" w:hAnsi="Arial" w:cs="Arial"/>
        </w:rPr>
        <w:t xml:space="preserve"> a </w:t>
      </w:r>
      <w:r w:rsidR="0000136A" w:rsidRPr="00150CCB">
        <w:rPr>
          <w:rFonts w:ascii="Arial" w:eastAsia="Calibri" w:hAnsi="Arial" w:cs="Arial"/>
        </w:rPr>
        <w:t xml:space="preserve">new </w:t>
      </w:r>
      <w:r w:rsidRPr="00150CCB">
        <w:rPr>
          <w:rFonts w:ascii="Arial" w:eastAsia="Calibri" w:hAnsi="Arial" w:cs="Arial"/>
        </w:rPr>
        <w:t xml:space="preserve">cell line </w:t>
      </w:r>
      <w:r w:rsidR="0000136A" w:rsidRPr="00150CCB">
        <w:rPr>
          <w:rFonts w:ascii="Arial" w:eastAsia="Calibri" w:hAnsi="Arial" w:cs="Arial"/>
        </w:rPr>
        <w:t>takes more time than buying a cell line but allows for more freedom in the selection of desirable parameters. In this case, it needs to be an immortal cell line capable of growing</w:t>
      </w:r>
      <w:r w:rsidRPr="00150CCB">
        <w:rPr>
          <w:rFonts w:ascii="Arial" w:eastAsia="Calibri" w:hAnsi="Arial" w:cs="Arial"/>
        </w:rPr>
        <w:t xml:space="preserve"> in single</w:t>
      </w:r>
      <w:r w:rsidR="0000136A" w:rsidRPr="00150CCB">
        <w:rPr>
          <w:rFonts w:ascii="Arial" w:eastAsia="Calibri" w:hAnsi="Arial" w:cs="Arial"/>
        </w:rPr>
        <w:t xml:space="preserve"> </w:t>
      </w:r>
      <w:r w:rsidRPr="00150CCB">
        <w:rPr>
          <w:rFonts w:ascii="Arial" w:eastAsia="Calibri" w:hAnsi="Arial" w:cs="Arial"/>
        </w:rPr>
        <w:t xml:space="preserve">cell suspension </w:t>
      </w:r>
      <w:r w:rsidR="0000136A" w:rsidRPr="00150CCB">
        <w:rPr>
          <w:rFonts w:ascii="Arial" w:eastAsia="Calibri" w:hAnsi="Arial" w:cs="Arial"/>
        </w:rPr>
        <w:t xml:space="preserve">that can eventually </w:t>
      </w:r>
      <w:r w:rsidRPr="00150CCB">
        <w:rPr>
          <w:rFonts w:ascii="Arial" w:eastAsia="Calibri" w:hAnsi="Arial" w:cs="Arial"/>
        </w:rPr>
        <w:t xml:space="preserve">differentiate into adipocytes. </w:t>
      </w:r>
      <w:r w:rsidR="006744B6">
        <w:rPr>
          <w:rFonts w:ascii="Arial" w:eastAsia="Calibri" w:hAnsi="Arial" w:cs="Arial"/>
        </w:rPr>
        <w:t xml:space="preserve">Immortalisation can occur spontaneously. </w:t>
      </w:r>
      <w:r w:rsidR="0000136A" w:rsidRPr="00150CCB">
        <w:rPr>
          <w:rFonts w:ascii="Arial" w:eastAsia="Calibri" w:hAnsi="Arial" w:cs="Arial"/>
        </w:rPr>
        <w:t>Spontaneous immortalisation is a rare event that occurs when cells are repeatedly divided until a stable cell line is achieved after many proliferations (</w:t>
      </w:r>
      <w:proofErr w:type="spellStart"/>
      <w:r w:rsidR="0000136A" w:rsidRPr="0000136A">
        <w:rPr>
          <w:rFonts w:ascii="Arial" w:eastAsia="Calibri" w:hAnsi="Arial" w:cs="Arial"/>
        </w:rPr>
        <w:t>Pasi</w:t>
      </w:r>
      <w:r w:rsidR="009D2761">
        <w:rPr>
          <w:rFonts w:ascii="Arial" w:eastAsia="Calibri" w:hAnsi="Arial" w:cs="Arial"/>
        </w:rPr>
        <w:t>t</w:t>
      </w:r>
      <w:r w:rsidR="0000136A" w:rsidRPr="0000136A">
        <w:rPr>
          <w:rFonts w:ascii="Arial" w:eastAsia="Calibri" w:hAnsi="Arial" w:cs="Arial"/>
        </w:rPr>
        <w:t>ka</w:t>
      </w:r>
      <w:proofErr w:type="spellEnd"/>
      <w:r w:rsidR="0000136A" w:rsidRPr="00150CCB">
        <w:rPr>
          <w:rFonts w:ascii="Arial" w:eastAsia="Calibri" w:hAnsi="Arial" w:cs="Arial"/>
        </w:rPr>
        <w:t xml:space="preserve"> et al., 2022; Gillio-Meina et al., 2000). Many spontaneously immortalised cell lines exist, including some patented porcine fibroblast cell lines (Christman et al., 2006; Gillio-Meina et al., 2000; Oh et al., 2007; Sun et al., 2006; Jin et al., 2006; </w:t>
      </w:r>
      <w:proofErr w:type="spellStart"/>
      <w:r w:rsidR="0000136A" w:rsidRPr="00150CCB">
        <w:rPr>
          <w:rFonts w:ascii="Arial" w:eastAsia="Calibri" w:hAnsi="Arial" w:cs="Arial"/>
        </w:rPr>
        <w:t>Changbo</w:t>
      </w:r>
      <w:proofErr w:type="spellEnd"/>
      <w:r w:rsidR="0000136A" w:rsidRPr="00150CCB">
        <w:rPr>
          <w:rFonts w:ascii="Arial" w:eastAsia="Calibri" w:hAnsi="Arial" w:cs="Arial"/>
        </w:rPr>
        <w:t xml:space="preserve"> et al., 2025; </w:t>
      </w:r>
      <w:proofErr w:type="spellStart"/>
      <w:r w:rsidR="0000136A" w:rsidRPr="00150CCB">
        <w:rPr>
          <w:rFonts w:ascii="Arial" w:eastAsia="Calibri" w:hAnsi="Arial" w:cs="Arial"/>
        </w:rPr>
        <w:t>Yanzhen</w:t>
      </w:r>
      <w:proofErr w:type="spellEnd"/>
      <w:r w:rsidR="0000136A" w:rsidRPr="00150CCB">
        <w:rPr>
          <w:rFonts w:ascii="Arial" w:eastAsia="Calibri" w:hAnsi="Arial" w:cs="Arial"/>
        </w:rPr>
        <w:t xml:space="preserve"> et al., 2014).  </w:t>
      </w:r>
    </w:p>
    <w:p w14:paraId="7FDAA0FD" w14:textId="330F6FBF" w:rsidR="00D46191" w:rsidRDefault="0000136A" w:rsidP="00A01585">
      <w:pPr>
        <w:pStyle w:val="NoSpacing"/>
        <w:spacing w:after="240" w:line="276" w:lineRule="auto"/>
        <w:jc w:val="both"/>
        <w:rPr>
          <w:rFonts w:ascii="Arial" w:eastAsia="Calibri" w:hAnsi="Arial" w:cs="Arial"/>
        </w:rPr>
      </w:pPr>
      <w:r w:rsidRPr="00150CCB">
        <w:rPr>
          <w:rFonts w:ascii="Arial" w:eastAsia="Calibri" w:hAnsi="Arial" w:cs="Arial"/>
        </w:rPr>
        <w:t xml:space="preserve">In order for the cells to grow in </w:t>
      </w:r>
      <w:r w:rsidR="00BF31D7" w:rsidRPr="00150CCB">
        <w:rPr>
          <w:rFonts w:ascii="Arial" w:eastAsia="Calibri" w:hAnsi="Arial" w:cs="Arial"/>
        </w:rPr>
        <w:t>single</w:t>
      </w:r>
      <w:r w:rsidRPr="00150CCB">
        <w:rPr>
          <w:rFonts w:ascii="Arial" w:eastAsia="Calibri" w:hAnsi="Arial" w:cs="Arial"/>
        </w:rPr>
        <w:t xml:space="preserve"> </w:t>
      </w:r>
      <w:r w:rsidR="00BF31D7" w:rsidRPr="00150CCB">
        <w:rPr>
          <w:rFonts w:ascii="Arial" w:eastAsia="Calibri" w:hAnsi="Arial" w:cs="Arial"/>
        </w:rPr>
        <w:t>cell suspension</w:t>
      </w:r>
      <w:r w:rsidRPr="00150CCB">
        <w:rPr>
          <w:rFonts w:ascii="Arial" w:eastAsia="Calibri" w:hAnsi="Arial" w:cs="Arial"/>
        </w:rPr>
        <w:t>, positive selection</w:t>
      </w:r>
      <w:r w:rsidR="00BF31D7" w:rsidRPr="00150CCB">
        <w:rPr>
          <w:rFonts w:ascii="Arial" w:eastAsia="Calibri" w:hAnsi="Arial" w:cs="Arial"/>
        </w:rPr>
        <w:t xml:space="preserve"> can be </w:t>
      </w:r>
      <w:r w:rsidRPr="00150CCB">
        <w:rPr>
          <w:rFonts w:ascii="Arial" w:eastAsia="Calibri" w:hAnsi="Arial" w:cs="Arial"/>
        </w:rPr>
        <w:t>used, for example</w:t>
      </w:r>
      <w:r w:rsidR="00BF31D7" w:rsidRPr="00150CCB">
        <w:rPr>
          <w:rFonts w:ascii="Arial" w:eastAsia="Calibri" w:hAnsi="Arial" w:cs="Arial"/>
        </w:rPr>
        <w:t xml:space="preserve"> by </w:t>
      </w:r>
      <w:r w:rsidRPr="00150CCB">
        <w:rPr>
          <w:rFonts w:ascii="Arial" w:eastAsia="Calibri" w:hAnsi="Arial" w:cs="Arial"/>
        </w:rPr>
        <w:t>exposing the cell aggregates in shaker flasks to</w:t>
      </w:r>
      <w:r w:rsidR="00BF31D7" w:rsidRPr="00150CCB">
        <w:rPr>
          <w:rFonts w:ascii="Arial" w:eastAsia="Calibri" w:hAnsi="Arial" w:cs="Arial"/>
        </w:rPr>
        <w:t xml:space="preserve"> </w:t>
      </w:r>
      <w:r w:rsidR="00BF31D7" w:rsidRPr="002310D8">
        <w:rPr>
          <w:rFonts w:ascii="Arial" w:eastAsia="Calibri" w:hAnsi="Arial" w:cs="Arial"/>
        </w:rPr>
        <w:t>increas</w:t>
      </w:r>
      <w:r w:rsidR="0076314D">
        <w:rPr>
          <w:rFonts w:ascii="Arial" w:eastAsia="Calibri" w:hAnsi="Arial" w:cs="Arial"/>
        </w:rPr>
        <w:t>e</w:t>
      </w:r>
      <w:r w:rsidR="00BF31D7" w:rsidRPr="00150CCB">
        <w:rPr>
          <w:rFonts w:ascii="Arial" w:eastAsia="Calibri" w:hAnsi="Arial" w:cs="Arial"/>
        </w:rPr>
        <w:t xml:space="preserve"> agitation and </w:t>
      </w:r>
      <w:r w:rsidRPr="00150CCB">
        <w:rPr>
          <w:rFonts w:ascii="Arial" w:eastAsia="Calibri" w:hAnsi="Arial" w:cs="Arial"/>
        </w:rPr>
        <w:t xml:space="preserve">thus positively </w:t>
      </w:r>
      <w:r w:rsidR="00BF31D7" w:rsidRPr="00150CCB">
        <w:rPr>
          <w:rFonts w:ascii="Arial" w:eastAsia="Calibri" w:hAnsi="Arial" w:cs="Arial"/>
        </w:rPr>
        <w:t xml:space="preserve">selecting </w:t>
      </w:r>
      <w:r w:rsidRPr="00150CCB">
        <w:rPr>
          <w:rFonts w:ascii="Arial" w:eastAsia="Calibri" w:hAnsi="Arial" w:cs="Arial"/>
        </w:rPr>
        <w:t xml:space="preserve">for </w:t>
      </w:r>
      <w:r w:rsidR="00BF31D7" w:rsidRPr="00150CCB">
        <w:rPr>
          <w:rFonts w:ascii="Arial" w:eastAsia="Calibri" w:hAnsi="Arial" w:cs="Arial"/>
        </w:rPr>
        <w:t xml:space="preserve">cells that </w:t>
      </w:r>
      <w:r w:rsidRPr="00150CCB">
        <w:rPr>
          <w:rFonts w:ascii="Arial" w:eastAsia="Calibri" w:hAnsi="Arial" w:cs="Arial"/>
        </w:rPr>
        <w:t xml:space="preserve">can </w:t>
      </w:r>
      <w:r w:rsidR="00BF31D7" w:rsidRPr="00150CCB">
        <w:rPr>
          <w:rFonts w:ascii="Arial" w:eastAsia="Calibri" w:hAnsi="Arial" w:cs="Arial"/>
        </w:rPr>
        <w:t>grow anchorage</w:t>
      </w:r>
      <w:r w:rsidRPr="00150CCB">
        <w:rPr>
          <w:rFonts w:ascii="Arial" w:eastAsia="Calibri" w:hAnsi="Arial" w:cs="Arial"/>
        </w:rPr>
        <w:t xml:space="preserve"> </w:t>
      </w:r>
      <w:r w:rsidR="00BF31D7" w:rsidRPr="00150CCB">
        <w:rPr>
          <w:rFonts w:ascii="Arial" w:eastAsia="Calibri" w:hAnsi="Arial" w:cs="Arial"/>
        </w:rPr>
        <w:t>independent</w:t>
      </w:r>
      <w:r w:rsidR="008237B7">
        <w:rPr>
          <w:rFonts w:ascii="Arial" w:eastAsia="Calibri" w:hAnsi="Arial" w:cs="Arial"/>
        </w:rPr>
        <w:t>.</w:t>
      </w:r>
      <w:r w:rsidR="00BF31D7" w:rsidRPr="00150CCB">
        <w:rPr>
          <w:rFonts w:ascii="Arial" w:eastAsia="Calibri" w:hAnsi="Arial" w:cs="Arial"/>
        </w:rPr>
        <w:t xml:space="preserve"> </w:t>
      </w:r>
      <w:r w:rsidRPr="00150CCB">
        <w:rPr>
          <w:rFonts w:ascii="Arial" w:eastAsia="Calibri" w:hAnsi="Arial" w:cs="Arial"/>
        </w:rPr>
        <w:t>After</w:t>
      </w:r>
      <w:r w:rsidR="006250AD" w:rsidRPr="00150CCB">
        <w:rPr>
          <w:rFonts w:ascii="Arial" w:eastAsia="Calibri" w:hAnsi="Arial" w:cs="Arial"/>
        </w:rPr>
        <w:t xml:space="preserve"> repeated passaging of cells that exhibit anchorage independent growth,</w:t>
      </w:r>
      <w:r w:rsidRPr="00150CCB">
        <w:rPr>
          <w:rFonts w:ascii="Arial" w:eastAsia="Calibri" w:hAnsi="Arial" w:cs="Arial"/>
        </w:rPr>
        <w:t xml:space="preserve"> </w:t>
      </w:r>
      <w:r w:rsidR="001D0F07" w:rsidRPr="00150CCB">
        <w:rPr>
          <w:rFonts w:ascii="Arial" w:eastAsia="Calibri" w:hAnsi="Arial" w:cs="Arial"/>
        </w:rPr>
        <w:t>a cell line can be obtained that can grow in single cell suspension (</w:t>
      </w:r>
      <w:proofErr w:type="spellStart"/>
      <w:r w:rsidR="001D0F07" w:rsidRPr="0000136A">
        <w:rPr>
          <w:rFonts w:ascii="Arial" w:eastAsia="Calibri" w:hAnsi="Arial" w:cs="Arial"/>
        </w:rPr>
        <w:t>Pas</w:t>
      </w:r>
      <w:r w:rsidR="009D2761">
        <w:rPr>
          <w:rFonts w:ascii="Arial" w:eastAsia="Calibri" w:hAnsi="Arial" w:cs="Arial"/>
        </w:rPr>
        <w:t>it</w:t>
      </w:r>
      <w:r w:rsidR="001D0F07" w:rsidRPr="0000136A">
        <w:rPr>
          <w:rFonts w:ascii="Arial" w:eastAsia="Calibri" w:hAnsi="Arial" w:cs="Arial"/>
        </w:rPr>
        <w:t>ka</w:t>
      </w:r>
      <w:proofErr w:type="spellEnd"/>
      <w:r w:rsidR="001D0F07" w:rsidRPr="00150CCB">
        <w:rPr>
          <w:rFonts w:ascii="Arial" w:eastAsia="Calibri" w:hAnsi="Arial" w:cs="Arial"/>
        </w:rPr>
        <w:t xml:space="preserve"> et al., 2022). </w:t>
      </w:r>
      <w:r w:rsidR="00D46191">
        <w:rPr>
          <w:rFonts w:ascii="Arial" w:eastAsia="Calibri" w:hAnsi="Arial" w:cs="Arial"/>
        </w:rPr>
        <w:t xml:space="preserve">An overview of this process can be seen in </w:t>
      </w:r>
      <w:proofErr w:type="spellStart"/>
      <w:r w:rsidR="00D46191" w:rsidRPr="1B5437A0">
        <w:rPr>
          <w:rFonts w:ascii="Arial" w:eastAsia="Calibri" w:hAnsi="Arial" w:cs="Arial"/>
        </w:rPr>
        <w:t>Fig</w:t>
      </w:r>
      <w:r w:rsidR="158BBC67" w:rsidRPr="1B5437A0">
        <w:rPr>
          <w:rFonts w:ascii="Arial" w:eastAsia="Calibri" w:hAnsi="Arial" w:cs="Arial"/>
        </w:rPr>
        <w:t>ure</w:t>
      </w:r>
      <w:r w:rsidR="735359C8" w:rsidRPr="1B5437A0">
        <w:rPr>
          <w:rFonts w:ascii="Arial" w:eastAsia="Calibri" w:hAnsi="Arial" w:cs="Arial"/>
        </w:rPr>
        <w:t>1</w:t>
      </w:r>
      <w:proofErr w:type="spellEnd"/>
      <w:r w:rsidR="00D46191" w:rsidRPr="1B5437A0">
        <w:rPr>
          <w:rFonts w:ascii="Arial" w:eastAsia="Calibri" w:hAnsi="Arial" w:cs="Arial"/>
        </w:rPr>
        <w:t>.</w:t>
      </w:r>
    </w:p>
    <w:p w14:paraId="3E8F53FA" w14:textId="600D3C5C" w:rsidR="00D46191" w:rsidRDefault="00D46191" w:rsidP="00A01585">
      <w:pPr>
        <w:pStyle w:val="NoSpacing"/>
        <w:spacing w:after="240" w:line="276" w:lineRule="auto"/>
        <w:jc w:val="both"/>
        <w:rPr>
          <w:rFonts w:ascii="Arial" w:eastAsia="Calibri" w:hAnsi="Arial" w:cs="Arial"/>
        </w:rPr>
      </w:pPr>
      <w:r>
        <w:rPr>
          <w:noProof/>
        </w:rPr>
        <w:drawing>
          <wp:inline distT="0" distB="0" distL="0" distR="0" wp14:anchorId="09D7503E" wp14:editId="294E3ED9">
            <wp:extent cx="4273550" cy="1746250"/>
            <wp:effectExtent l="0" t="0" r="0" b="6350"/>
            <wp:docPr id="1590705124" name="Picture 2" descr="A diagram of a science experi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5124" name="Picture 2" descr="A diagram of a science experiment&#10;&#10;AI-generated content may be incorrect."/>
                    <pic:cNvPicPr/>
                  </pic:nvPicPr>
                  <pic:blipFill rotWithShape="1">
                    <a:blip r:embed="rId16" cstate="print">
                      <a:extLst>
                        <a:ext uri="{28A0092B-C50C-407E-A947-70E740481C1C}">
                          <a14:useLocalDpi xmlns:a14="http://schemas.microsoft.com/office/drawing/2010/main" val="0"/>
                        </a:ext>
                      </a:extLst>
                    </a:blip>
                    <a:srcRect t="29647" r="3010" b="13733"/>
                    <a:stretch>
                      <a:fillRect/>
                    </a:stretch>
                  </pic:blipFill>
                  <pic:spPr bwMode="auto">
                    <a:xfrm>
                      <a:off x="0" y="0"/>
                      <a:ext cx="4297595" cy="1756075"/>
                    </a:xfrm>
                    <a:prstGeom prst="rect">
                      <a:avLst/>
                    </a:prstGeom>
                    <a:ln>
                      <a:noFill/>
                    </a:ln>
                    <a:extLst>
                      <a:ext uri="{53640926-AAD7-44D8-BBD7-CCE9431645EC}">
                        <a14:shadowObscured xmlns:a14="http://schemas.microsoft.com/office/drawing/2010/main"/>
                      </a:ext>
                    </a:extLst>
                  </pic:spPr>
                </pic:pic>
              </a:graphicData>
            </a:graphic>
          </wp:inline>
        </w:drawing>
      </w:r>
    </w:p>
    <w:p w14:paraId="33C2BE07" w14:textId="29501B01" w:rsidR="00D46191" w:rsidRPr="001D377E" w:rsidRDefault="00B04B84" w:rsidP="00A01585">
      <w:pPr>
        <w:pStyle w:val="NoSpacing"/>
        <w:spacing w:after="240" w:line="276" w:lineRule="auto"/>
        <w:jc w:val="both"/>
        <w:rPr>
          <w:rFonts w:ascii="Arial" w:eastAsia="Calibri" w:hAnsi="Arial" w:cs="Arial"/>
        </w:rPr>
      </w:pPr>
      <w:r w:rsidRPr="1B5437A0">
        <w:rPr>
          <w:rFonts w:ascii="Arial" w:eastAsia="Calibri" w:hAnsi="Arial" w:cs="Arial"/>
          <w:b/>
          <w:sz w:val="18"/>
          <w:szCs w:val="18"/>
        </w:rPr>
        <w:t xml:space="preserve">Figure </w:t>
      </w:r>
      <w:r w:rsidR="14D2999B" w:rsidRPr="1B5437A0">
        <w:rPr>
          <w:rFonts w:ascii="Arial" w:eastAsia="Calibri" w:hAnsi="Arial" w:cs="Arial"/>
          <w:b/>
          <w:sz w:val="18"/>
          <w:szCs w:val="18"/>
        </w:rPr>
        <w:t>1</w:t>
      </w:r>
      <w:r w:rsidR="2065D309" w:rsidRPr="1B5437A0">
        <w:rPr>
          <w:rFonts w:ascii="Arial" w:eastAsia="Calibri" w:hAnsi="Arial" w:cs="Arial"/>
          <w:b/>
          <w:bCs/>
          <w:sz w:val="18"/>
          <w:szCs w:val="18"/>
        </w:rPr>
        <w:t>.</w:t>
      </w:r>
      <w:r>
        <w:rPr>
          <w:rFonts w:ascii="Arial" w:eastAsia="Calibri" w:hAnsi="Arial" w:cs="Arial"/>
          <w:sz w:val="18"/>
          <w:szCs w:val="18"/>
        </w:rPr>
        <w:t xml:space="preserve"> A </w:t>
      </w:r>
      <w:r w:rsidR="00862599">
        <w:rPr>
          <w:rFonts w:ascii="Arial" w:eastAsia="Calibri" w:hAnsi="Arial" w:cs="Arial"/>
          <w:sz w:val="18"/>
          <w:szCs w:val="18"/>
        </w:rPr>
        <w:t>S</w:t>
      </w:r>
      <w:r w:rsidRPr="00B04B84">
        <w:rPr>
          <w:rFonts w:ascii="Arial" w:eastAsia="Calibri" w:hAnsi="Arial" w:cs="Arial"/>
          <w:sz w:val="18"/>
          <w:szCs w:val="18"/>
        </w:rPr>
        <w:t xml:space="preserve">chematic overview </w:t>
      </w:r>
      <w:r w:rsidR="00862599">
        <w:rPr>
          <w:rFonts w:ascii="Arial" w:eastAsia="Calibri" w:hAnsi="Arial" w:cs="Arial"/>
          <w:sz w:val="18"/>
          <w:szCs w:val="18"/>
        </w:rPr>
        <w:t>is given</w:t>
      </w:r>
      <w:r w:rsidRPr="00B04B84">
        <w:rPr>
          <w:rFonts w:ascii="Arial" w:eastAsia="Calibri" w:hAnsi="Arial" w:cs="Arial"/>
          <w:sz w:val="18"/>
          <w:szCs w:val="18"/>
        </w:rPr>
        <w:t xml:space="preserve"> of the adaptation process for generating a cell line capable of </w:t>
      </w:r>
      <w:r w:rsidR="00862599">
        <w:rPr>
          <w:rFonts w:ascii="Arial" w:eastAsia="Calibri" w:hAnsi="Arial" w:cs="Arial"/>
          <w:sz w:val="18"/>
          <w:szCs w:val="18"/>
        </w:rPr>
        <w:t xml:space="preserve">growth in </w:t>
      </w:r>
      <w:r w:rsidRPr="00B04B84">
        <w:rPr>
          <w:rFonts w:ascii="Arial" w:eastAsia="Calibri" w:hAnsi="Arial" w:cs="Arial"/>
          <w:sz w:val="18"/>
          <w:szCs w:val="18"/>
        </w:rPr>
        <w:t xml:space="preserve">single-cell suspension. Adherent cells are initially cultured in standard plates and then transferred to shaker flasks </w:t>
      </w:r>
      <w:r w:rsidR="00BB292C">
        <w:rPr>
          <w:rFonts w:ascii="Arial" w:eastAsia="Calibri" w:hAnsi="Arial" w:cs="Arial"/>
          <w:sz w:val="18"/>
          <w:szCs w:val="18"/>
        </w:rPr>
        <w:t>The</w:t>
      </w:r>
      <w:r w:rsidRPr="00B04B84">
        <w:rPr>
          <w:rFonts w:ascii="Arial" w:eastAsia="Calibri" w:hAnsi="Arial" w:cs="Arial"/>
          <w:sz w:val="18"/>
          <w:szCs w:val="18"/>
        </w:rPr>
        <w:t xml:space="preserve"> agitation</w:t>
      </w:r>
      <w:r w:rsidR="00862599">
        <w:rPr>
          <w:rFonts w:ascii="Arial" w:eastAsia="Calibri" w:hAnsi="Arial" w:cs="Arial"/>
          <w:sz w:val="18"/>
          <w:szCs w:val="18"/>
        </w:rPr>
        <w:t xml:space="preserve"> </w:t>
      </w:r>
      <w:r w:rsidR="00BB292C">
        <w:rPr>
          <w:rFonts w:ascii="Arial" w:eastAsia="Calibri" w:hAnsi="Arial" w:cs="Arial"/>
          <w:sz w:val="18"/>
          <w:szCs w:val="18"/>
        </w:rPr>
        <w:t xml:space="preserve">rate is gradually increased, and </w:t>
      </w:r>
      <w:r w:rsidR="00862599">
        <w:rPr>
          <w:rFonts w:ascii="Arial" w:eastAsia="Calibri" w:hAnsi="Arial" w:cs="Arial"/>
          <w:sz w:val="18"/>
          <w:szCs w:val="18"/>
        </w:rPr>
        <w:t xml:space="preserve">cells </w:t>
      </w:r>
      <w:r w:rsidRPr="00B04B84">
        <w:rPr>
          <w:rFonts w:ascii="Arial" w:eastAsia="Calibri" w:hAnsi="Arial" w:cs="Arial"/>
          <w:sz w:val="18"/>
          <w:szCs w:val="18"/>
        </w:rPr>
        <w:t xml:space="preserve">are selected for anchorage independence. This selection and cultivation process is repeated over multiple passages, </w:t>
      </w:r>
      <w:r w:rsidR="00BB292C">
        <w:rPr>
          <w:rFonts w:ascii="Arial" w:eastAsia="Calibri" w:hAnsi="Arial" w:cs="Arial"/>
          <w:sz w:val="18"/>
          <w:szCs w:val="18"/>
        </w:rPr>
        <w:t>thereby eventually generating a cell line capable of growing in</w:t>
      </w:r>
      <w:r w:rsidRPr="00B04B84">
        <w:rPr>
          <w:rFonts w:ascii="Arial" w:eastAsia="Calibri" w:hAnsi="Arial" w:cs="Arial"/>
          <w:sz w:val="18"/>
          <w:szCs w:val="18"/>
        </w:rPr>
        <w:t xml:space="preserve"> single</w:t>
      </w:r>
      <w:r w:rsidR="00BB292C">
        <w:rPr>
          <w:rFonts w:ascii="Arial" w:eastAsia="Calibri" w:hAnsi="Arial" w:cs="Arial"/>
          <w:sz w:val="18"/>
          <w:szCs w:val="18"/>
        </w:rPr>
        <w:t xml:space="preserve"> cell-</w:t>
      </w:r>
      <w:r w:rsidRPr="00B04B84">
        <w:rPr>
          <w:rFonts w:ascii="Arial" w:eastAsia="Calibri" w:hAnsi="Arial" w:cs="Arial"/>
          <w:sz w:val="18"/>
          <w:szCs w:val="18"/>
        </w:rPr>
        <w:t>suspension.</w:t>
      </w:r>
      <w:r w:rsidR="009655E3">
        <w:rPr>
          <w:rFonts w:ascii="Arial" w:eastAsia="Calibri" w:hAnsi="Arial" w:cs="Arial"/>
          <w:sz w:val="18"/>
          <w:szCs w:val="18"/>
        </w:rPr>
        <w:t xml:space="preserve"> </w:t>
      </w:r>
      <w:r w:rsidR="009655E3" w:rsidRPr="009655E3">
        <w:rPr>
          <w:rFonts w:ascii="Arial" w:eastAsia="Calibri" w:hAnsi="Arial" w:cs="Arial"/>
          <w:sz w:val="18"/>
          <w:szCs w:val="18"/>
        </w:rPr>
        <w:t>Created using biorender.com</w:t>
      </w:r>
    </w:p>
    <w:p w14:paraId="1A91D99E" w14:textId="0A267171" w:rsidR="00BF31D7" w:rsidRPr="00150CCB" w:rsidRDefault="0000136A" w:rsidP="00A01585">
      <w:pPr>
        <w:pStyle w:val="NoSpacing"/>
        <w:spacing w:after="240" w:line="276" w:lineRule="auto"/>
        <w:jc w:val="both"/>
        <w:rPr>
          <w:rFonts w:ascii="Arial" w:eastAsia="Calibri" w:hAnsi="Arial" w:cs="Arial"/>
        </w:rPr>
      </w:pPr>
      <w:r w:rsidRPr="00150CCB">
        <w:rPr>
          <w:rFonts w:ascii="Arial" w:eastAsia="Calibri" w:hAnsi="Arial" w:cs="Arial"/>
        </w:rPr>
        <w:t>It is also possible to use genetic modification to obtain a cell line capable of growing in</w:t>
      </w:r>
      <w:r w:rsidR="00BF31D7" w:rsidRPr="00150CCB">
        <w:rPr>
          <w:rFonts w:ascii="Arial" w:eastAsia="Calibri" w:hAnsi="Arial" w:cs="Arial"/>
        </w:rPr>
        <w:t xml:space="preserve"> single</w:t>
      </w:r>
      <w:r w:rsidRPr="00150CCB">
        <w:rPr>
          <w:rFonts w:ascii="Arial" w:eastAsia="Calibri" w:hAnsi="Arial" w:cs="Arial"/>
        </w:rPr>
        <w:t xml:space="preserve"> </w:t>
      </w:r>
      <w:r w:rsidR="00BF31D7" w:rsidRPr="00150CCB">
        <w:rPr>
          <w:rFonts w:ascii="Arial" w:eastAsia="Calibri" w:hAnsi="Arial" w:cs="Arial"/>
        </w:rPr>
        <w:t>cell suspension</w:t>
      </w:r>
      <w:r w:rsidRPr="00150CCB">
        <w:rPr>
          <w:rFonts w:ascii="Arial" w:eastAsia="Calibri" w:hAnsi="Arial" w:cs="Arial"/>
        </w:rPr>
        <w:t>.</w:t>
      </w:r>
      <w:r w:rsidR="00BF31D7" w:rsidRPr="00150CCB">
        <w:rPr>
          <w:rFonts w:ascii="Arial" w:eastAsia="Calibri" w:hAnsi="Arial" w:cs="Arial"/>
        </w:rPr>
        <w:t xml:space="preserve"> When comparing suspended and adherent HEK239 cells</w:t>
      </w:r>
      <w:r w:rsidR="007B1CC3">
        <w:rPr>
          <w:rFonts w:ascii="Arial" w:eastAsia="Calibri" w:hAnsi="Arial" w:cs="Arial"/>
        </w:rPr>
        <w:t>,</w:t>
      </w:r>
      <w:r w:rsidR="00BF31D7" w:rsidRPr="00150CCB">
        <w:rPr>
          <w:rFonts w:ascii="Arial" w:eastAsia="Calibri" w:hAnsi="Arial" w:cs="Arial"/>
        </w:rPr>
        <w:t xml:space="preserve"> genes </w:t>
      </w:r>
      <w:r w:rsidRPr="00150CCB">
        <w:rPr>
          <w:rFonts w:ascii="Arial" w:eastAsia="Calibri" w:hAnsi="Arial" w:cs="Arial"/>
        </w:rPr>
        <w:t>relating</w:t>
      </w:r>
      <w:r w:rsidR="00BF31D7" w:rsidRPr="00150CCB">
        <w:rPr>
          <w:rFonts w:ascii="Arial" w:eastAsia="Calibri" w:hAnsi="Arial" w:cs="Arial"/>
        </w:rPr>
        <w:t xml:space="preserve"> to cell adhesion and cytoskeleton organisation were </w:t>
      </w:r>
      <w:r w:rsidRPr="00150CCB">
        <w:rPr>
          <w:rFonts w:ascii="Arial" w:eastAsia="Calibri" w:hAnsi="Arial" w:cs="Arial"/>
        </w:rPr>
        <w:t>upregulated</w:t>
      </w:r>
      <w:r w:rsidR="00BF31D7" w:rsidRPr="00150CCB">
        <w:rPr>
          <w:rFonts w:ascii="Arial" w:eastAsia="Calibri" w:hAnsi="Arial" w:cs="Arial"/>
        </w:rPr>
        <w:t xml:space="preserve"> in the suspended cells, </w:t>
      </w:r>
      <w:r w:rsidRPr="00150CCB">
        <w:rPr>
          <w:rFonts w:ascii="Arial" w:eastAsia="Calibri" w:hAnsi="Arial" w:cs="Arial"/>
        </w:rPr>
        <w:t>especially</w:t>
      </w:r>
      <w:r w:rsidR="00BF31D7" w:rsidRPr="00150CCB">
        <w:rPr>
          <w:rFonts w:ascii="Arial" w:eastAsia="Calibri" w:hAnsi="Arial" w:cs="Arial"/>
        </w:rPr>
        <w:t xml:space="preserve"> genes of the cadherin superfamily</w:t>
      </w:r>
      <w:r w:rsidRPr="00150CCB">
        <w:rPr>
          <w:rFonts w:ascii="Arial" w:eastAsia="Calibri" w:hAnsi="Arial" w:cs="Arial"/>
        </w:rPr>
        <w:t xml:space="preserve"> (Malm et al., 2020; Green et al., 2025).</w:t>
      </w:r>
      <w:r w:rsidR="00BF31D7" w:rsidRPr="00150CCB">
        <w:rPr>
          <w:rFonts w:ascii="Arial" w:eastAsia="Calibri" w:hAnsi="Arial" w:cs="Arial"/>
        </w:rPr>
        <w:t xml:space="preserve"> These genes are potential targets for genetic modification </w:t>
      </w:r>
      <w:r w:rsidRPr="00150CCB">
        <w:rPr>
          <w:rFonts w:ascii="Arial" w:eastAsia="Calibri" w:hAnsi="Arial" w:cs="Arial"/>
        </w:rPr>
        <w:t>of cells to improve the ability to grow in single cell suspension</w:t>
      </w:r>
      <w:r w:rsidR="005F7AAE">
        <w:rPr>
          <w:rFonts w:ascii="Arial" w:eastAsia="Calibri" w:hAnsi="Arial" w:cs="Arial"/>
        </w:rPr>
        <w:t>. H</w:t>
      </w:r>
      <w:r w:rsidR="001D0F07" w:rsidRPr="002310D8">
        <w:rPr>
          <w:rFonts w:ascii="Arial" w:eastAsia="Calibri" w:hAnsi="Arial" w:cs="Arial"/>
        </w:rPr>
        <w:t>owever</w:t>
      </w:r>
      <w:r w:rsidR="001D0F07" w:rsidRPr="00150CCB">
        <w:rPr>
          <w:rFonts w:ascii="Arial" w:eastAsia="Calibri" w:hAnsi="Arial" w:cs="Arial"/>
        </w:rPr>
        <w:t>,</w:t>
      </w:r>
      <w:r w:rsidRPr="00150CCB">
        <w:rPr>
          <w:rFonts w:ascii="Arial" w:eastAsia="Calibri" w:hAnsi="Arial" w:cs="Arial"/>
        </w:rPr>
        <w:t xml:space="preserve"> using genetic modification is still strictly regulated and comes with its own challenges.</w:t>
      </w:r>
    </w:p>
    <w:p w14:paraId="33E0EA6E" w14:textId="4F26989B" w:rsidR="4AD0D987" w:rsidRPr="002310D8" w:rsidRDefault="273334AC" w:rsidP="491DFA59">
      <w:pPr>
        <w:pStyle w:val="Heading1"/>
        <w:spacing w:line="276" w:lineRule="auto"/>
        <w:rPr>
          <w:rFonts w:ascii="Arial" w:eastAsia="Arial" w:hAnsi="Arial" w:cs="Arial"/>
        </w:rPr>
      </w:pPr>
      <w:bookmarkStart w:id="34" w:name="_Toc212212197"/>
      <w:r w:rsidRPr="491DFA59">
        <w:rPr>
          <w:rFonts w:ascii="Arial" w:eastAsia="Arial" w:hAnsi="Arial" w:cs="Arial"/>
        </w:rPr>
        <w:t>III.</w:t>
      </w:r>
      <w:r w:rsidR="625D3A37">
        <w:tab/>
      </w:r>
      <w:r w:rsidR="4AD0D987" w:rsidRPr="35310560">
        <w:rPr>
          <w:rFonts w:ascii="Arial" w:eastAsia="Arial" w:hAnsi="Arial" w:cs="Arial"/>
        </w:rPr>
        <w:t>Medium Formula</w:t>
      </w:r>
      <w:commentRangeStart w:id="35"/>
      <w:r w:rsidR="4AD0D987" w:rsidRPr="35310560">
        <w:rPr>
          <w:rFonts w:ascii="Arial" w:eastAsia="Arial" w:hAnsi="Arial" w:cs="Arial"/>
        </w:rPr>
        <w:t>tio</w:t>
      </w:r>
      <w:commentRangeEnd w:id="35"/>
      <w:r w:rsidR="0063667E" w:rsidRPr="35310560">
        <w:rPr>
          <w:rStyle w:val="CommentReference"/>
          <w:rFonts w:ascii="Arial" w:eastAsia="Arial" w:hAnsi="Arial" w:cs="Arial"/>
          <w:sz w:val="32"/>
          <w:szCs w:val="32"/>
        </w:rPr>
        <w:commentReference w:id="35"/>
      </w:r>
      <w:r w:rsidR="4AD0D987" w:rsidRPr="35310560">
        <w:rPr>
          <w:rFonts w:ascii="Arial" w:eastAsia="Arial" w:hAnsi="Arial" w:cs="Arial"/>
        </w:rPr>
        <w:t>n</w:t>
      </w:r>
      <w:bookmarkEnd w:id="34"/>
    </w:p>
    <w:p w14:paraId="784C2A7D" w14:textId="019F8C3D" w:rsidR="00DE5E55" w:rsidRDefault="004A787C" w:rsidP="00A01585">
      <w:pPr>
        <w:spacing w:line="276" w:lineRule="auto"/>
      </w:pPr>
      <w:r w:rsidRPr="00150CCB">
        <w:t xml:space="preserve">To culture and differentiate the </w:t>
      </w:r>
      <w:proofErr w:type="spellStart"/>
      <w:r w:rsidR="2A0344C3">
        <w:t>i</w:t>
      </w:r>
      <w:r>
        <w:t>ADSCs</w:t>
      </w:r>
      <w:proofErr w:type="spellEnd"/>
      <w:r w:rsidRPr="00150CCB">
        <w:t xml:space="preserve"> into mature adipocytes</w:t>
      </w:r>
      <w:r w:rsidR="2E9F6F65">
        <w:t>,</w:t>
      </w:r>
      <w:r w:rsidRPr="00150CCB">
        <w:t xml:space="preserve"> three functionally distinct media have been designed. Firstly, a proliferation medium will be used. This medium is designed</w:t>
      </w:r>
      <w:r w:rsidR="77217C44" w:rsidRPr="00150CCB">
        <w:t xml:space="preserve"> </w:t>
      </w:r>
      <w:r w:rsidRPr="00150CCB">
        <w:t xml:space="preserve">to maximally expand the </w:t>
      </w:r>
      <w:r w:rsidR="00A85E07">
        <w:t xml:space="preserve">numbers of </w:t>
      </w:r>
      <w:r w:rsidRPr="00150CCB">
        <w:t>ADSCs</w:t>
      </w:r>
      <w:commentRangeStart w:id="36"/>
      <w:commentRangeEnd w:id="36"/>
      <w:r w:rsidR="00DE5086" w:rsidRPr="002310D8">
        <w:rPr>
          <w:rStyle w:val="CommentReference"/>
          <w:sz w:val="22"/>
          <w:szCs w:val="22"/>
        </w:rPr>
        <w:commentReference w:id="36"/>
      </w:r>
      <w:r w:rsidRPr="002310D8">
        <w:t>.</w:t>
      </w:r>
      <w:r w:rsidRPr="00150CCB">
        <w:t xml:space="preserve"> Following this</w:t>
      </w:r>
      <w:r w:rsidR="00074FAE">
        <w:t>,</w:t>
      </w:r>
      <w:r w:rsidRPr="00150CCB">
        <w:t xml:space="preserve"> a priming medium will be applied to prepare the cells for adipogenic differentiation</w:t>
      </w:r>
      <w:r w:rsidR="007C0E5B">
        <w:t xml:space="preserve">, while </w:t>
      </w:r>
      <w:r w:rsidR="001A0200">
        <w:t xml:space="preserve">they are still </w:t>
      </w:r>
      <w:r w:rsidR="00070BA2">
        <w:t>proliferating</w:t>
      </w:r>
      <w:r w:rsidRPr="002310D8">
        <w:t>.</w:t>
      </w:r>
      <w:r w:rsidRPr="00150CCB">
        <w:t xml:space="preserve"> Finally, the cells will be cultured in the differentiation medium, which aims to induce terminal adipocyte formation and fat accumulation. For each medium component the aim is to ensure that it is animal free, minimizes the accumulation of toxic byproducts, and </w:t>
      </w:r>
      <w:r w:rsidR="00E06920">
        <w:t xml:space="preserve">is </w:t>
      </w:r>
      <w:r w:rsidRPr="00150CCB">
        <w:t>cost efficient. The basal medium for all phases is DMEM/</w:t>
      </w:r>
      <w:proofErr w:type="spellStart"/>
      <w:r w:rsidRPr="00150CCB">
        <w:t>F12</w:t>
      </w:r>
      <w:proofErr w:type="spellEnd"/>
      <w:r w:rsidRPr="00150CCB">
        <w:t>, as it provides essential amino acids, glucose (</w:t>
      </w:r>
      <w:r w:rsidR="00EC47D5" w:rsidRPr="00150CCB">
        <w:t>3</w:t>
      </w:r>
      <w:r w:rsidR="00CB505F">
        <w:t>.</w:t>
      </w:r>
      <w:r w:rsidR="00EC47D5" w:rsidRPr="00150CCB">
        <w:t>1</w:t>
      </w:r>
      <w:r w:rsidRPr="00150CCB">
        <w:t xml:space="preserve"> </w:t>
      </w:r>
      <w:r w:rsidRPr="00150CCB">
        <w:rPr>
          <w:color w:val="000000" w:themeColor="text1"/>
        </w:rPr>
        <w:t>g</w:t>
      </w:r>
      <w:r w:rsidR="00DB3B4D">
        <w:rPr>
          <w:color w:val="000000" w:themeColor="text1"/>
        </w:rPr>
        <w:t>*</w:t>
      </w:r>
      <w:r w:rsidRPr="00150CCB">
        <w:rPr>
          <w:color w:val="000000" w:themeColor="text1"/>
        </w:rPr>
        <w:t>L</w:t>
      </w:r>
      <w:r w:rsidR="0054047E">
        <w:rPr>
          <w:color w:val="000000" w:themeColor="text1"/>
          <w:vertAlign w:val="superscript"/>
        </w:rPr>
        <w:t>-1</w:t>
      </w:r>
      <w:r w:rsidRPr="00150CCB">
        <w:t>), vitamins and salts to maintain porcine cell metabolism. In addition to this it has been previously used for fat cultivation using porcine fibro-adipogenic progenitor (FAP) cells, which share strong metabolic similarities to ADSCs (</w:t>
      </w:r>
      <w:proofErr w:type="spellStart"/>
      <w:r w:rsidRPr="00150CCB">
        <w:t>Miti</w:t>
      </w:r>
      <w:r w:rsidRPr="00150CCB">
        <w:rPr>
          <w:rFonts w:ascii="Calibri" w:eastAsia="Calibri" w:hAnsi="Calibri" w:cs="Calibri"/>
        </w:rPr>
        <w:t>ć</w:t>
      </w:r>
      <w:proofErr w:type="spellEnd"/>
      <w:r w:rsidRPr="00150CCB">
        <w:t xml:space="preserve"> et al., 2022).</w:t>
      </w:r>
    </w:p>
    <w:p w14:paraId="4A75583D" w14:textId="295867D1" w:rsidR="00F238E8" w:rsidRDefault="00491074" w:rsidP="00F238E8">
      <w:pPr>
        <w:pStyle w:val="Heading2"/>
        <w:rPr>
          <w:rFonts w:ascii="Arial" w:eastAsia="Arial" w:hAnsi="Arial" w:cs="Arial"/>
        </w:rPr>
      </w:pPr>
      <w:bookmarkStart w:id="37" w:name="_Toc212212198"/>
      <w:r w:rsidRPr="35310560">
        <w:rPr>
          <w:rFonts w:ascii="Arial" w:eastAsia="Arial" w:hAnsi="Arial" w:cs="Arial"/>
        </w:rPr>
        <w:t xml:space="preserve">Waste </w:t>
      </w:r>
      <w:r w:rsidR="00256DEF" w:rsidRPr="35310560">
        <w:rPr>
          <w:rFonts w:ascii="Arial" w:eastAsia="Arial" w:hAnsi="Arial" w:cs="Arial"/>
        </w:rPr>
        <w:t>accumulation</w:t>
      </w:r>
      <w:bookmarkEnd w:id="37"/>
    </w:p>
    <w:p w14:paraId="7B27169A" w14:textId="4B8E89CB" w:rsidR="00DE5E55" w:rsidRDefault="004A787C" w:rsidP="00A01585">
      <w:pPr>
        <w:spacing w:line="276" w:lineRule="auto"/>
        <w:rPr>
          <w:color w:val="000000" w:themeColor="text1"/>
        </w:rPr>
      </w:pPr>
      <w:r w:rsidRPr="00150CCB">
        <w:t>However, it has been shown that in porcine mesenchymal stem cell expansion high medium glucose concentrations of around 4</w:t>
      </w:r>
      <w:r w:rsidR="00CB71DA">
        <w:t>.</w:t>
      </w:r>
      <w:r w:rsidRPr="00150CCB">
        <w:t xml:space="preserve">5 </w:t>
      </w:r>
      <w:r w:rsidRPr="00150CCB">
        <w:rPr>
          <w:color w:val="000000" w:themeColor="text1"/>
        </w:rPr>
        <w:t>g</w:t>
      </w:r>
      <w:r w:rsidR="00DB3B4D">
        <w:rPr>
          <w:color w:val="000000" w:themeColor="text1"/>
        </w:rPr>
        <w:t>*</w:t>
      </w:r>
      <w:r w:rsidRPr="00150CCB">
        <w:rPr>
          <w:color w:val="000000" w:themeColor="text1"/>
        </w:rPr>
        <w:t>L</w:t>
      </w:r>
      <w:r w:rsidR="0054047E">
        <w:rPr>
          <w:color w:val="000000" w:themeColor="text1"/>
          <w:vertAlign w:val="superscript"/>
        </w:rPr>
        <w:t>-1</w:t>
      </w:r>
      <w:r w:rsidRPr="00150CCB">
        <w:t xml:space="preserve"> can lead to the accumulation of lactate when compared to more physiological glucose levels of 0</w:t>
      </w:r>
      <w:r w:rsidR="00CB71DA">
        <w:t>.</w:t>
      </w:r>
      <w:r w:rsidRPr="00150CCB">
        <w:t xml:space="preserve">9 </w:t>
      </w:r>
      <w:r w:rsidRPr="00150CCB">
        <w:rPr>
          <w:color w:val="000000" w:themeColor="text1"/>
        </w:rPr>
        <w:t>g</w:t>
      </w:r>
      <w:r w:rsidR="00DB3B4D">
        <w:rPr>
          <w:color w:val="000000" w:themeColor="text1"/>
        </w:rPr>
        <w:t>*</w:t>
      </w:r>
      <w:r w:rsidRPr="00150CCB">
        <w:rPr>
          <w:color w:val="000000" w:themeColor="text1"/>
        </w:rPr>
        <w:t>L</w:t>
      </w:r>
      <w:r w:rsidR="0054047E">
        <w:rPr>
          <w:color w:val="000000" w:themeColor="text1"/>
          <w:vertAlign w:val="superscript"/>
        </w:rPr>
        <w:t>-1</w:t>
      </w:r>
      <w:r w:rsidRPr="00150CCB">
        <w:t xml:space="preserve"> (Ferrari et al., 2014, Sabater et al, 2014). Lactate </w:t>
      </w:r>
      <w:r w:rsidR="40B9749B" w:rsidRPr="00150CCB">
        <w:t>accumulation</w:t>
      </w:r>
      <w:r w:rsidRPr="00150CCB">
        <w:t xml:space="preserve"> is unwanted as it results in reduced cell densities. However, physiological glucose levels could result in glucose depletion. To prevent this, the cells could be fed fresh medium </w:t>
      </w:r>
      <w:r w:rsidR="00ED06B2">
        <w:t>with high glucose concentrations</w:t>
      </w:r>
      <w:r w:rsidRPr="42FD8720">
        <w:t xml:space="preserve"> </w:t>
      </w:r>
      <w:r w:rsidRPr="00150CCB">
        <w:t xml:space="preserve">through cultivation in a perfusion or </w:t>
      </w:r>
      <w:r w:rsidR="00ED06B2">
        <w:t>feed and bleed reactor</w:t>
      </w:r>
      <w:r w:rsidRPr="00150CCB">
        <w:t xml:space="preserve">, supplying fresh medium while potentially removing waste products. </w:t>
      </w:r>
      <w:r w:rsidRPr="00150CCB">
        <w:rPr>
          <w:color w:val="000000" w:themeColor="text1"/>
        </w:rPr>
        <w:t xml:space="preserve">In addition to lactate, ammonia can cause growth inhibition at concentrations as low as 2 mM, and therefore it is beneficial to minimize production of ammonia. To prevent this, we add </w:t>
      </w:r>
      <w:r w:rsidR="008B5E88" w:rsidRPr="00150CCB">
        <w:rPr>
          <w:color w:val="000000" w:themeColor="text1"/>
        </w:rPr>
        <w:t>the</w:t>
      </w:r>
      <w:r w:rsidRPr="00150CCB">
        <w:rPr>
          <w:color w:val="000000" w:themeColor="text1"/>
        </w:rPr>
        <w:t xml:space="preserve"> non-</w:t>
      </w:r>
      <w:proofErr w:type="spellStart"/>
      <w:r w:rsidRPr="00150CCB">
        <w:rPr>
          <w:color w:val="000000" w:themeColor="text1"/>
        </w:rPr>
        <w:t>ammoniagenic</w:t>
      </w:r>
      <w:proofErr w:type="spellEnd"/>
      <w:r w:rsidRPr="00150CCB">
        <w:rPr>
          <w:color w:val="000000" w:themeColor="text1"/>
        </w:rPr>
        <w:t xml:space="preserve"> compound pyruvate (1</w:t>
      </w:r>
      <w:r w:rsidR="00D330E5">
        <w:rPr>
          <w:color w:val="000000" w:themeColor="text1"/>
        </w:rPr>
        <w:t>.</w:t>
      </w:r>
      <w:r w:rsidRPr="00150CCB">
        <w:rPr>
          <w:color w:val="000000" w:themeColor="text1"/>
        </w:rPr>
        <w:t xml:space="preserve">1 </w:t>
      </w:r>
      <w:r w:rsidR="006F50BF" w:rsidRPr="00150CCB">
        <w:rPr>
          <w:color w:val="000000" w:themeColor="text1"/>
        </w:rPr>
        <w:t>g</w:t>
      </w:r>
      <w:r w:rsidR="00DB3B4D">
        <w:rPr>
          <w:color w:val="000000" w:themeColor="text1"/>
        </w:rPr>
        <w:t>*</w:t>
      </w:r>
      <w:r w:rsidRPr="00150CCB">
        <w:rPr>
          <w:color w:val="000000" w:themeColor="text1"/>
        </w:rPr>
        <w:t>L</w:t>
      </w:r>
      <w:r w:rsidR="00477D9D">
        <w:rPr>
          <w:color w:val="000000" w:themeColor="text1"/>
          <w:vertAlign w:val="superscript"/>
        </w:rPr>
        <w:t>-1</w:t>
      </w:r>
      <w:r w:rsidRPr="00150CCB">
        <w:rPr>
          <w:color w:val="000000" w:themeColor="text1"/>
        </w:rPr>
        <w:t xml:space="preserve">), </w:t>
      </w:r>
      <w:r w:rsidR="00CA12C2" w:rsidRPr="00150CCB">
        <w:rPr>
          <w:color w:val="000000" w:themeColor="text1"/>
        </w:rPr>
        <w:t xml:space="preserve">as pyruvate is directly metabolized into the </w:t>
      </w:r>
      <w:r w:rsidR="00AF0772" w:rsidRPr="00150CCB">
        <w:rPr>
          <w:color w:val="000000" w:themeColor="text1"/>
        </w:rPr>
        <w:t xml:space="preserve">tricarboxylic acid (TCA) cycle </w:t>
      </w:r>
      <w:r w:rsidR="00CA12C2" w:rsidRPr="00150CCB">
        <w:rPr>
          <w:color w:val="000000" w:themeColor="text1"/>
        </w:rPr>
        <w:t>without requiring amino acid deamination, which is the process that generates ammonia</w:t>
      </w:r>
      <w:r w:rsidR="00C0699E" w:rsidRPr="00150CCB">
        <w:rPr>
          <w:color w:val="000000" w:themeColor="text1"/>
        </w:rPr>
        <w:t xml:space="preserve">, thereby preventing glutamine driven ammonia </w:t>
      </w:r>
      <w:r w:rsidR="000120ED" w:rsidRPr="00150CCB">
        <w:rPr>
          <w:color w:val="000000" w:themeColor="text1"/>
        </w:rPr>
        <w:t>accumulation</w:t>
      </w:r>
      <w:r w:rsidR="00C0699E" w:rsidRPr="00150CCB">
        <w:rPr>
          <w:color w:val="000000" w:themeColor="text1"/>
        </w:rPr>
        <w:t xml:space="preserve"> (</w:t>
      </w:r>
      <w:proofErr w:type="spellStart"/>
      <w:r w:rsidR="00C0699E" w:rsidRPr="00150CCB">
        <w:rPr>
          <w:color w:val="000000" w:themeColor="text1"/>
        </w:rPr>
        <w:t>Hubalek</w:t>
      </w:r>
      <w:proofErr w:type="spellEnd"/>
      <w:r w:rsidR="00C0699E" w:rsidRPr="00150CCB">
        <w:rPr>
          <w:color w:val="000000" w:themeColor="text1"/>
        </w:rPr>
        <w:t xml:space="preserve"> et al., 2023)</w:t>
      </w:r>
      <w:r w:rsidR="00AF0772" w:rsidRPr="00150CCB">
        <w:rPr>
          <w:color w:val="000000" w:themeColor="text1"/>
        </w:rPr>
        <w:t xml:space="preserve">. In addition to this, </w:t>
      </w:r>
      <w:r w:rsidR="004C0E14" w:rsidRPr="00150CCB">
        <w:rPr>
          <w:color w:val="000000" w:themeColor="text1"/>
        </w:rPr>
        <w:t>supplementation with pyruvate also decreases</w:t>
      </w:r>
      <w:r w:rsidRPr="00150CCB">
        <w:rPr>
          <w:color w:val="000000" w:themeColor="text1"/>
        </w:rPr>
        <w:t xml:space="preserve"> lactate production (Genzel et al., 2005).</w:t>
      </w:r>
      <w:r w:rsidR="00F341C4" w:rsidRPr="00150CCB">
        <w:rPr>
          <w:color w:val="000000" w:themeColor="text1"/>
        </w:rPr>
        <w:t xml:space="preserve"> </w:t>
      </w:r>
    </w:p>
    <w:p w14:paraId="73D26198" w14:textId="507EA05D" w:rsidR="00491074" w:rsidRDefault="00491074" w:rsidP="00491074">
      <w:pPr>
        <w:pStyle w:val="Heading2"/>
        <w:rPr>
          <w:rFonts w:ascii="Arial" w:eastAsia="Arial" w:hAnsi="Arial" w:cs="Arial"/>
        </w:rPr>
      </w:pPr>
      <w:bookmarkStart w:id="38" w:name="_Toc212212199"/>
      <w:r w:rsidRPr="2FADD8DB">
        <w:rPr>
          <w:rFonts w:ascii="Arial" w:eastAsia="Arial" w:hAnsi="Arial" w:cs="Arial"/>
        </w:rPr>
        <w:t>Single cell suspension</w:t>
      </w:r>
      <w:bookmarkEnd w:id="38"/>
    </w:p>
    <w:p w14:paraId="2D0D6DAE" w14:textId="255FFCC0" w:rsidR="004A787C" w:rsidRDefault="00F341C4" w:rsidP="00A01585">
      <w:pPr>
        <w:spacing w:line="276" w:lineRule="auto"/>
      </w:pPr>
      <w:r w:rsidRPr="00150CCB">
        <w:rPr>
          <w:color w:val="000000" w:themeColor="text1"/>
        </w:rPr>
        <w:t xml:space="preserve">Besides limiting </w:t>
      </w:r>
      <w:r w:rsidR="006B4658" w:rsidRPr="00150CCB">
        <w:rPr>
          <w:color w:val="000000" w:themeColor="text1"/>
        </w:rPr>
        <w:t xml:space="preserve">accumulation of </w:t>
      </w:r>
      <w:r w:rsidR="00DF7C1C" w:rsidRPr="00150CCB">
        <w:rPr>
          <w:color w:val="000000" w:themeColor="text1"/>
        </w:rPr>
        <w:t>wasteful</w:t>
      </w:r>
      <w:r w:rsidR="006B4658" w:rsidRPr="00150CCB">
        <w:rPr>
          <w:color w:val="000000" w:themeColor="text1"/>
        </w:rPr>
        <w:t xml:space="preserve"> products, it is essential to maintain single cell suspension and to minimize shear stress. To achieve this,</w:t>
      </w:r>
      <w:r w:rsidR="006B4658" w:rsidRPr="00150CCB">
        <w:t xml:space="preserve"> the food-grade compound methylcellulose (300 </w:t>
      </w:r>
      <w:r w:rsidR="006B4658" w:rsidRPr="00150CCB">
        <w:rPr>
          <w:color w:val="000000" w:themeColor="text1"/>
        </w:rPr>
        <w:t>g</w:t>
      </w:r>
      <w:r w:rsidR="00406C9C" w:rsidRPr="00406C9C">
        <w:t>*m</w:t>
      </w:r>
      <w:r w:rsidR="00406C9C" w:rsidRPr="00406C9C">
        <w:rPr>
          <w:vertAlign w:val="superscript"/>
        </w:rPr>
        <w:t>-3</w:t>
      </w:r>
      <w:r w:rsidR="006B4658" w:rsidRPr="00150CCB">
        <w:t>) is added as an anti-aggregating and anti-shear agent (Goldblum et al., 1990; Hua et al., 1993; Michaels et al., 1992). Methylcellulose aids in protecting cells from shear stress and maintaining single cell suspension, by decreasing the aggregate formation of the cells allowing for better nutrient uptake (</w:t>
      </w:r>
      <w:proofErr w:type="spellStart"/>
      <w:r w:rsidR="006B4658" w:rsidRPr="00150CCB">
        <w:t>Pasitka</w:t>
      </w:r>
      <w:proofErr w:type="spellEnd"/>
      <w:r w:rsidR="006B4658" w:rsidRPr="00150CCB">
        <w:t xml:space="preserve"> et al., 2023).</w:t>
      </w:r>
    </w:p>
    <w:p w14:paraId="24483432" w14:textId="44173EA7" w:rsidR="00491074" w:rsidRPr="00406C9C" w:rsidRDefault="00491074" w:rsidP="00491074">
      <w:pPr>
        <w:pStyle w:val="Heading2"/>
        <w:rPr>
          <w:rFonts w:ascii="Arial" w:eastAsia="Arial" w:hAnsi="Arial" w:cs="Arial"/>
          <w:color w:val="000000" w:themeColor="text1"/>
        </w:rPr>
      </w:pPr>
      <w:bookmarkStart w:id="39" w:name="_Toc212212200"/>
      <w:r w:rsidRPr="4A277970">
        <w:rPr>
          <w:rFonts w:ascii="Arial" w:eastAsia="Arial" w:hAnsi="Arial" w:cs="Arial"/>
        </w:rPr>
        <w:t>Proliferation</w:t>
      </w:r>
      <w:bookmarkEnd w:id="39"/>
      <w:r w:rsidRPr="4A277970">
        <w:rPr>
          <w:rFonts w:ascii="Arial" w:eastAsia="Arial" w:hAnsi="Arial" w:cs="Arial"/>
        </w:rPr>
        <w:t xml:space="preserve"> </w:t>
      </w:r>
    </w:p>
    <w:p w14:paraId="7735890B" w14:textId="727115CB" w:rsidR="004A787C" w:rsidRPr="00150CCB" w:rsidRDefault="004A787C" w:rsidP="00A01585">
      <w:pPr>
        <w:spacing w:line="276" w:lineRule="auto"/>
      </w:pPr>
      <w:r w:rsidRPr="00150CCB">
        <w:t xml:space="preserve">The proliferation medium contains a series of growth factors essential for serum-free expansion of the </w:t>
      </w:r>
      <w:proofErr w:type="spellStart"/>
      <w:r w:rsidR="32F171FE">
        <w:t>i</w:t>
      </w:r>
      <w:r>
        <w:t>ADSCs</w:t>
      </w:r>
      <w:proofErr w:type="spellEnd"/>
      <w:r>
        <w:t>.</w:t>
      </w:r>
      <w:r w:rsidRPr="00150CCB">
        <w:t xml:space="preserve"> These growth factors consist of fibroblast growth factor-2 (FGF-2) epidermal growth factor (EGF), and platelet-derived growth factor-BB (PDGF-BB)</w:t>
      </w:r>
      <w:r w:rsidR="00475738" w:rsidRPr="00150CCB">
        <w:t>.</w:t>
      </w:r>
      <w:r w:rsidRPr="00150CCB">
        <w:t xml:space="preserve"> FGF-2 is the principal mitogen for cell proliferation. It helps to maintain proliferative capacity and adipogenic potential. Both EGF and PDGF-BB further assist in sustaining cellular proliferation and viability. The selected concentrations of FGF-2 (5 </w:t>
      </w:r>
      <w:r w:rsidR="00D869E1" w:rsidRPr="00150CCB">
        <w:rPr>
          <w:color w:val="000000" w:themeColor="text1"/>
        </w:rPr>
        <w:t>mg</w:t>
      </w:r>
      <w:r w:rsidR="00406C9C" w:rsidRPr="00406C9C">
        <w:t>*m</w:t>
      </w:r>
      <w:r w:rsidR="00406C9C" w:rsidRPr="00406C9C">
        <w:rPr>
          <w:vertAlign w:val="superscript"/>
        </w:rPr>
        <w:t>-3</w:t>
      </w:r>
      <w:r w:rsidRPr="00150CCB">
        <w:t xml:space="preserve">), EGF (5 </w:t>
      </w:r>
      <w:r w:rsidR="00D869E1" w:rsidRPr="00150CCB">
        <w:rPr>
          <w:color w:val="000000" w:themeColor="text1"/>
        </w:rPr>
        <w:t>mg</w:t>
      </w:r>
      <w:r w:rsidR="00406C9C" w:rsidRPr="00406C9C">
        <w:t>*m</w:t>
      </w:r>
      <w:r w:rsidR="00406C9C" w:rsidRPr="00406C9C">
        <w:rPr>
          <w:vertAlign w:val="superscript"/>
        </w:rPr>
        <w:t>-3</w:t>
      </w:r>
      <w:r w:rsidRPr="00150CCB">
        <w:t xml:space="preserve">), and PDGF-BB (10 </w:t>
      </w:r>
      <w:r w:rsidR="00D869E1" w:rsidRPr="00150CCB">
        <w:rPr>
          <w:color w:val="000000" w:themeColor="text1"/>
        </w:rPr>
        <w:t>mg</w:t>
      </w:r>
      <w:r w:rsidR="00406C9C" w:rsidRPr="00406C9C">
        <w:t>*m</w:t>
      </w:r>
      <w:r w:rsidR="00406C9C" w:rsidRPr="00406C9C">
        <w:rPr>
          <w:vertAlign w:val="superscript"/>
        </w:rPr>
        <w:t>-3</w:t>
      </w:r>
      <w:r w:rsidRPr="00150CCB">
        <w:t xml:space="preserve">) are within the ranges of previous literature, showing that these concentrations support serum-free proliferation of mesenchymal and adipose-derived stem cells (Lai et al., 2018; Rodrigues et al., 2010; </w:t>
      </w:r>
      <w:proofErr w:type="spellStart"/>
      <w:r w:rsidRPr="00150CCB">
        <w:t>Tarapongpun</w:t>
      </w:r>
      <w:proofErr w:type="spellEnd"/>
      <w:r w:rsidRPr="00150CCB">
        <w:t xml:space="preserve"> et al., 2023). The various growth factors, their concentrations and costs in the proliferation media is shown in Table </w:t>
      </w:r>
      <w:r w:rsidR="47B0AB6A">
        <w:t>1</w:t>
      </w:r>
      <w:r w:rsidRPr="00150CCB">
        <w:t>.</w:t>
      </w:r>
      <w:r w:rsidR="00F07471" w:rsidRPr="00150CCB">
        <w:t xml:space="preserve"> </w:t>
      </w:r>
    </w:p>
    <w:p w14:paraId="5BD76D38" w14:textId="7E265010" w:rsidR="004A787C" w:rsidRPr="00150CCB" w:rsidRDefault="004A787C" w:rsidP="00A01585">
      <w:pPr>
        <w:spacing w:line="276" w:lineRule="auto"/>
        <w:rPr>
          <w:sz w:val="18"/>
          <w:szCs w:val="18"/>
        </w:rPr>
      </w:pPr>
      <w:r w:rsidRPr="38032CD5">
        <w:rPr>
          <w:b/>
          <w:sz w:val="18"/>
          <w:szCs w:val="18"/>
        </w:rPr>
        <w:t xml:space="preserve">Table </w:t>
      </w:r>
      <w:r w:rsidR="22555D31" w:rsidRPr="66D8700C">
        <w:rPr>
          <w:b/>
          <w:bCs/>
          <w:sz w:val="18"/>
          <w:szCs w:val="18"/>
        </w:rPr>
        <w:t>1.</w:t>
      </w:r>
      <w:r w:rsidRPr="38032CD5">
        <w:rPr>
          <w:sz w:val="18"/>
          <w:szCs w:val="18"/>
        </w:rPr>
        <w:t xml:space="preserve"> A</w:t>
      </w:r>
      <w:r w:rsidRPr="00150CCB">
        <w:rPr>
          <w:sz w:val="18"/>
          <w:szCs w:val="18"/>
        </w:rPr>
        <w:t>n overview of the concentration, cost and suppliers of the growth factors present in the proliferation medium.</w:t>
      </w:r>
    </w:p>
    <w:tbl>
      <w:tblPr>
        <w:tblW w:w="8842" w:type="dxa"/>
        <w:tblBorders>
          <w:insideH w:val="single" w:sz="4" w:space="0" w:color="auto"/>
        </w:tblBorders>
        <w:tblCellMar>
          <w:left w:w="0" w:type="dxa"/>
          <w:right w:w="0" w:type="dxa"/>
        </w:tblCellMar>
        <w:tblLook w:val="04A0" w:firstRow="1" w:lastRow="0" w:firstColumn="1" w:lastColumn="0" w:noHBand="0" w:noVBand="1"/>
      </w:tblPr>
      <w:tblGrid>
        <w:gridCol w:w="1370"/>
        <w:gridCol w:w="1602"/>
        <w:gridCol w:w="1471"/>
        <w:gridCol w:w="1858"/>
        <w:gridCol w:w="2621"/>
      </w:tblGrid>
      <w:tr w:rsidR="004A787C" w:rsidRPr="00150CCB" w14:paraId="0F432190" w14:textId="77777777" w:rsidTr="006A3565">
        <w:trPr>
          <w:trHeight w:val="300"/>
        </w:trPr>
        <w:tc>
          <w:tcPr>
            <w:tcW w:w="1354" w:type="dxa"/>
            <w:noWrap/>
            <w:vAlign w:val="bottom"/>
          </w:tcPr>
          <w:p w14:paraId="33923B74" w14:textId="77777777" w:rsidR="00257F59" w:rsidRPr="00150CCB" w:rsidRDefault="004A787C" w:rsidP="00257F59">
            <w:pPr>
              <w:spacing w:line="276" w:lineRule="auto"/>
              <w:rPr>
                <w:sz w:val="18"/>
                <w:szCs w:val="18"/>
              </w:rPr>
            </w:pPr>
            <w:r w:rsidRPr="00150CCB">
              <w:rPr>
                <w:sz w:val="18"/>
                <w:szCs w:val="18"/>
              </w:rPr>
              <w:t>Component</w:t>
            </w:r>
          </w:p>
          <w:p w14:paraId="7285F1DB" w14:textId="2C31D8F9" w:rsidR="004A787C" w:rsidRPr="00150CCB" w:rsidRDefault="004A787C" w:rsidP="00A01585">
            <w:pPr>
              <w:spacing w:line="276" w:lineRule="auto"/>
              <w:rPr>
                <w:color w:val="000000"/>
                <w:sz w:val="18"/>
                <w:szCs w:val="18"/>
              </w:rPr>
            </w:pPr>
          </w:p>
        </w:tc>
        <w:tc>
          <w:tcPr>
            <w:tcW w:w="1586" w:type="dxa"/>
            <w:noWrap/>
            <w:vAlign w:val="bottom"/>
          </w:tcPr>
          <w:p w14:paraId="179C49B5" w14:textId="6E57C717" w:rsidR="004A787C" w:rsidRPr="00150CCB" w:rsidRDefault="004A787C" w:rsidP="00A01585">
            <w:pPr>
              <w:spacing w:line="276" w:lineRule="auto"/>
              <w:rPr>
                <w:color w:val="000000"/>
                <w:sz w:val="18"/>
                <w:szCs w:val="18"/>
              </w:rPr>
            </w:pPr>
            <w:r w:rsidRPr="00150CCB">
              <w:rPr>
                <w:sz w:val="18"/>
                <w:szCs w:val="18"/>
              </w:rPr>
              <w:t>Final Concentration (mg</w:t>
            </w:r>
            <w:r w:rsidR="00803CAE">
              <w:rPr>
                <w:sz w:val="18"/>
                <w:szCs w:val="18"/>
              </w:rPr>
              <w:t>*</w:t>
            </w:r>
            <w:r w:rsidR="00830CC0" w:rsidRPr="00803CAE">
              <w:rPr>
                <w:sz w:val="18"/>
                <w:szCs w:val="18"/>
              </w:rPr>
              <w:t>m</w:t>
            </w:r>
            <w:r w:rsidR="00803CAE" w:rsidRPr="00803CAE">
              <w:rPr>
                <w:sz w:val="18"/>
                <w:szCs w:val="18"/>
                <w:vertAlign w:val="superscript"/>
              </w:rPr>
              <w:t>-</w:t>
            </w:r>
            <w:r w:rsidR="00830CC0" w:rsidRPr="00803CAE">
              <w:rPr>
                <w:sz w:val="18"/>
                <w:szCs w:val="18"/>
                <w:vertAlign w:val="superscript"/>
              </w:rPr>
              <w:t>3</w:t>
            </w:r>
            <w:r w:rsidRPr="00150CCB">
              <w:rPr>
                <w:sz w:val="18"/>
                <w:szCs w:val="18"/>
              </w:rPr>
              <w:t>)</w:t>
            </w:r>
          </w:p>
        </w:tc>
        <w:tc>
          <w:tcPr>
            <w:tcW w:w="1455" w:type="dxa"/>
            <w:noWrap/>
            <w:vAlign w:val="center"/>
          </w:tcPr>
          <w:p w14:paraId="073A25AE" w14:textId="77777777" w:rsidR="00257F59" w:rsidRPr="00150CCB" w:rsidRDefault="004A787C" w:rsidP="00257F59">
            <w:pPr>
              <w:spacing w:line="276" w:lineRule="auto"/>
              <w:rPr>
                <w:sz w:val="18"/>
                <w:szCs w:val="18"/>
              </w:rPr>
            </w:pPr>
            <w:r w:rsidRPr="00150CCB">
              <w:rPr>
                <w:sz w:val="18"/>
                <w:szCs w:val="18"/>
              </w:rPr>
              <w:t xml:space="preserve">Cost per kg </w:t>
            </w:r>
            <w:r w:rsidR="00257F59" w:rsidRPr="00150CCB">
              <w:rPr>
                <w:sz w:val="18"/>
                <w:szCs w:val="18"/>
              </w:rPr>
              <w:t>(€)</w:t>
            </w:r>
          </w:p>
          <w:p w14:paraId="48C96F72" w14:textId="17ACAC74" w:rsidR="004A787C" w:rsidRPr="00150CCB" w:rsidRDefault="004A787C" w:rsidP="00A01585">
            <w:pPr>
              <w:spacing w:line="276" w:lineRule="auto"/>
              <w:rPr>
                <w:color w:val="000000"/>
                <w:sz w:val="18"/>
                <w:szCs w:val="18"/>
              </w:rPr>
            </w:pPr>
          </w:p>
        </w:tc>
        <w:tc>
          <w:tcPr>
            <w:tcW w:w="1842" w:type="dxa"/>
            <w:noWrap/>
            <w:vAlign w:val="center"/>
          </w:tcPr>
          <w:p w14:paraId="3582903C" w14:textId="77777777" w:rsidR="00257F59" w:rsidRPr="00150CCB" w:rsidRDefault="004A787C" w:rsidP="00257F59">
            <w:pPr>
              <w:spacing w:line="276" w:lineRule="auto"/>
              <w:rPr>
                <w:sz w:val="18"/>
                <w:szCs w:val="18"/>
              </w:rPr>
            </w:pPr>
            <w:r w:rsidRPr="00150CCB">
              <w:rPr>
                <w:sz w:val="18"/>
                <w:szCs w:val="18"/>
              </w:rPr>
              <w:t xml:space="preserve">Cost per </w:t>
            </w:r>
            <w:proofErr w:type="spellStart"/>
            <w:r w:rsidR="00830CC0" w:rsidRPr="00150CCB">
              <w:rPr>
                <w:sz w:val="18"/>
                <w:szCs w:val="18"/>
              </w:rPr>
              <w:t>m</w:t>
            </w:r>
            <w:r w:rsidR="00830CC0" w:rsidRPr="00150CCB">
              <w:rPr>
                <w:sz w:val="18"/>
                <w:szCs w:val="18"/>
                <w:vertAlign w:val="superscript"/>
              </w:rPr>
              <w:t>3</w:t>
            </w:r>
            <w:proofErr w:type="spellEnd"/>
            <w:r w:rsidR="00830CC0" w:rsidRPr="00150CCB">
              <w:rPr>
                <w:sz w:val="18"/>
                <w:szCs w:val="18"/>
              </w:rPr>
              <w:t xml:space="preserve"> </w:t>
            </w:r>
            <w:r w:rsidR="00257F59" w:rsidRPr="00150CCB">
              <w:rPr>
                <w:sz w:val="18"/>
                <w:szCs w:val="18"/>
              </w:rPr>
              <w:t>(€)</w:t>
            </w:r>
          </w:p>
          <w:p w14:paraId="72C53836" w14:textId="52D31FA7" w:rsidR="004A787C" w:rsidRPr="00150CCB" w:rsidRDefault="004A787C" w:rsidP="00A01585">
            <w:pPr>
              <w:spacing w:line="276" w:lineRule="auto"/>
              <w:rPr>
                <w:color w:val="000000"/>
                <w:sz w:val="18"/>
                <w:szCs w:val="18"/>
              </w:rPr>
            </w:pPr>
          </w:p>
        </w:tc>
        <w:tc>
          <w:tcPr>
            <w:tcW w:w="2605" w:type="dxa"/>
            <w:noWrap/>
            <w:vAlign w:val="bottom"/>
          </w:tcPr>
          <w:p w14:paraId="08754285" w14:textId="77777777" w:rsidR="00257F59" w:rsidRPr="00150CCB" w:rsidRDefault="004A787C" w:rsidP="00257F59">
            <w:pPr>
              <w:spacing w:line="276" w:lineRule="auto"/>
              <w:rPr>
                <w:sz w:val="18"/>
                <w:szCs w:val="18"/>
              </w:rPr>
            </w:pPr>
            <w:r w:rsidRPr="00150CCB">
              <w:rPr>
                <w:sz w:val="18"/>
                <w:szCs w:val="18"/>
              </w:rPr>
              <w:t>Supplier/source</w:t>
            </w:r>
          </w:p>
          <w:p w14:paraId="130A5A9E" w14:textId="0F5D988F" w:rsidR="004A787C" w:rsidRPr="00150CCB" w:rsidRDefault="004A787C" w:rsidP="00A01585">
            <w:pPr>
              <w:spacing w:line="276" w:lineRule="auto"/>
              <w:rPr>
                <w:color w:val="000000"/>
                <w:sz w:val="18"/>
                <w:szCs w:val="18"/>
              </w:rPr>
            </w:pPr>
          </w:p>
        </w:tc>
      </w:tr>
      <w:tr w:rsidR="004A787C" w:rsidRPr="00150CCB" w14:paraId="1549FE74" w14:textId="77777777" w:rsidTr="006A3565">
        <w:trPr>
          <w:trHeight w:val="300"/>
        </w:trPr>
        <w:tc>
          <w:tcPr>
            <w:tcW w:w="1354" w:type="dxa"/>
            <w:noWrap/>
            <w:vAlign w:val="bottom"/>
          </w:tcPr>
          <w:p w14:paraId="1D6B53B4" w14:textId="77777777" w:rsidR="004A787C" w:rsidRPr="00150CCB" w:rsidRDefault="004A787C" w:rsidP="00A01585">
            <w:pPr>
              <w:spacing w:line="276" w:lineRule="auto"/>
              <w:rPr>
                <w:color w:val="000000"/>
                <w:sz w:val="18"/>
                <w:szCs w:val="18"/>
              </w:rPr>
            </w:pPr>
            <w:r w:rsidRPr="00150CCB">
              <w:rPr>
                <w:sz w:val="18"/>
                <w:szCs w:val="18"/>
              </w:rPr>
              <w:t>EGF</w:t>
            </w:r>
          </w:p>
        </w:tc>
        <w:tc>
          <w:tcPr>
            <w:tcW w:w="1586" w:type="dxa"/>
            <w:noWrap/>
            <w:vAlign w:val="bottom"/>
          </w:tcPr>
          <w:p w14:paraId="3976D152" w14:textId="12C0C469" w:rsidR="004A787C" w:rsidRPr="00150CCB" w:rsidRDefault="00830CC0" w:rsidP="00A01585">
            <w:pPr>
              <w:spacing w:line="276" w:lineRule="auto"/>
              <w:rPr>
                <w:sz w:val="18"/>
                <w:szCs w:val="18"/>
              </w:rPr>
            </w:pPr>
            <w:r w:rsidRPr="00150CCB">
              <w:rPr>
                <w:sz w:val="18"/>
                <w:szCs w:val="18"/>
              </w:rPr>
              <w:t>5</w:t>
            </w:r>
          </w:p>
        </w:tc>
        <w:tc>
          <w:tcPr>
            <w:tcW w:w="1455" w:type="dxa"/>
            <w:noWrap/>
            <w:vAlign w:val="bottom"/>
          </w:tcPr>
          <w:p w14:paraId="71D3BBE5" w14:textId="4CE9D5F1" w:rsidR="004A787C" w:rsidRPr="00150CCB" w:rsidRDefault="00257F59" w:rsidP="00A01585">
            <w:pPr>
              <w:spacing w:line="276" w:lineRule="auto"/>
              <w:rPr>
                <w:color w:val="000000"/>
                <w:sz w:val="18"/>
                <w:szCs w:val="18"/>
              </w:rPr>
            </w:pPr>
            <w:r w:rsidRPr="00150CCB">
              <w:rPr>
                <w:color w:val="000000"/>
                <w:sz w:val="18"/>
                <w:szCs w:val="18"/>
              </w:rPr>
              <w:t>17</w:t>
            </w:r>
            <w:r w:rsidR="00A20E07">
              <w:rPr>
                <w:color w:val="000000"/>
                <w:sz w:val="18"/>
                <w:szCs w:val="18"/>
              </w:rPr>
              <w:t>,</w:t>
            </w:r>
            <w:r w:rsidRPr="00150CCB">
              <w:rPr>
                <w:color w:val="000000"/>
                <w:sz w:val="18"/>
                <w:szCs w:val="18"/>
              </w:rPr>
              <w:t>240</w:t>
            </w:r>
            <w:r w:rsidR="00A20E07">
              <w:rPr>
                <w:color w:val="000000"/>
                <w:sz w:val="18"/>
                <w:szCs w:val="18"/>
              </w:rPr>
              <w:t>,</w:t>
            </w:r>
            <w:r w:rsidRPr="00150CCB">
              <w:rPr>
                <w:color w:val="000000"/>
                <w:sz w:val="18"/>
                <w:szCs w:val="18"/>
              </w:rPr>
              <w:t>000</w:t>
            </w:r>
          </w:p>
        </w:tc>
        <w:tc>
          <w:tcPr>
            <w:tcW w:w="1842" w:type="dxa"/>
            <w:noWrap/>
            <w:vAlign w:val="bottom"/>
          </w:tcPr>
          <w:p w14:paraId="62DC280A" w14:textId="5D669884" w:rsidR="004A787C" w:rsidRPr="00150CCB" w:rsidRDefault="00257F59" w:rsidP="00A01585">
            <w:pPr>
              <w:spacing w:line="276" w:lineRule="auto"/>
              <w:rPr>
                <w:sz w:val="18"/>
                <w:szCs w:val="18"/>
              </w:rPr>
            </w:pPr>
            <w:r w:rsidRPr="00150CCB">
              <w:rPr>
                <w:color w:val="000000"/>
                <w:sz w:val="18"/>
                <w:szCs w:val="18"/>
              </w:rPr>
              <w:t>86</w:t>
            </w:r>
            <w:r w:rsidR="009D1F0A">
              <w:rPr>
                <w:color w:val="000000"/>
                <w:sz w:val="18"/>
                <w:szCs w:val="18"/>
              </w:rPr>
              <w:t>.</w:t>
            </w:r>
            <w:r w:rsidRPr="00150CCB">
              <w:rPr>
                <w:color w:val="000000"/>
                <w:sz w:val="18"/>
                <w:szCs w:val="18"/>
              </w:rPr>
              <w:t>20</w:t>
            </w:r>
          </w:p>
        </w:tc>
        <w:tc>
          <w:tcPr>
            <w:tcW w:w="2605" w:type="dxa"/>
            <w:noWrap/>
            <w:vAlign w:val="bottom"/>
          </w:tcPr>
          <w:p w14:paraId="32F8FE8C" w14:textId="73FFA4F9" w:rsidR="004A787C" w:rsidRPr="00150CCB" w:rsidRDefault="004A787C" w:rsidP="00A01585">
            <w:pPr>
              <w:spacing w:line="276" w:lineRule="auto"/>
              <w:rPr>
                <w:color w:val="000000"/>
                <w:sz w:val="18"/>
                <w:szCs w:val="18"/>
              </w:rPr>
            </w:pPr>
            <w:r w:rsidRPr="00150CCB">
              <w:rPr>
                <w:sz w:val="18"/>
                <w:szCs w:val="18"/>
              </w:rPr>
              <w:t>(plant-derived recombinant</w:t>
            </w:r>
            <w:r w:rsidR="00386866" w:rsidRPr="00150CCB">
              <w:rPr>
                <w:sz w:val="18"/>
                <w:szCs w:val="18"/>
              </w:rPr>
              <w:t xml:space="preserve"> </w:t>
            </w:r>
            <w:r w:rsidRPr="00150CCB">
              <w:rPr>
                <w:sz w:val="18"/>
                <w:szCs w:val="18"/>
              </w:rPr>
              <w:t>protein; ORF Genetics, Iceland)</w:t>
            </w:r>
          </w:p>
        </w:tc>
      </w:tr>
      <w:tr w:rsidR="004A787C" w:rsidRPr="00150CCB" w14:paraId="71ABF314" w14:textId="77777777" w:rsidTr="006A3565">
        <w:trPr>
          <w:trHeight w:val="525"/>
        </w:trPr>
        <w:tc>
          <w:tcPr>
            <w:tcW w:w="1354" w:type="dxa"/>
            <w:noWrap/>
            <w:vAlign w:val="bottom"/>
          </w:tcPr>
          <w:p w14:paraId="52B36774" w14:textId="77777777" w:rsidR="004A787C" w:rsidRPr="00150CCB" w:rsidRDefault="004A787C" w:rsidP="00A01585">
            <w:pPr>
              <w:spacing w:line="276" w:lineRule="auto"/>
              <w:rPr>
                <w:color w:val="000000"/>
                <w:sz w:val="18"/>
                <w:szCs w:val="18"/>
              </w:rPr>
            </w:pPr>
            <w:r w:rsidRPr="00150CCB">
              <w:rPr>
                <w:sz w:val="18"/>
                <w:szCs w:val="18"/>
              </w:rPr>
              <w:t>PDGF-BB</w:t>
            </w:r>
          </w:p>
        </w:tc>
        <w:tc>
          <w:tcPr>
            <w:tcW w:w="1586" w:type="dxa"/>
            <w:noWrap/>
            <w:vAlign w:val="bottom"/>
          </w:tcPr>
          <w:p w14:paraId="4794B9A3" w14:textId="7165CEED" w:rsidR="004A787C" w:rsidRPr="00150CCB" w:rsidRDefault="00830CC0" w:rsidP="00A01585">
            <w:pPr>
              <w:spacing w:line="276" w:lineRule="auto"/>
              <w:rPr>
                <w:sz w:val="18"/>
                <w:szCs w:val="18"/>
              </w:rPr>
            </w:pPr>
            <w:r w:rsidRPr="00150CCB">
              <w:rPr>
                <w:sz w:val="18"/>
                <w:szCs w:val="18"/>
              </w:rPr>
              <w:t>10</w:t>
            </w:r>
          </w:p>
        </w:tc>
        <w:tc>
          <w:tcPr>
            <w:tcW w:w="1455" w:type="dxa"/>
            <w:noWrap/>
            <w:vAlign w:val="bottom"/>
          </w:tcPr>
          <w:p w14:paraId="0794F5BA" w14:textId="56E1A9E8" w:rsidR="004A787C" w:rsidRPr="00150CCB" w:rsidRDefault="00257F59" w:rsidP="00A01585">
            <w:pPr>
              <w:spacing w:line="276" w:lineRule="auto"/>
              <w:rPr>
                <w:color w:val="000000"/>
                <w:sz w:val="18"/>
                <w:szCs w:val="18"/>
              </w:rPr>
            </w:pPr>
            <w:r w:rsidRPr="00150CCB">
              <w:rPr>
                <w:color w:val="000000"/>
                <w:sz w:val="18"/>
                <w:szCs w:val="18"/>
              </w:rPr>
              <w:t>30</w:t>
            </w:r>
            <w:r w:rsidR="00A20E07">
              <w:rPr>
                <w:color w:val="000000"/>
                <w:sz w:val="18"/>
                <w:szCs w:val="18"/>
              </w:rPr>
              <w:t>,</w:t>
            </w:r>
            <w:r w:rsidRPr="00150CCB">
              <w:rPr>
                <w:color w:val="000000"/>
                <w:sz w:val="18"/>
                <w:szCs w:val="18"/>
              </w:rPr>
              <w:t>170</w:t>
            </w:r>
            <w:r w:rsidR="00A20E07">
              <w:rPr>
                <w:color w:val="000000"/>
                <w:sz w:val="18"/>
                <w:szCs w:val="18"/>
              </w:rPr>
              <w:t>,</w:t>
            </w:r>
            <w:r w:rsidRPr="00150CCB">
              <w:rPr>
                <w:color w:val="000000"/>
                <w:sz w:val="18"/>
                <w:szCs w:val="18"/>
              </w:rPr>
              <w:t>000</w:t>
            </w:r>
          </w:p>
        </w:tc>
        <w:tc>
          <w:tcPr>
            <w:tcW w:w="1842" w:type="dxa"/>
            <w:noWrap/>
            <w:vAlign w:val="bottom"/>
          </w:tcPr>
          <w:p w14:paraId="78A398FD" w14:textId="3E19A1A6" w:rsidR="004A787C" w:rsidRPr="00150CCB" w:rsidRDefault="00257F59" w:rsidP="00A01585">
            <w:pPr>
              <w:spacing w:line="276" w:lineRule="auto"/>
              <w:rPr>
                <w:color w:val="000000"/>
                <w:sz w:val="18"/>
                <w:szCs w:val="18"/>
              </w:rPr>
            </w:pPr>
            <w:r w:rsidRPr="00150CCB">
              <w:rPr>
                <w:color w:val="000000"/>
                <w:sz w:val="18"/>
                <w:szCs w:val="18"/>
              </w:rPr>
              <w:t>301</w:t>
            </w:r>
            <w:r w:rsidR="009D1F0A">
              <w:rPr>
                <w:color w:val="000000"/>
                <w:sz w:val="18"/>
                <w:szCs w:val="18"/>
              </w:rPr>
              <w:t>.</w:t>
            </w:r>
            <w:r w:rsidRPr="00150CCB">
              <w:rPr>
                <w:color w:val="000000"/>
                <w:sz w:val="18"/>
                <w:szCs w:val="18"/>
              </w:rPr>
              <w:t>70</w:t>
            </w:r>
          </w:p>
        </w:tc>
        <w:tc>
          <w:tcPr>
            <w:tcW w:w="2605" w:type="dxa"/>
            <w:noWrap/>
            <w:vAlign w:val="bottom"/>
          </w:tcPr>
          <w:p w14:paraId="3731197F" w14:textId="77777777" w:rsidR="004A787C" w:rsidRPr="00150CCB" w:rsidRDefault="004A787C" w:rsidP="00A01585">
            <w:pPr>
              <w:spacing w:line="276" w:lineRule="auto"/>
              <w:rPr>
                <w:color w:val="000000"/>
                <w:sz w:val="18"/>
                <w:szCs w:val="18"/>
              </w:rPr>
            </w:pPr>
            <w:r w:rsidRPr="00150CCB">
              <w:rPr>
                <w:sz w:val="18"/>
                <w:szCs w:val="18"/>
              </w:rPr>
              <w:t>(plant-derived recombinant protein; ORF Genetics, Iceland)</w:t>
            </w:r>
          </w:p>
        </w:tc>
      </w:tr>
      <w:tr w:rsidR="004A787C" w:rsidRPr="00150CCB" w14:paraId="1D83B30B" w14:textId="77777777" w:rsidTr="006A3565">
        <w:trPr>
          <w:trHeight w:val="300"/>
        </w:trPr>
        <w:tc>
          <w:tcPr>
            <w:tcW w:w="1354" w:type="dxa"/>
            <w:noWrap/>
            <w:vAlign w:val="bottom"/>
          </w:tcPr>
          <w:p w14:paraId="6C992D37" w14:textId="77777777" w:rsidR="004A787C" w:rsidRPr="00150CCB" w:rsidRDefault="004A787C" w:rsidP="00A01585">
            <w:pPr>
              <w:spacing w:line="276" w:lineRule="auto"/>
              <w:rPr>
                <w:color w:val="000000"/>
                <w:sz w:val="18"/>
                <w:szCs w:val="18"/>
              </w:rPr>
            </w:pPr>
            <w:r w:rsidRPr="00150CCB">
              <w:rPr>
                <w:sz w:val="18"/>
                <w:szCs w:val="18"/>
              </w:rPr>
              <w:t>FGF-2</w:t>
            </w:r>
          </w:p>
        </w:tc>
        <w:tc>
          <w:tcPr>
            <w:tcW w:w="1586" w:type="dxa"/>
            <w:noWrap/>
            <w:vAlign w:val="bottom"/>
          </w:tcPr>
          <w:p w14:paraId="4B6886FF" w14:textId="0F97D8DD" w:rsidR="004A787C" w:rsidRPr="00150CCB" w:rsidRDefault="00830CC0" w:rsidP="00A01585">
            <w:pPr>
              <w:spacing w:line="276" w:lineRule="auto"/>
              <w:rPr>
                <w:color w:val="000000"/>
                <w:sz w:val="18"/>
                <w:szCs w:val="18"/>
              </w:rPr>
            </w:pPr>
            <w:r w:rsidRPr="00150CCB">
              <w:rPr>
                <w:sz w:val="18"/>
                <w:szCs w:val="18"/>
              </w:rPr>
              <w:t>5</w:t>
            </w:r>
          </w:p>
        </w:tc>
        <w:tc>
          <w:tcPr>
            <w:tcW w:w="1455" w:type="dxa"/>
            <w:noWrap/>
            <w:vAlign w:val="bottom"/>
          </w:tcPr>
          <w:p w14:paraId="6E3B7B43" w14:textId="79339FD4" w:rsidR="004A787C" w:rsidRPr="00150CCB" w:rsidRDefault="00257F59" w:rsidP="00A01585">
            <w:pPr>
              <w:spacing w:line="276" w:lineRule="auto"/>
              <w:rPr>
                <w:color w:val="000000"/>
                <w:sz w:val="18"/>
                <w:szCs w:val="18"/>
              </w:rPr>
            </w:pPr>
            <w:r w:rsidRPr="00150CCB">
              <w:rPr>
                <w:color w:val="000000"/>
                <w:sz w:val="18"/>
                <w:szCs w:val="18"/>
              </w:rPr>
              <w:t>21</w:t>
            </w:r>
            <w:r w:rsidR="00A20E07">
              <w:rPr>
                <w:color w:val="000000"/>
                <w:sz w:val="18"/>
                <w:szCs w:val="18"/>
              </w:rPr>
              <w:t>,</w:t>
            </w:r>
            <w:r w:rsidRPr="00150CCB">
              <w:rPr>
                <w:color w:val="000000"/>
                <w:sz w:val="18"/>
                <w:szCs w:val="18"/>
              </w:rPr>
              <w:t>550</w:t>
            </w:r>
            <w:r w:rsidR="00A20E07">
              <w:rPr>
                <w:color w:val="000000"/>
                <w:sz w:val="18"/>
                <w:szCs w:val="18"/>
              </w:rPr>
              <w:t>,</w:t>
            </w:r>
            <w:r w:rsidRPr="00150CCB">
              <w:rPr>
                <w:color w:val="000000"/>
                <w:sz w:val="18"/>
                <w:szCs w:val="18"/>
              </w:rPr>
              <w:t>000</w:t>
            </w:r>
          </w:p>
        </w:tc>
        <w:tc>
          <w:tcPr>
            <w:tcW w:w="1842" w:type="dxa"/>
            <w:noWrap/>
            <w:vAlign w:val="bottom"/>
          </w:tcPr>
          <w:p w14:paraId="7AF4A59C" w14:textId="0F3CA034" w:rsidR="004A787C" w:rsidRPr="00150CCB" w:rsidRDefault="00257F59" w:rsidP="00A01585">
            <w:pPr>
              <w:spacing w:line="276" w:lineRule="auto"/>
              <w:rPr>
                <w:color w:val="000000"/>
                <w:sz w:val="18"/>
                <w:szCs w:val="18"/>
              </w:rPr>
            </w:pPr>
            <w:r w:rsidRPr="00150CCB">
              <w:rPr>
                <w:color w:val="000000"/>
                <w:sz w:val="18"/>
                <w:szCs w:val="18"/>
              </w:rPr>
              <w:t>107</w:t>
            </w:r>
            <w:r w:rsidR="009D1F0A">
              <w:rPr>
                <w:color w:val="000000"/>
                <w:sz w:val="18"/>
                <w:szCs w:val="18"/>
              </w:rPr>
              <w:t>.</w:t>
            </w:r>
            <w:r w:rsidRPr="00150CCB">
              <w:rPr>
                <w:color w:val="000000"/>
                <w:sz w:val="18"/>
                <w:szCs w:val="18"/>
              </w:rPr>
              <w:t>75</w:t>
            </w:r>
          </w:p>
        </w:tc>
        <w:tc>
          <w:tcPr>
            <w:tcW w:w="2605" w:type="dxa"/>
            <w:noWrap/>
            <w:vAlign w:val="bottom"/>
          </w:tcPr>
          <w:p w14:paraId="16823DA5" w14:textId="77777777" w:rsidR="004A787C" w:rsidRPr="00150CCB" w:rsidRDefault="004A787C" w:rsidP="00A01585">
            <w:pPr>
              <w:spacing w:line="276" w:lineRule="auto"/>
              <w:rPr>
                <w:color w:val="000000"/>
                <w:sz w:val="18"/>
                <w:szCs w:val="18"/>
              </w:rPr>
            </w:pPr>
            <w:r w:rsidRPr="00150CCB">
              <w:rPr>
                <w:sz w:val="18"/>
                <w:szCs w:val="18"/>
              </w:rPr>
              <w:t>(plant-derived recombinant protein; ORF Genetics, Iceland)</w:t>
            </w:r>
          </w:p>
        </w:tc>
      </w:tr>
    </w:tbl>
    <w:p w14:paraId="6B928FAB" w14:textId="2A84CF73" w:rsidR="00491074" w:rsidRDefault="00491074" w:rsidP="00491074">
      <w:pPr>
        <w:pStyle w:val="Heading2"/>
        <w:rPr>
          <w:rFonts w:ascii="Arial" w:eastAsia="Arial" w:hAnsi="Arial" w:cs="Arial"/>
        </w:rPr>
      </w:pPr>
      <w:bookmarkStart w:id="40" w:name="_Toc212212201"/>
      <w:r w:rsidRPr="1654EDAF">
        <w:rPr>
          <w:rFonts w:ascii="Arial" w:eastAsia="Arial" w:hAnsi="Arial" w:cs="Arial"/>
        </w:rPr>
        <w:t>Priming</w:t>
      </w:r>
      <w:bookmarkEnd w:id="40"/>
    </w:p>
    <w:p w14:paraId="3908A383" w14:textId="2ED27D45" w:rsidR="000E6BEA" w:rsidRDefault="004A787C" w:rsidP="00A01585">
      <w:pPr>
        <w:spacing w:line="276" w:lineRule="auto"/>
      </w:pPr>
      <w:r w:rsidRPr="00150CCB">
        <w:t xml:space="preserve">The </w:t>
      </w:r>
      <w:r w:rsidR="00491074">
        <w:t xml:space="preserve">last 3 days of proliferation will be performed using a </w:t>
      </w:r>
      <w:r w:rsidRPr="00150CCB">
        <w:t>priming medium</w:t>
      </w:r>
      <w:r w:rsidRPr="00406C9C">
        <w:t>.</w:t>
      </w:r>
      <w:r w:rsidRPr="00150CCB">
        <w:t xml:space="preserve"> This medium is designed to </w:t>
      </w:r>
      <w:r w:rsidR="00491074">
        <w:t>proliferate</w:t>
      </w:r>
      <w:r w:rsidRPr="00150CCB">
        <w:t xml:space="preserve"> the cells</w:t>
      </w:r>
      <w:r w:rsidR="00491074">
        <w:t>, while</w:t>
      </w:r>
      <w:r w:rsidR="00D01999">
        <w:t xml:space="preserve"> priming the cells</w:t>
      </w:r>
      <w:r w:rsidRPr="00150CCB">
        <w:t xml:space="preserve"> to </w:t>
      </w:r>
      <w:r w:rsidR="00D01999">
        <w:t>differen</w:t>
      </w:r>
      <w:r w:rsidR="000E6BEA">
        <w:t>tiate more efficiently</w:t>
      </w:r>
      <w:r w:rsidRPr="00406C9C">
        <w:t>.</w:t>
      </w:r>
      <w:r w:rsidRPr="00150CCB">
        <w:t xml:space="preserve"> </w:t>
      </w:r>
      <w:r w:rsidR="0053577E">
        <w:t>I</w:t>
      </w:r>
      <w:r w:rsidRPr="00406C9C">
        <w:t>t</w:t>
      </w:r>
      <w:r w:rsidRPr="00150CCB">
        <w:t xml:space="preserve"> has been found that three days of pretreatment with FGF-2 led to significantly enhanced lipid accumulation and the expression of key adipogenic transcription factors such as </w:t>
      </w:r>
      <w:r w:rsidR="008E4869">
        <w:t>p</w:t>
      </w:r>
      <w:r w:rsidRPr="00150CCB">
        <w:t>eroxisome proliferator-activated receptor gamma (</w:t>
      </w:r>
      <w:r w:rsidRPr="00150CCB">
        <w:rPr>
          <w:i/>
        </w:rPr>
        <w:t>PPARγ</w:t>
      </w:r>
      <w:r w:rsidRPr="00406C9C">
        <w:t>)</w:t>
      </w:r>
      <w:r w:rsidR="00733B2C">
        <w:t xml:space="preserve"> during</w:t>
      </w:r>
      <w:r w:rsidR="000E6BEA">
        <w:t xml:space="preserve"> the following differentiation step</w:t>
      </w:r>
      <w:r w:rsidR="002336BF">
        <w:t xml:space="preserve"> (</w:t>
      </w:r>
      <w:proofErr w:type="spellStart"/>
      <w:r w:rsidR="002336BF" w:rsidRPr="00406C9C">
        <w:t>Tarapongpun</w:t>
      </w:r>
      <w:proofErr w:type="spellEnd"/>
      <w:r w:rsidR="002336BF" w:rsidRPr="00406C9C">
        <w:t xml:space="preserve"> et al., 2023</w:t>
      </w:r>
      <w:r w:rsidR="002336BF">
        <w:t>)</w:t>
      </w:r>
      <w:r w:rsidR="008E4869" w:rsidRPr="00406C9C">
        <w:t>.</w:t>
      </w:r>
      <w:r w:rsidR="0053577E">
        <w:rPr>
          <w:iCs/>
        </w:rPr>
        <w:t xml:space="preserve"> </w:t>
      </w:r>
      <w:r w:rsidRPr="00150CCB">
        <w:t xml:space="preserve">When both EGF and FGF-2 were present during this stage a significantly lower expression of these transcription factors was observed, compared to exclusively FGF-2. </w:t>
      </w:r>
      <w:r w:rsidR="00AC77E9">
        <w:rPr>
          <w:iCs/>
        </w:rPr>
        <w:t>For this reason, the priming medium will consist of the basal medium alongside FGF-2 (</w:t>
      </w:r>
      <w:r w:rsidR="00AC77E9" w:rsidRPr="00406C9C">
        <w:t xml:space="preserve">5 </w:t>
      </w:r>
      <w:r w:rsidR="00AC77E9" w:rsidRPr="00406C9C">
        <w:rPr>
          <w:color w:val="000000" w:themeColor="text1"/>
        </w:rPr>
        <w:t>mg</w:t>
      </w:r>
      <w:r w:rsidR="00AC77E9" w:rsidRPr="00406C9C">
        <w:t>*m</w:t>
      </w:r>
      <w:r w:rsidR="00AC77E9" w:rsidRPr="00406C9C">
        <w:rPr>
          <w:vertAlign w:val="superscript"/>
        </w:rPr>
        <w:t>-3</w:t>
      </w:r>
      <w:r w:rsidR="00AC77E9">
        <w:t>)</w:t>
      </w:r>
      <w:r w:rsidR="00AC77E9">
        <w:rPr>
          <w:iCs/>
        </w:rPr>
        <w:t xml:space="preserve">. </w:t>
      </w:r>
      <w:r w:rsidRPr="00150CCB">
        <w:t xml:space="preserve">In addition to this, it was also found that if FGF-2, or EGF were maintained during the differentiation stage this led to reduced lipid droplet formation and expression of </w:t>
      </w:r>
      <w:r w:rsidRPr="00150CCB">
        <w:rPr>
          <w:i/>
        </w:rPr>
        <w:t>PPARγ</w:t>
      </w:r>
      <w:r w:rsidRPr="00150CCB">
        <w:t>. Therefore, the differentiation medium will exclude any of the growth factors present in the proliferation media.</w:t>
      </w:r>
    </w:p>
    <w:p w14:paraId="0A562F0E" w14:textId="6DA0E9F8" w:rsidR="000E6BEA" w:rsidRPr="00406C9C" w:rsidRDefault="000E6BEA" w:rsidP="000E6BEA">
      <w:pPr>
        <w:pStyle w:val="Heading2"/>
        <w:rPr>
          <w:rFonts w:ascii="Arial" w:eastAsia="Arial" w:hAnsi="Arial" w:cs="Arial"/>
        </w:rPr>
      </w:pPr>
      <w:bookmarkStart w:id="41" w:name="_Toc212212202"/>
      <w:r w:rsidRPr="7628D146">
        <w:rPr>
          <w:rFonts w:ascii="Arial" w:eastAsia="Arial" w:hAnsi="Arial" w:cs="Arial"/>
        </w:rPr>
        <w:t>Differentiation</w:t>
      </w:r>
      <w:bookmarkEnd w:id="41"/>
    </w:p>
    <w:p w14:paraId="0E245EF4" w14:textId="76EA2C9E" w:rsidR="0075401E" w:rsidRDefault="004A787C" w:rsidP="00A01585">
      <w:pPr>
        <w:spacing w:line="276" w:lineRule="auto"/>
      </w:pPr>
      <w:r w:rsidRPr="00150CCB">
        <w:t xml:space="preserve">To differentiate our ADSCs into mature adipocytes, a specialized medium is needed. Based on prior literature, the cells are grown in this medium for a timeframe ranging from </w:t>
      </w:r>
      <w:r w:rsidR="00186014" w:rsidRPr="00150CCB">
        <w:t>7</w:t>
      </w:r>
      <w:r w:rsidRPr="00150CCB">
        <w:t xml:space="preserve"> to 11 days (Bohan et al., 2014; Liu et al., 2024; </w:t>
      </w:r>
      <w:proofErr w:type="spellStart"/>
      <w:r w:rsidRPr="00150CCB">
        <w:t>Pasitka</w:t>
      </w:r>
      <w:proofErr w:type="spellEnd"/>
      <w:r w:rsidRPr="00150CCB">
        <w:t xml:space="preserve"> et al., 2023; Thrower., 2025). This medium often contains compounds such as IBMX, dexamethasone, or rosiglitazone. While these compounds are effective at initiating </w:t>
      </w:r>
      <w:r w:rsidR="00425B27" w:rsidRPr="00150CCB">
        <w:t>adipogenic</w:t>
      </w:r>
      <w:r w:rsidRPr="00150CCB">
        <w:t xml:space="preserve"> differentiation, each of them is considered a pharmaceutical drug by regulatory </w:t>
      </w:r>
      <w:r w:rsidR="00425B27" w:rsidRPr="00150CCB">
        <w:t>organizations</w:t>
      </w:r>
      <w:r w:rsidRPr="00150CCB">
        <w:t xml:space="preserve"> that are unsuitable for food-grade applications (U.S. Food and Drug Administration, 2011). The development of a defined and food-grade differentiation medium depends on </w:t>
      </w:r>
      <w:r w:rsidR="00425B27" w:rsidRPr="00150CCB">
        <w:t>substitution</w:t>
      </w:r>
      <w:r w:rsidRPr="00150CCB">
        <w:t xml:space="preserve"> of conventional pharmaceutical inducers with compounds that comply with food safety regulations. According to recent literature successful differentiation to adipocytes depends on the combination between anabolic </w:t>
      </w:r>
      <w:r w:rsidR="008233F3" w:rsidRPr="00150CCB">
        <w:t>signalling</w:t>
      </w:r>
      <w:r w:rsidRPr="00150CCB">
        <w:t xml:space="preserve">, activation of transcriptional regulators, and the availability of lipid substrates (Mitić et al., 2023; </w:t>
      </w:r>
      <w:commentRangeStart w:id="42"/>
      <w:commentRangeStart w:id="43"/>
      <w:r w:rsidRPr="00150CCB">
        <w:t>WO2023003470A1, 2023</w:t>
      </w:r>
      <w:commentRangeEnd w:id="42"/>
      <w:r w:rsidRPr="00150CCB">
        <w:rPr>
          <w:rStyle w:val="CommentReference"/>
          <w:sz w:val="22"/>
          <w:szCs w:val="22"/>
        </w:rPr>
        <w:commentReference w:id="42"/>
      </w:r>
      <w:commentRangeEnd w:id="43"/>
      <w:r w:rsidRPr="00150CCB">
        <w:rPr>
          <w:rStyle w:val="CommentReference"/>
          <w:sz w:val="22"/>
          <w:szCs w:val="22"/>
        </w:rPr>
        <w:commentReference w:id="43"/>
      </w:r>
      <w:r w:rsidRPr="00150CCB">
        <w:t xml:space="preserve">). To increase the glucose uptake and activate anabolic pathways, insulin (5 </w:t>
      </w:r>
      <w:r w:rsidR="00F07471" w:rsidRPr="00150CCB">
        <w:t>g</w:t>
      </w:r>
      <w:r w:rsidR="00570B9C">
        <w:t>*</w:t>
      </w:r>
      <w:r w:rsidR="00570B9C" w:rsidRPr="00406C9C">
        <w:t>m</w:t>
      </w:r>
      <w:r w:rsidR="00570B9C" w:rsidRPr="00406C9C">
        <w:rPr>
          <w:vertAlign w:val="superscript"/>
        </w:rPr>
        <w:t>-3</w:t>
      </w:r>
      <w:r w:rsidRPr="00150CCB">
        <w:t>) will be added to the medium. To replace synthetic PPARγ agonists such as rosiglitazone, the plant derived magnolol (2</w:t>
      </w:r>
      <w:r w:rsidR="009D1F0A">
        <w:t>.</w:t>
      </w:r>
      <w:r w:rsidRPr="00150CCB">
        <w:t xml:space="preserve">66 </w:t>
      </w:r>
      <w:r w:rsidR="00F07471" w:rsidRPr="00150CCB">
        <w:t>g</w:t>
      </w:r>
      <w:r w:rsidR="00570B9C">
        <w:t>*</w:t>
      </w:r>
      <w:r w:rsidR="00570B9C" w:rsidRPr="00406C9C">
        <w:t>m</w:t>
      </w:r>
      <w:r w:rsidR="00570B9C" w:rsidRPr="00406C9C">
        <w:rPr>
          <w:vertAlign w:val="superscript"/>
        </w:rPr>
        <w:t>-3</w:t>
      </w:r>
      <w:r w:rsidRPr="00150CCB">
        <w:t xml:space="preserve">) and honokiol (2,66 </w:t>
      </w:r>
      <w:r w:rsidR="00F07471" w:rsidRPr="00150CCB">
        <w:t>g</w:t>
      </w:r>
      <w:r w:rsidR="00570B9C">
        <w:t>*</w:t>
      </w:r>
      <w:r w:rsidR="00570B9C" w:rsidRPr="00406C9C">
        <w:t>m</w:t>
      </w:r>
      <w:r w:rsidR="00570B9C" w:rsidRPr="00406C9C">
        <w:rPr>
          <w:vertAlign w:val="superscript"/>
        </w:rPr>
        <w:t>-3</w:t>
      </w:r>
      <w:r w:rsidRPr="00150CCB">
        <w:t xml:space="preserve">) will be added. Magnolol functions as an agonist of PPARγ, thereby upregulating lipid metabolism and adipogenic gene transcription (Zhang et al., 2019). Honokiol provides additional activation of PPARγ, as well as contributing to antioxidant and anti-inflammatory effects which support homeostasis during differentiation. </w:t>
      </w:r>
    </w:p>
    <w:p w14:paraId="21537126" w14:textId="40480CED" w:rsidR="004A787C" w:rsidRPr="00150CCB" w:rsidRDefault="00AC77E9" w:rsidP="00A01585">
      <w:pPr>
        <w:spacing w:line="276" w:lineRule="auto"/>
      </w:pPr>
      <w:r>
        <w:t xml:space="preserve">To induce </w:t>
      </w:r>
      <w:r w:rsidR="0075401E">
        <w:t>fat accumulation in the adipocytes</w:t>
      </w:r>
      <w:r>
        <w:t xml:space="preserve">, </w:t>
      </w:r>
      <w:r w:rsidR="004A787C" w:rsidRPr="00150CCB">
        <w:t xml:space="preserve">oleic acid </w:t>
      </w:r>
      <w:r>
        <w:t xml:space="preserve">will be added </w:t>
      </w:r>
      <w:r w:rsidR="004A787C" w:rsidRPr="00150CCB">
        <w:t>(</w:t>
      </w:r>
      <w:r w:rsidR="0022643E" w:rsidRPr="00150CCB">
        <w:t>142</w:t>
      </w:r>
      <w:r w:rsidR="001B4285" w:rsidRPr="00150CCB">
        <w:t>00</w:t>
      </w:r>
      <w:r w:rsidR="004A787C" w:rsidRPr="00150CCB">
        <w:t xml:space="preserve"> </w:t>
      </w:r>
      <w:r w:rsidR="00F07471" w:rsidRPr="00150CCB">
        <w:t>g</w:t>
      </w:r>
      <w:r w:rsidR="00570B9C">
        <w:t>*</w:t>
      </w:r>
      <w:r w:rsidR="00570B9C" w:rsidRPr="00406C9C">
        <w:t>m</w:t>
      </w:r>
      <w:r w:rsidR="00570B9C" w:rsidRPr="00406C9C">
        <w:rPr>
          <w:vertAlign w:val="superscript"/>
        </w:rPr>
        <w:t>-3</w:t>
      </w:r>
      <w:r>
        <w:t>)</w:t>
      </w:r>
      <w:r w:rsidR="004A787C" w:rsidRPr="00406C9C">
        <w:t>.</w:t>
      </w:r>
      <w:r w:rsidR="004A787C" w:rsidRPr="00150CCB">
        <w:t xml:space="preserve"> Oleic acid acts as both a substrate for triglyceride formation, but also as a mild PPARγ agonist. This combination leads to increased expression of adipogenic genes as well as contributing to lipid droplet accumulation (Belal et al., 2018; </w:t>
      </w:r>
      <w:proofErr w:type="spellStart"/>
      <w:r w:rsidR="004A787C" w:rsidRPr="00150CCB">
        <w:t>Yanting</w:t>
      </w:r>
      <w:proofErr w:type="spellEnd"/>
      <w:r w:rsidR="004A787C" w:rsidRPr="00150CCB">
        <w:t xml:space="preserve"> et al., 2018). A further addition to the differentiation medium is lecithin (12 </w:t>
      </w:r>
      <w:r w:rsidR="00214782" w:rsidRPr="00150CCB">
        <w:t>m</w:t>
      </w:r>
      <w:r w:rsidR="004A787C" w:rsidRPr="00150CCB">
        <w:t>g</w:t>
      </w:r>
      <w:r w:rsidR="00570B9C">
        <w:t>*</w:t>
      </w:r>
      <w:r w:rsidR="00214782" w:rsidRPr="00150CCB">
        <w:t>L</w:t>
      </w:r>
      <w:r w:rsidR="00570B9C">
        <w:rPr>
          <w:vertAlign w:val="superscript"/>
        </w:rPr>
        <w:t>-1</w:t>
      </w:r>
      <w:r w:rsidR="004A787C" w:rsidRPr="00150CCB">
        <w:t xml:space="preserve">), which acts as a lipid carrier and emulsifier. This leads to increased solubility and </w:t>
      </w:r>
      <w:r w:rsidR="00214782" w:rsidRPr="00150CCB">
        <w:t>cellular</w:t>
      </w:r>
      <w:r w:rsidR="004A787C" w:rsidRPr="00150CCB">
        <w:t xml:space="preserve"> uptake of oleic acid, magnolol, and honokiol, while additionally contributing to medium stability during agitation (WO2023003470A1, 2023). </w:t>
      </w:r>
      <w:r w:rsidR="004A787C">
        <w:t xml:space="preserve">Table </w:t>
      </w:r>
      <w:r w:rsidR="2858D1A0">
        <w:t>2</w:t>
      </w:r>
      <w:r w:rsidR="004A787C" w:rsidRPr="00150CCB">
        <w:t xml:space="preserve"> presents an overview of the adipogenic induction compounds, their concentrations and costs in the differentiation medium.</w:t>
      </w:r>
    </w:p>
    <w:p w14:paraId="19288803" w14:textId="13B35FD2" w:rsidR="004A787C" w:rsidRPr="00150CCB" w:rsidRDefault="004A787C" w:rsidP="00A01585">
      <w:pPr>
        <w:spacing w:line="276" w:lineRule="auto"/>
        <w:rPr>
          <w:sz w:val="18"/>
          <w:szCs w:val="18"/>
        </w:rPr>
      </w:pPr>
      <w:r w:rsidRPr="2397A4F8">
        <w:rPr>
          <w:b/>
          <w:sz w:val="18"/>
          <w:szCs w:val="18"/>
        </w:rPr>
        <w:t xml:space="preserve">Table </w:t>
      </w:r>
      <w:r w:rsidR="0F79E6D6" w:rsidRPr="2397A4F8">
        <w:rPr>
          <w:b/>
          <w:sz w:val="18"/>
          <w:szCs w:val="18"/>
        </w:rPr>
        <w:t>2.</w:t>
      </w:r>
      <w:r w:rsidRPr="00150CCB">
        <w:rPr>
          <w:sz w:val="18"/>
          <w:szCs w:val="18"/>
        </w:rPr>
        <w:t xml:space="preserve"> An overview of the concentration, cost and suppliers of the adipogenesis inducing components present in the differentiation medium.</w:t>
      </w:r>
    </w:p>
    <w:tbl>
      <w:tblPr>
        <w:tblStyle w:val="TableGrid"/>
        <w:tblW w:w="9077" w:type="dxa"/>
        <w:tblInd w:w="-5" w:type="dxa"/>
        <w:tblBorders>
          <w:insideH w:val="single" w:sz="4" w:space="0" w:color="auto"/>
        </w:tblBorders>
        <w:tblLook w:val="04A0" w:firstRow="1" w:lastRow="0" w:firstColumn="1" w:lastColumn="0" w:noHBand="0" w:noVBand="1"/>
      </w:tblPr>
      <w:tblGrid>
        <w:gridCol w:w="1439"/>
        <w:gridCol w:w="1859"/>
        <w:gridCol w:w="1575"/>
        <w:gridCol w:w="1575"/>
        <w:gridCol w:w="2709"/>
      </w:tblGrid>
      <w:tr w:rsidR="0083770C" w:rsidRPr="00150CCB" w14:paraId="1947A904" w14:textId="77777777" w:rsidTr="006A3565">
        <w:trPr>
          <w:trHeight w:val="300"/>
        </w:trPr>
        <w:tc>
          <w:tcPr>
            <w:tcW w:w="1423" w:type="dxa"/>
            <w:hideMark/>
          </w:tcPr>
          <w:p w14:paraId="42F6A053" w14:textId="77777777" w:rsidR="004A787C" w:rsidRPr="00150CCB" w:rsidRDefault="004A787C" w:rsidP="00A01585">
            <w:pPr>
              <w:spacing w:line="276" w:lineRule="auto"/>
              <w:rPr>
                <w:color w:val="000000"/>
                <w:sz w:val="18"/>
                <w:szCs w:val="18"/>
              </w:rPr>
            </w:pPr>
            <w:r w:rsidRPr="00150CCB">
              <w:rPr>
                <w:sz w:val="18"/>
                <w:szCs w:val="18"/>
              </w:rPr>
              <w:t>Component</w:t>
            </w:r>
          </w:p>
        </w:tc>
        <w:tc>
          <w:tcPr>
            <w:tcW w:w="1843" w:type="dxa"/>
            <w:hideMark/>
          </w:tcPr>
          <w:p w14:paraId="0A7163B3" w14:textId="5CE6BE68" w:rsidR="004A787C" w:rsidRPr="00150CCB" w:rsidRDefault="004A787C" w:rsidP="00A01585">
            <w:pPr>
              <w:spacing w:line="276" w:lineRule="auto"/>
              <w:rPr>
                <w:color w:val="000000"/>
                <w:sz w:val="18"/>
                <w:szCs w:val="18"/>
              </w:rPr>
            </w:pPr>
            <w:r w:rsidRPr="00150CCB">
              <w:rPr>
                <w:sz w:val="18"/>
                <w:szCs w:val="18"/>
              </w:rPr>
              <w:t>Final Concentration (</w:t>
            </w:r>
            <w:r w:rsidR="00EA13FC" w:rsidRPr="00150CCB">
              <w:rPr>
                <w:sz w:val="18"/>
                <w:szCs w:val="18"/>
              </w:rPr>
              <w:t>g</w:t>
            </w:r>
            <w:r w:rsidR="00803CAE">
              <w:rPr>
                <w:sz w:val="18"/>
                <w:szCs w:val="18"/>
              </w:rPr>
              <w:t>*</w:t>
            </w:r>
            <w:r w:rsidR="00803CAE" w:rsidRPr="00803CAE">
              <w:rPr>
                <w:sz w:val="18"/>
                <w:szCs w:val="18"/>
              </w:rPr>
              <w:t>m</w:t>
            </w:r>
            <w:r w:rsidR="00803CAE" w:rsidRPr="00803CAE">
              <w:rPr>
                <w:sz w:val="18"/>
                <w:szCs w:val="18"/>
                <w:vertAlign w:val="superscript"/>
              </w:rPr>
              <w:t>-3</w:t>
            </w:r>
            <w:r w:rsidRPr="00150CCB">
              <w:rPr>
                <w:sz w:val="18"/>
                <w:szCs w:val="18"/>
              </w:rPr>
              <w:t>)</w:t>
            </w:r>
          </w:p>
        </w:tc>
        <w:tc>
          <w:tcPr>
            <w:tcW w:w="1559" w:type="dxa"/>
            <w:vAlign w:val="center"/>
            <w:hideMark/>
          </w:tcPr>
          <w:p w14:paraId="24899F4F" w14:textId="77777777" w:rsidR="00C46F29" w:rsidRPr="00150CCB" w:rsidRDefault="004A787C" w:rsidP="00C46F29">
            <w:pPr>
              <w:spacing w:line="276" w:lineRule="auto"/>
              <w:rPr>
                <w:sz w:val="18"/>
                <w:szCs w:val="18"/>
              </w:rPr>
            </w:pPr>
            <w:r w:rsidRPr="00150CCB">
              <w:rPr>
                <w:sz w:val="18"/>
                <w:szCs w:val="18"/>
              </w:rPr>
              <w:t xml:space="preserve">Cost per kg </w:t>
            </w:r>
            <w:r w:rsidR="00C46F29" w:rsidRPr="00150CCB">
              <w:rPr>
                <w:sz w:val="18"/>
                <w:szCs w:val="18"/>
              </w:rPr>
              <w:t>(€)</w:t>
            </w:r>
          </w:p>
          <w:p w14:paraId="1F888C7D" w14:textId="6F8F36C4" w:rsidR="004A787C" w:rsidRPr="00150CCB" w:rsidRDefault="004A787C" w:rsidP="00A01585">
            <w:pPr>
              <w:spacing w:line="276" w:lineRule="auto"/>
              <w:rPr>
                <w:color w:val="000000"/>
                <w:sz w:val="18"/>
                <w:szCs w:val="18"/>
              </w:rPr>
            </w:pPr>
          </w:p>
        </w:tc>
        <w:tc>
          <w:tcPr>
            <w:tcW w:w="1559" w:type="dxa"/>
            <w:vAlign w:val="center"/>
            <w:hideMark/>
          </w:tcPr>
          <w:p w14:paraId="1812EF8B" w14:textId="77777777" w:rsidR="00C46F29" w:rsidRPr="00150CCB" w:rsidRDefault="004A787C" w:rsidP="00C46F29">
            <w:pPr>
              <w:spacing w:line="276" w:lineRule="auto"/>
              <w:rPr>
                <w:sz w:val="18"/>
                <w:szCs w:val="18"/>
              </w:rPr>
            </w:pPr>
            <w:r w:rsidRPr="00150CCB">
              <w:rPr>
                <w:sz w:val="18"/>
                <w:szCs w:val="18"/>
              </w:rPr>
              <w:t xml:space="preserve">Cost per </w:t>
            </w:r>
            <w:proofErr w:type="spellStart"/>
            <w:r w:rsidR="00EA13FC" w:rsidRPr="00150CCB">
              <w:rPr>
                <w:sz w:val="18"/>
                <w:szCs w:val="18"/>
              </w:rPr>
              <w:t>m</w:t>
            </w:r>
            <w:r w:rsidR="00EA13FC" w:rsidRPr="00150CCB">
              <w:rPr>
                <w:sz w:val="18"/>
                <w:szCs w:val="18"/>
                <w:vertAlign w:val="superscript"/>
              </w:rPr>
              <w:t>3</w:t>
            </w:r>
            <w:proofErr w:type="spellEnd"/>
            <w:r w:rsidR="00C46F29" w:rsidRPr="00150CCB">
              <w:rPr>
                <w:sz w:val="18"/>
                <w:szCs w:val="18"/>
              </w:rPr>
              <w:t xml:space="preserve"> (€)</w:t>
            </w:r>
          </w:p>
          <w:p w14:paraId="54826C87" w14:textId="5D5AEE03" w:rsidR="004A787C" w:rsidRPr="00150CCB" w:rsidRDefault="004A787C" w:rsidP="00A01585">
            <w:pPr>
              <w:spacing w:line="276" w:lineRule="auto"/>
              <w:rPr>
                <w:color w:val="000000"/>
                <w:sz w:val="18"/>
                <w:szCs w:val="18"/>
              </w:rPr>
            </w:pPr>
          </w:p>
        </w:tc>
        <w:tc>
          <w:tcPr>
            <w:tcW w:w="2693" w:type="dxa"/>
            <w:noWrap/>
            <w:hideMark/>
          </w:tcPr>
          <w:p w14:paraId="2A8A5E12" w14:textId="77777777" w:rsidR="004A787C" w:rsidRPr="00150CCB" w:rsidRDefault="004A787C" w:rsidP="00A01585">
            <w:pPr>
              <w:spacing w:line="276" w:lineRule="auto"/>
              <w:rPr>
                <w:color w:val="000000"/>
                <w:sz w:val="18"/>
                <w:szCs w:val="18"/>
              </w:rPr>
            </w:pPr>
            <w:r w:rsidRPr="00150CCB">
              <w:rPr>
                <w:sz w:val="18"/>
                <w:szCs w:val="18"/>
              </w:rPr>
              <w:t>Supplier/source</w:t>
            </w:r>
          </w:p>
        </w:tc>
      </w:tr>
      <w:tr w:rsidR="00C548A7" w:rsidRPr="00150CCB" w14:paraId="1FB92EEC" w14:textId="77777777" w:rsidTr="006A3565">
        <w:trPr>
          <w:trHeight w:val="300"/>
        </w:trPr>
        <w:tc>
          <w:tcPr>
            <w:tcW w:w="1423" w:type="dxa"/>
            <w:noWrap/>
            <w:hideMark/>
          </w:tcPr>
          <w:p w14:paraId="6D2BB513" w14:textId="77777777" w:rsidR="004A787C" w:rsidRPr="00150CCB" w:rsidRDefault="004A787C" w:rsidP="00A01585">
            <w:pPr>
              <w:spacing w:line="276" w:lineRule="auto"/>
              <w:rPr>
                <w:color w:val="000000"/>
                <w:sz w:val="18"/>
                <w:szCs w:val="18"/>
              </w:rPr>
            </w:pPr>
            <w:r w:rsidRPr="00150CCB">
              <w:rPr>
                <w:sz w:val="18"/>
                <w:szCs w:val="18"/>
              </w:rPr>
              <w:t>oleic acid</w:t>
            </w:r>
          </w:p>
        </w:tc>
        <w:tc>
          <w:tcPr>
            <w:tcW w:w="1843" w:type="dxa"/>
            <w:noWrap/>
            <w:hideMark/>
          </w:tcPr>
          <w:p w14:paraId="40CE83B4" w14:textId="6F251009" w:rsidR="004A787C" w:rsidRPr="00150CCB" w:rsidRDefault="009672D3" w:rsidP="00A01585">
            <w:pPr>
              <w:spacing w:line="276" w:lineRule="auto"/>
              <w:rPr>
                <w:sz w:val="18"/>
                <w:szCs w:val="18"/>
              </w:rPr>
            </w:pPr>
            <w:r w:rsidRPr="00150CCB">
              <w:rPr>
                <w:sz w:val="18"/>
                <w:szCs w:val="18"/>
              </w:rPr>
              <w:t>142</w:t>
            </w:r>
            <w:r w:rsidR="008B10A4" w:rsidRPr="00150CCB">
              <w:rPr>
                <w:sz w:val="18"/>
                <w:szCs w:val="18"/>
              </w:rPr>
              <w:t>0</w:t>
            </w:r>
            <w:r w:rsidR="00CA6439" w:rsidRPr="00150CCB">
              <w:rPr>
                <w:sz w:val="18"/>
                <w:szCs w:val="18"/>
              </w:rPr>
              <w:t>0</w:t>
            </w:r>
          </w:p>
        </w:tc>
        <w:tc>
          <w:tcPr>
            <w:tcW w:w="1559" w:type="dxa"/>
            <w:noWrap/>
            <w:hideMark/>
          </w:tcPr>
          <w:p w14:paraId="74B8CDC3" w14:textId="68C9FD46" w:rsidR="004A787C" w:rsidRPr="00150CCB" w:rsidRDefault="00945E24" w:rsidP="00A01585">
            <w:pPr>
              <w:spacing w:line="276" w:lineRule="auto"/>
              <w:rPr>
                <w:sz w:val="18"/>
                <w:szCs w:val="18"/>
              </w:rPr>
            </w:pPr>
            <w:r w:rsidRPr="00150CCB">
              <w:rPr>
                <w:sz w:val="18"/>
                <w:szCs w:val="18"/>
              </w:rPr>
              <w:t>1</w:t>
            </w:r>
            <w:r w:rsidR="00A20E07">
              <w:rPr>
                <w:sz w:val="18"/>
                <w:szCs w:val="18"/>
              </w:rPr>
              <w:t>.</w:t>
            </w:r>
            <w:r w:rsidR="001F1A3B" w:rsidRPr="00150CCB">
              <w:rPr>
                <w:sz w:val="18"/>
                <w:szCs w:val="18"/>
              </w:rPr>
              <w:t>35</w:t>
            </w:r>
          </w:p>
        </w:tc>
        <w:tc>
          <w:tcPr>
            <w:tcW w:w="1559" w:type="dxa"/>
            <w:noWrap/>
            <w:hideMark/>
          </w:tcPr>
          <w:p w14:paraId="70BAA97F" w14:textId="6240002A" w:rsidR="004A787C" w:rsidRPr="00150CCB" w:rsidRDefault="00552FCE" w:rsidP="00A01585">
            <w:pPr>
              <w:spacing w:line="276" w:lineRule="auto"/>
              <w:rPr>
                <w:color w:val="000000"/>
                <w:sz w:val="18"/>
                <w:szCs w:val="18"/>
              </w:rPr>
            </w:pPr>
            <w:r w:rsidRPr="00150CCB">
              <w:rPr>
                <w:sz w:val="18"/>
                <w:szCs w:val="18"/>
              </w:rPr>
              <w:t>0</w:t>
            </w:r>
            <w:r w:rsidR="00A20E07">
              <w:rPr>
                <w:sz w:val="18"/>
                <w:szCs w:val="18"/>
              </w:rPr>
              <w:t>.</w:t>
            </w:r>
            <w:r w:rsidRPr="00150CCB">
              <w:rPr>
                <w:sz w:val="18"/>
                <w:szCs w:val="18"/>
              </w:rPr>
              <w:t>08</w:t>
            </w:r>
          </w:p>
        </w:tc>
        <w:tc>
          <w:tcPr>
            <w:tcW w:w="2693" w:type="dxa"/>
            <w:noWrap/>
            <w:hideMark/>
          </w:tcPr>
          <w:p w14:paraId="4405707C" w14:textId="75F18BD0" w:rsidR="004A787C" w:rsidRPr="00150CCB" w:rsidRDefault="009C582C" w:rsidP="00A01585">
            <w:pPr>
              <w:spacing w:line="276" w:lineRule="auto"/>
              <w:rPr>
                <w:color w:val="000000"/>
                <w:sz w:val="18"/>
                <w:szCs w:val="18"/>
              </w:rPr>
            </w:pPr>
            <w:r w:rsidRPr="00150CCB">
              <w:rPr>
                <w:sz w:val="18"/>
                <w:szCs w:val="18"/>
              </w:rPr>
              <w:t>(Dahua Industry HK Limited</w:t>
            </w:r>
            <w:r w:rsidR="00EF1B0C" w:rsidRPr="00150CCB">
              <w:rPr>
                <w:sz w:val="18"/>
                <w:szCs w:val="18"/>
              </w:rPr>
              <w:t>, China</w:t>
            </w:r>
            <w:r w:rsidRPr="00150CCB">
              <w:rPr>
                <w:sz w:val="18"/>
                <w:szCs w:val="18"/>
              </w:rPr>
              <w:t>)</w:t>
            </w:r>
          </w:p>
        </w:tc>
      </w:tr>
      <w:tr w:rsidR="00C548A7" w:rsidRPr="00150CCB" w14:paraId="0E88BA77" w14:textId="77777777" w:rsidTr="006A3565">
        <w:trPr>
          <w:trHeight w:val="300"/>
        </w:trPr>
        <w:tc>
          <w:tcPr>
            <w:tcW w:w="1423" w:type="dxa"/>
            <w:noWrap/>
            <w:hideMark/>
          </w:tcPr>
          <w:p w14:paraId="261758BB" w14:textId="77777777" w:rsidR="00C539C4" w:rsidRPr="00150CCB" w:rsidRDefault="004A787C" w:rsidP="00552FCE">
            <w:pPr>
              <w:spacing w:line="276" w:lineRule="auto"/>
              <w:rPr>
                <w:sz w:val="18"/>
                <w:szCs w:val="18"/>
              </w:rPr>
            </w:pPr>
            <w:r w:rsidRPr="00150CCB">
              <w:rPr>
                <w:sz w:val="18"/>
                <w:szCs w:val="18"/>
              </w:rPr>
              <w:t xml:space="preserve">magnolol </w:t>
            </w:r>
          </w:p>
          <w:p w14:paraId="1E49E077" w14:textId="5525CC31" w:rsidR="004A787C" w:rsidRPr="00150CCB" w:rsidRDefault="004A787C" w:rsidP="00A01585">
            <w:pPr>
              <w:spacing w:line="276" w:lineRule="auto"/>
              <w:rPr>
                <w:color w:val="000000"/>
                <w:sz w:val="18"/>
                <w:szCs w:val="18"/>
              </w:rPr>
            </w:pPr>
            <w:r w:rsidRPr="00150CCB">
              <w:rPr>
                <w:sz w:val="18"/>
                <w:szCs w:val="18"/>
              </w:rPr>
              <w:t>and honokiol</w:t>
            </w:r>
          </w:p>
        </w:tc>
        <w:tc>
          <w:tcPr>
            <w:tcW w:w="1843" w:type="dxa"/>
            <w:noWrap/>
            <w:hideMark/>
          </w:tcPr>
          <w:p w14:paraId="1334E8B6" w14:textId="3287734E" w:rsidR="004A787C" w:rsidRPr="00150CCB" w:rsidRDefault="004A787C" w:rsidP="00A01585">
            <w:pPr>
              <w:spacing w:line="276" w:lineRule="auto"/>
              <w:rPr>
                <w:color w:val="000000"/>
                <w:sz w:val="18"/>
                <w:szCs w:val="18"/>
              </w:rPr>
            </w:pPr>
            <w:r w:rsidRPr="00150CCB">
              <w:rPr>
                <w:sz w:val="18"/>
                <w:szCs w:val="18"/>
              </w:rPr>
              <w:t>2</w:t>
            </w:r>
            <w:r w:rsidR="009D1F0A">
              <w:rPr>
                <w:sz w:val="18"/>
                <w:szCs w:val="18"/>
              </w:rPr>
              <w:t>.</w:t>
            </w:r>
            <w:r w:rsidRPr="00150CCB">
              <w:rPr>
                <w:sz w:val="18"/>
                <w:szCs w:val="18"/>
              </w:rPr>
              <w:t>66</w:t>
            </w:r>
          </w:p>
        </w:tc>
        <w:tc>
          <w:tcPr>
            <w:tcW w:w="1559" w:type="dxa"/>
            <w:noWrap/>
            <w:hideMark/>
          </w:tcPr>
          <w:p w14:paraId="2237E3FD" w14:textId="3D7BA993" w:rsidR="004A787C" w:rsidRPr="00150CCB" w:rsidRDefault="001F1A3B" w:rsidP="00A01585">
            <w:pPr>
              <w:spacing w:line="276" w:lineRule="auto"/>
              <w:rPr>
                <w:color w:val="000000"/>
                <w:sz w:val="18"/>
                <w:szCs w:val="18"/>
              </w:rPr>
            </w:pPr>
            <w:r w:rsidRPr="00150CCB">
              <w:rPr>
                <w:color w:val="000000"/>
                <w:sz w:val="18"/>
                <w:szCs w:val="18"/>
              </w:rPr>
              <w:t>25</w:t>
            </w:r>
            <w:r w:rsidR="00A20E07">
              <w:rPr>
                <w:color w:val="000000"/>
                <w:sz w:val="18"/>
                <w:szCs w:val="18"/>
              </w:rPr>
              <w:t>.</w:t>
            </w:r>
            <w:r w:rsidRPr="00150CCB">
              <w:rPr>
                <w:color w:val="000000"/>
                <w:sz w:val="18"/>
                <w:szCs w:val="18"/>
              </w:rPr>
              <w:t>86</w:t>
            </w:r>
          </w:p>
        </w:tc>
        <w:tc>
          <w:tcPr>
            <w:tcW w:w="1559" w:type="dxa"/>
            <w:noWrap/>
            <w:hideMark/>
          </w:tcPr>
          <w:p w14:paraId="55322F36" w14:textId="754549F7" w:rsidR="004A787C" w:rsidRPr="00150CCB" w:rsidRDefault="00322332" w:rsidP="00A01585">
            <w:pPr>
              <w:spacing w:line="276" w:lineRule="auto"/>
              <w:rPr>
                <w:color w:val="000000"/>
                <w:sz w:val="18"/>
                <w:szCs w:val="18"/>
              </w:rPr>
            </w:pPr>
            <w:r w:rsidRPr="00150CCB">
              <w:rPr>
                <w:sz w:val="18"/>
                <w:szCs w:val="18"/>
              </w:rPr>
              <w:t>0</w:t>
            </w:r>
            <w:r w:rsidR="00A20E07">
              <w:rPr>
                <w:sz w:val="18"/>
                <w:szCs w:val="18"/>
              </w:rPr>
              <w:t>.</w:t>
            </w:r>
            <w:r w:rsidR="00552FCE" w:rsidRPr="00150CCB">
              <w:rPr>
                <w:sz w:val="18"/>
                <w:szCs w:val="18"/>
              </w:rPr>
              <w:t>07</w:t>
            </w:r>
          </w:p>
        </w:tc>
        <w:tc>
          <w:tcPr>
            <w:tcW w:w="2693" w:type="dxa"/>
            <w:noWrap/>
            <w:hideMark/>
          </w:tcPr>
          <w:p w14:paraId="0149FD58" w14:textId="77777777" w:rsidR="004A787C" w:rsidRPr="00150CCB" w:rsidRDefault="004A787C" w:rsidP="00A01585">
            <w:pPr>
              <w:spacing w:line="276" w:lineRule="auto"/>
              <w:rPr>
                <w:color w:val="000000"/>
                <w:sz w:val="18"/>
                <w:szCs w:val="18"/>
              </w:rPr>
            </w:pPr>
            <w:r w:rsidRPr="00150CCB">
              <w:rPr>
                <w:sz w:val="18"/>
                <w:szCs w:val="18"/>
              </w:rPr>
              <w:t>(purified plant extracts; Made-in-China.com, China)</w:t>
            </w:r>
          </w:p>
        </w:tc>
      </w:tr>
      <w:tr w:rsidR="00C548A7" w:rsidRPr="00150CCB" w14:paraId="7F02564B" w14:textId="77777777" w:rsidTr="006A3565">
        <w:trPr>
          <w:trHeight w:val="300"/>
        </w:trPr>
        <w:tc>
          <w:tcPr>
            <w:tcW w:w="1423" w:type="dxa"/>
            <w:noWrap/>
            <w:hideMark/>
          </w:tcPr>
          <w:p w14:paraId="2E662220" w14:textId="77777777" w:rsidR="004A787C" w:rsidRPr="00150CCB" w:rsidRDefault="004A787C" w:rsidP="00A01585">
            <w:pPr>
              <w:spacing w:line="276" w:lineRule="auto"/>
              <w:rPr>
                <w:color w:val="000000"/>
                <w:sz w:val="18"/>
                <w:szCs w:val="18"/>
              </w:rPr>
            </w:pPr>
            <w:r w:rsidRPr="00150CCB">
              <w:rPr>
                <w:sz w:val="18"/>
                <w:szCs w:val="18"/>
              </w:rPr>
              <w:t xml:space="preserve">lecithin </w:t>
            </w:r>
          </w:p>
        </w:tc>
        <w:tc>
          <w:tcPr>
            <w:tcW w:w="1843" w:type="dxa"/>
            <w:noWrap/>
            <w:hideMark/>
          </w:tcPr>
          <w:p w14:paraId="1F380220" w14:textId="77777777" w:rsidR="004A787C" w:rsidRPr="00150CCB" w:rsidRDefault="004A787C" w:rsidP="00A01585">
            <w:pPr>
              <w:spacing w:line="276" w:lineRule="auto"/>
              <w:rPr>
                <w:color w:val="000000"/>
                <w:sz w:val="18"/>
                <w:szCs w:val="18"/>
              </w:rPr>
            </w:pPr>
            <w:r w:rsidRPr="00150CCB">
              <w:rPr>
                <w:sz w:val="18"/>
                <w:szCs w:val="18"/>
              </w:rPr>
              <w:t>12</w:t>
            </w:r>
          </w:p>
        </w:tc>
        <w:tc>
          <w:tcPr>
            <w:tcW w:w="1559" w:type="dxa"/>
            <w:noWrap/>
            <w:hideMark/>
          </w:tcPr>
          <w:p w14:paraId="67F3AB6D" w14:textId="4A7EB0A7" w:rsidR="004A787C" w:rsidRPr="00150CCB" w:rsidRDefault="001F1A3B" w:rsidP="00A01585">
            <w:pPr>
              <w:spacing w:line="276" w:lineRule="auto"/>
              <w:rPr>
                <w:color w:val="000000"/>
                <w:sz w:val="18"/>
                <w:szCs w:val="18"/>
              </w:rPr>
            </w:pPr>
            <w:r w:rsidRPr="00150CCB">
              <w:rPr>
                <w:sz w:val="18"/>
                <w:szCs w:val="18"/>
              </w:rPr>
              <w:t>12</w:t>
            </w:r>
            <w:r w:rsidR="00A20E07">
              <w:rPr>
                <w:sz w:val="18"/>
                <w:szCs w:val="18"/>
              </w:rPr>
              <w:t>.</w:t>
            </w:r>
            <w:r w:rsidRPr="00150CCB">
              <w:rPr>
                <w:sz w:val="18"/>
                <w:szCs w:val="18"/>
              </w:rPr>
              <w:t>93</w:t>
            </w:r>
          </w:p>
        </w:tc>
        <w:tc>
          <w:tcPr>
            <w:tcW w:w="1559" w:type="dxa"/>
            <w:noWrap/>
            <w:hideMark/>
          </w:tcPr>
          <w:p w14:paraId="0A04502A" w14:textId="07926F17" w:rsidR="004A787C" w:rsidRPr="00150CCB" w:rsidRDefault="005B010F" w:rsidP="00A01585">
            <w:pPr>
              <w:spacing w:line="276" w:lineRule="auto"/>
              <w:rPr>
                <w:color w:val="000000"/>
                <w:sz w:val="18"/>
                <w:szCs w:val="18"/>
              </w:rPr>
            </w:pPr>
            <w:r w:rsidRPr="00150CCB">
              <w:rPr>
                <w:sz w:val="18"/>
                <w:szCs w:val="18"/>
              </w:rPr>
              <w:t>0</w:t>
            </w:r>
            <w:r w:rsidR="00A20E07">
              <w:rPr>
                <w:sz w:val="18"/>
                <w:szCs w:val="18"/>
              </w:rPr>
              <w:t>.</w:t>
            </w:r>
            <w:r w:rsidR="00552FCE" w:rsidRPr="00150CCB">
              <w:rPr>
                <w:sz w:val="18"/>
                <w:szCs w:val="18"/>
              </w:rPr>
              <w:t>16</w:t>
            </w:r>
          </w:p>
        </w:tc>
        <w:tc>
          <w:tcPr>
            <w:tcW w:w="2693" w:type="dxa"/>
            <w:noWrap/>
            <w:hideMark/>
          </w:tcPr>
          <w:p w14:paraId="244E9B5A" w14:textId="77777777" w:rsidR="00C539C4" w:rsidRPr="00150CCB" w:rsidRDefault="004A787C" w:rsidP="00552FCE">
            <w:pPr>
              <w:spacing w:line="276" w:lineRule="auto"/>
              <w:rPr>
                <w:sz w:val="18"/>
                <w:szCs w:val="18"/>
              </w:rPr>
            </w:pPr>
            <w:r w:rsidRPr="00150CCB">
              <w:rPr>
                <w:sz w:val="18"/>
                <w:szCs w:val="18"/>
              </w:rPr>
              <w:t xml:space="preserve">(food grade, sunflower </w:t>
            </w:r>
          </w:p>
          <w:p w14:paraId="46C31D30" w14:textId="77777777" w:rsidR="00C539C4" w:rsidRPr="00150CCB" w:rsidRDefault="004A787C" w:rsidP="00552FCE">
            <w:pPr>
              <w:spacing w:line="276" w:lineRule="auto"/>
              <w:rPr>
                <w:sz w:val="18"/>
                <w:szCs w:val="18"/>
              </w:rPr>
            </w:pPr>
            <w:r w:rsidRPr="00150CCB">
              <w:rPr>
                <w:sz w:val="18"/>
                <w:szCs w:val="18"/>
              </w:rPr>
              <w:t xml:space="preserve">derived; Nature Foods, </w:t>
            </w:r>
          </w:p>
          <w:p w14:paraId="62840D62" w14:textId="44D1FC26" w:rsidR="004A787C" w:rsidRPr="00150CCB" w:rsidRDefault="004A787C" w:rsidP="00A01585">
            <w:pPr>
              <w:spacing w:line="276" w:lineRule="auto"/>
              <w:rPr>
                <w:color w:val="000000"/>
                <w:sz w:val="18"/>
                <w:szCs w:val="18"/>
              </w:rPr>
            </w:pPr>
            <w:r w:rsidRPr="00150CCB">
              <w:rPr>
                <w:sz w:val="18"/>
                <w:szCs w:val="18"/>
              </w:rPr>
              <w:t>Europe)</w:t>
            </w:r>
          </w:p>
        </w:tc>
      </w:tr>
      <w:tr w:rsidR="00C548A7" w:rsidRPr="00150CCB" w14:paraId="44C0C334" w14:textId="77777777" w:rsidTr="006A3565">
        <w:trPr>
          <w:trHeight w:val="300"/>
        </w:trPr>
        <w:tc>
          <w:tcPr>
            <w:tcW w:w="1423" w:type="dxa"/>
            <w:noWrap/>
            <w:hideMark/>
          </w:tcPr>
          <w:p w14:paraId="17B57874" w14:textId="77777777" w:rsidR="004A787C" w:rsidRPr="00150CCB" w:rsidRDefault="004A787C" w:rsidP="00A01585">
            <w:pPr>
              <w:spacing w:line="276" w:lineRule="auto"/>
              <w:rPr>
                <w:color w:val="000000"/>
                <w:sz w:val="18"/>
                <w:szCs w:val="18"/>
              </w:rPr>
            </w:pPr>
            <w:r w:rsidRPr="00150CCB">
              <w:rPr>
                <w:sz w:val="18"/>
                <w:szCs w:val="18"/>
              </w:rPr>
              <w:t>insulin</w:t>
            </w:r>
          </w:p>
        </w:tc>
        <w:tc>
          <w:tcPr>
            <w:tcW w:w="1843" w:type="dxa"/>
            <w:noWrap/>
            <w:hideMark/>
          </w:tcPr>
          <w:p w14:paraId="27DAC1B3" w14:textId="77777777" w:rsidR="004A787C" w:rsidRPr="00150CCB" w:rsidRDefault="004A787C" w:rsidP="00A01585">
            <w:pPr>
              <w:spacing w:line="276" w:lineRule="auto"/>
              <w:rPr>
                <w:color w:val="000000"/>
                <w:sz w:val="18"/>
                <w:szCs w:val="18"/>
              </w:rPr>
            </w:pPr>
            <w:r w:rsidRPr="00150CCB">
              <w:rPr>
                <w:sz w:val="18"/>
                <w:szCs w:val="18"/>
              </w:rPr>
              <w:t>5</w:t>
            </w:r>
          </w:p>
        </w:tc>
        <w:tc>
          <w:tcPr>
            <w:tcW w:w="1559" w:type="dxa"/>
            <w:noWrap/>
            <w:hideMark/>
          </w:tcPr>
          <w:p w14:paraId="234D5EA1" w14:textId="293794CF" w:rsidR="004A787C" w:rsidRPr="00150CCB" w:rsidRDefault="001F1A3B" w:rsidP="00A01585">
            <w:pPr>
              <w:spacing w:line="276" w:lineRule="auto"/>
              <w:rPr>
                <w:color w:val="000000"/>
                <w:sz w:val="18"/>
                <w:szCs w:val="18"/>
              </w:rPr>
            </w:pPr>
            <w:r w:rsidRPr="00150CCB">
              <w:rPr>
                <w:sz w:val="18"/>
                <w:szCs w:val="18"/>
              </w:rPr>
              <w:t>21</w:t>
            </w:r>
            <w:r w:rsidR="00A20E07">
              <w:rPr>
                <w:sz w:val="18"/>
                <w:szCs w:val="18"/>
              </w:rPr>
              <w:t>,</w:t>
            </w:r>
            <w:r w:rsidRPr="00150CCB">
              <w:rPr>
                <w:sz w:val="18"/>
                <w:szCs w:val="18"/>
              </w:rPr>
              <w:t>334</w:t>
            </w:r>
            <w:r w:rsidR="00A20E07">
              <w:rPr>
                <w:sz w:val="18"/>
                <w:szCs w:val="18"/>
              </w:rPr>
              <w:t>.</w:t>
            </w:r>
            <w:r w:rsidRPr="00150CCB">
              <w:rPr>
                <w:sz w:val="18"/>
                <w:szCs w:val="18"/>
              </w:rPr>
              <w:t>50</w:t>
            </w:r>
          </w:p>
        </w:tc>
        <w:tc>
          <w:tcPr>
            <w:tcW w:w="1559" w:type="dxa"/>
            <w:noWrap/>
            <w:hideMark/>
          </w:tcPr>
          <w:p w14:paraId="6A340606" w14:textId="57575273" w:rsidR="004A787C" w:rsidRPr="00150CCB" w:rsidRDefault="00552FCE" w:rsidP="00A01585">
            <w:pPr>
              <w:spacing w:line="276" w:lineRule="auto"/>
              <w:rPr>
                <w:color w:val="000000"/>
                <w:sz w:val="18"/>
                <w:szCs w:val="18"/>
              </w:rPr>
            </w:pPr>
            <w:r w:rsidRPr="00150CCB">
              <w:rPr>
                <w:sz w:val="18"/>
                <w:szCs w:val="18"/>
              </w:rPr>
              <w:t>106</w:t>
            </w:r>
            <w:r w:rsidR="00A20E07">
              <w:rPr>
                <w:sz w:val="18"/>
                <w:szCs w:val="18"/>
              </w:rPr>
              <w:t>.</w:t>
            </w:r>
            <w:r w:rsidRPr="00150CCB">
              <w:rPr>
                <w:sz w:val="18"/>
                <w:szCs w:val="18"/>
              </w:rPr>
              <w:t>67</w:t>
            </w:r>
          </w:p>
        </w:tc>
        <w:tc>
          <w:tcPr>
            <w:tcW w:w="2693" w:type="dxa"/>
            <w:noWrap/>
            <w:hideMark/>
          </w:tcPr>
          <w:p w14:paraId="68D81594" w14:textId="77777777" w:rsidR="004A787C" w:rsidRPr="00150CCB" w:rsidRDefault="004A787C" w:rsidP="00A01585">
            <w:pPr>
              <w:spacing w:line="276" w:lineRule="auto"/>
              <w:rPr>
                <w:color w:val="000000"/>
                <w:sz w:val="18"/>
                <w:szCs w:val="18"/>
              </w:rPr>
            </w:pPr>
            <w:r w:rsidRPr="00150CCB">
              <w:rPr>
                <w:sz w:val="18"/>
                <w:szCs w:val="18"/>
              </w:rPr>
              <w:t xml:space="preserve">(recombinant </w:t>
            </w:r>
            <w:r w:rsidRPr="00150CCB">
              <w:rPr>
                <w:i/>
                <w:sz w:val="18"/>
                <w:szCs w:val="18"/>
              </w:rPr>
              <w:t>E. coli</w:t>
            </w:r>
            <w:r w:rsidRPr="00150CCB">
              <w:rPr>
                <w:sz w:val="18"/>
                <w:szCs w:val="18"/>
              </w:rPr>
              <w:t>; Gotham et al., 2018)</w:t>
            </w:r>
          </w:p>
        </w:tc>
      </w:tr>
    </w:tbl>
    <w:p w14:paraId="4BDD34C2" w14:textId="2A1EBFEA" w:rsidR="004A787C" w:rsidRPr="00150CCB" w:rsidRDefault="00256DEF" w:rsidP="00256DEF">
      <w:pPr>
        <w:pStyle w:val="Heading2"/>
        <w:rPr>
          <w:rFonts w:ascii="Arial" w:eastAsia="Arial" w:hAnsi="Arial" w:cs="Arial"/>
        </w:rPr>
      </w:pPr>
      <w:bookmarkStart w:id="44" w:name="_Toc212212203"/>
      <w:r w:rsidRPr="4A14F378">
        <w:rPr>
          <w:rFonts w:ascii="Arial" w:eastAsia="Arial" w:hAnsi="Arial" w:cs="Arial"/>
        </w:rPr>
        <w:t>Cost reductions</w:t>
      </w:r>
      <w:bookmarkEnd w:id="44"/>
    </w:p>
    <w:p w14:paraId="003DD69D" w14:textId="67273B6E" w:rsidR="004A787C" w:rsidRPr="00150CCB" w:rsidRDefault="004A787C" w:rsidP="002405DE">
      <w:pPr>
        <w:widowControl/>
        <w:wordWrap/>
        <w:autoSpaceDE/>
        <w:autoSpaceDN/>
        <w:spacing w:line="276" w:lineRule="auto"/>
        <w:rPr>
          <w:rFonts w:ascii="Aptos Narrow" w:eastAsia="Times New Roman" w:hAnsi="Aptos Narrow" w:cs="Times New Roman"/>
          <w:color w:val="000000"/>
          <w:kern w:val="0"/>
        </w:rPr>
      </w:pPr>
      <w:r w:rsidRPr="00150CCB">
        <w:t>One of the major limitations in the large-scale production of cultivated meat is the high cost of research grade basal media and growth factors. Commercially available DMEM/</w:t>
      </w:r>
      <w:proofErr w:type="spellStart"/>
      <w:r w:rsidRPr="00150CCB">
        <w:t>F12</w:t>
      </w:r>
      <w:proofErr w:type="spellEnd"/>
      <w:r w:rsidRPr="00150CCB">
        <w:t xml:space="preserve"> media is sold by suppliers such as Thermo Fisher Scientific at approximately </w:t>
      </w:r>
      <w:r w:rsidR="50BEFAD8" w:rsidRPr="00150CCB">
        <w:t>€</w:t>
      </w:r>
      <w:r w:rsidRPr="00150CCB">
        <w:t>1</w:t>
      </w:r>
      <w:r w:rsidR="00343553" w:rsidRPr="00150CCB">
        <w:t>34</w:t>
      </w:r>
      <w:r w:rsidRPr="00150CCB">
        <w:t xml:space="preserve"> per 50 L, corresponding to </w:t>
      </w:r>
      <w:r w:rsidR="59DFBECB" w:rsidRPr="00150CCB">
        <w:t>€</w:t>
      </w:r>
      <w:r w:rsidR="00573092" w:rsidRPr="317C5A04">
        <w:rPr>
          <w:rFonts w:eastAsia="Times New Roman"/>
          <w:color w:val="000000" w:themeColor="text1"/>
        </w:rPr>
        <w:t>2</w:t>
      </w:r>
      <w:r w:rsidR="009D1F0A">
        <w:rPr>
          <w:rFonts w:eastAsia="Times New Roman"/>
          <w:color w:val="000000" w:themeColor="text1"/>
        </w:rPr>
        <w:t>,</w:t>
      </w:r>
      <w:r w:rsidR="00573092" w:rsidRPr="317C5A04">
        <w:rPr>
          <w:rFonts w:eastAsia="Times New Roman"/>
          <w:color w:val="000000" w:themeColor="text1"/>
        </w:rPr>
        <w:t>689</w:t>
      </w:r>
      <w:r w:rsidRPr="002310D8">
        <w:t xml:space="preserve"> </w:t>
      </w:r>
      <w:r w:rsidR="30E6A748">
        <w:t>m</w:t>
      </w:r>
      <w:r w:rsidR="30E6A748" w:rsidRPr="46D867EC">
        <w:rPr>
          <w:vertAlign w:val="superscript"/>
        </w:rPr>
        <w:t>-3</w:t>
      </w:r>
      <w:r w:rsidRPr="00150CCB">
        <w:t xml:space="preserve"> of medium. Although relatively expensive, the price of the basal medium is overshadowed by the high costs of growth factors such as FGF-2, which is sold at approximately </w:t>
      </w:r>
      <w:r w:rsidR="0F71D306" w:rsidRPr="00150CCB">
        <w:t>€</w:t>
      </w:r>
      <w:r w:rsidR="0081218D" w:rsidRPr="00150CCB">
        <w:rPr>
          <w:rFonts w:eastAsia="Times New Roman"/>
          <w:color w:val="000000"/>
          <w:kern w:val="0"/>
        </w:rPr>
        <w:t>1</w:t>
      </w:r>
      <w:r w:rsidR="009D1F0A">
        <w:rPr>
          <w:rFonts w:eastAsia="Times New Roman"/>
          <w:color w:val="000000"/>
          <w:kern w:val="0"/>
        </w:rPr>
        <w:t>,</w:t>
      </w:r>
      <w:r w:rsidR="0081218D" w:rsidRPr="00150CCB">
        <w:rPr>
          <w:rFonts w:eastAsia="Times New Roman"/>
          <w:color w:val="000000"/>
          <w:kern w:val="0"/>
        </w:rPr>
        <w:t>728</w:t>
      </w:r>
      <w:r w:rsidR="009D1F0A">
        <w:rPr>
          <w:rFonts w:eastAsia="Times New Roman"/>
          <w:color w:val="000000"/>
          <w:kern w:val="0"/>
        </w:rPr>
        <w:t>,</w:t>
      </w:r>
      <w:r w:rsidR="0081218D" w:rsidRPr="00150CCB">
        <w:rPr>
          <w:rFonts w:eastAsia="Times New Roman"/>
          <w:color w:val="000000"/>
          <w:kern w:val="0"/>
        </w:rPr>
        <w:t>310</w:t>
      </w:r>
      <w:r w:rsidRPr="00150CCB">
        <w:rPr>
          <w:rFonts w:eastAsia="Times New Roman"/>
          <w:color w:val="000000"/>
          <w:kern w:val="0"/>
        </w:rPr>
        <w:t xml:space="preserve"> </w:t>
      </w:r>
      <w:r w:rsidRPr="00150CCB">
        <w:t>per gram (Specht, 2020). These costs are acceptable for small scale research but are not feasible for large scale cultivation.</w:t>
      </w:r>
    </w:p>
    <w:p w14:paraId="67D00B08" w14:textId="1DE39E04" w:rsidR="004A787C" w:rsidRPr="00150CCB" w:rsidRDefault="004A787C" w:rsidP="002405DE">
      <w:pPr>
        <w:widowControl/>
        <w:wordWrap/>
        <w:autoSpaceDE/>
        <w:autoSpaceDN/>
        <w:spacing w:line="276" w:lineRule="auto"/>
      </w:pPr>
      <w:r w:rsidRPr="00150CCB">
        <w:t>To address this, all components of the basal medium will be purchased separately in bulk and mixed together into a final medium which contains high similarities to DMEM/</w:t>
      </w:r>
      <w:proofErr w:type="spellStart"/>
      <w:r w:rsidRPr="00150CCB">
        <w:t>F12</w:t>
      </w:r>
      <w:proofErr w:type="spellEnd"/>
      <w:r w:rsidRPr="00150CCB">
        <w:t xml:space="preserve">. This bulk-prepared medium only consists of food grade components and requires </w:t>
      </w:r>
      <w:r w:rsidR="00211CEC" w:rsidRPr="00150CCB">
        <w:t>in-house</w:t>
      </w:r>
      <w:r w:rsidRPr="00150CCB">
        <w:t xml:space="preserve"> mixing and </w:t>
      </w:r>
      <w:r w:rsidR="00425B27" w:rsidRPr="00150CCB">
        <w:t>sterilization</w:t>
      </w:r>
      <w:r w:rsidRPr="00150CCB">
        <w:t xml:space="preserve">. </w:t>
      </w:r>
      <w:r w:rsidR="0081218D" w:rsidRPr="00150CCB">
        <w:t>According to Specht (2020)</w:t>
      </w:r>
      <w:r w:rsidR="00160F69" w:rsidRPr="00150CCB">
        <w:t>, buying</w:t>
      </w:r>
      <w:r w:rsidRPr="00150CCB">
        <w:t xml:space="preserve"> </w:t>
      </w:r>
      <w:r w:rsidR="00425B27" w:rsidRPr="00150CCB">
        <w:t>components</w:t>
      </w:r>
      <w:r w:rsidRPr="00150CCB">
        <w:t xml:space="preserve"> in bulk is expected to reduce the total medium cost from </w:t>
      </w:r>
      <w:r w:rsidR="6DDFF6C5" w:rsidRPr="00150CCB">
        <w:t>€</w:t>
      </w:r>
      <w:r w:rsidR="00160F69" w:rsidRPr="00150CCB">
        <w:rPr>
          <w:rFonts w:eastAsia="Times New Roman"/>
          <w:color w:val="000000"/>
          <w:kern w:val="0"/>
        </w:rPr>
        <w:t>2</w:t>
      </w:r>
      <w:r w:rsidR="009D1F0A">
        <w:rPr>
          <w:rFonts w:eastAsia="Times New Roman"/>
          <w:color w:val="000000"/>
          <w:kern w:val="0"/>
        </w:rPr>
        <w:t>,</w:t>
      </w:r>
      <w:r w:rsidR="00160F69" w:rsidRPr="00150CCB">
        <w:rPr>
          <w:rFonts w:eastAsia="Times New Roman"/>
          <w:color w:val="000000"/>
          <w:kern w:val="0"/>
        </w:rPr>
        <w:t>689</w:t>
      </w:r>
      <w:r w:rsidRPr="00150CCB">
        <w:t xml:space="preserve"> to </w:t>
      </w:r>
      <w:r w:rsidR="1486B521" w:rsidRPr="00150CCB">
        <w:t>€</w:t>
      </w:r>
      <w:r w:rsidR="00EA70BE" w:rsidRPr="00150CCB">
        <w:rPr>
          <w:rFonts w:eastAsia="Times New Roman"/>
          <w:color w:val="000000"/>
          <w:kern w:val="0"/>
        </w:rPr>
        <w:t>198</w:t>
      </w:r>
      <w:r w:rsidR="009D1F0A">
        <w:rPr>
          <w:rFonts w:eastAsia="Times New Roman"/>
          <w:color w:val="000000"/>
          <w:kern w:val="0"/>
        </w:rPr>
        <w:t>.</w:t>
      </w:r>
      <w:r w:rsidR="00EA70BE" w:rsidRPr="00150CCB">
        <w:rPr>
          <w:rFonts w:eastAsia="Times New Roman"/>
          <w:color w:val="000000"/>
          <w:kern w:val="0"/>
        </w:rPr>
        <w:t>3</w:t>
      </w:r>
      <w:r w:rsidRPr="00150CCB">
        <w:t xml:space="preserve"> </w:t>
      </w:r>
      <w:r w:rsidR="512EB857">
        <w:t>m</w:t>
      </w:r>
      <w:r w:rsidR="512EB857" w:rsidRPr="43C26343">
        <w:rPr>
          <w:vertAlign w:val="superscript"/>
        </w:rPr>
        <w:t>-</w:t>
      </w:r>
      <w:r w:rsidR="26D98DE2" w:rsidRPr="1371278D">
        <w:rPr>
          <w:rFonts w:eastAsia="Malgun Gothic"/>
          <w:vertAlign w:val="superscript"/>
        </w:rPr>
        <w:t>3</w:t>
      </w:r>
      <w:r w:rsidRPr="00150CCB">
        <w:t xml:space="preserve">. An overview of the composition and the cost of each compound in the basal medium is shown in Table </w:t>
      </w:r>
      <w:proofErr w:type="spellStart"/>
      <w:r w:rsidRPr="00150CCB">
        <w:t>S1</w:t>
      </w:r>
      <w:proofErr w:type="spellEnd"/>
      <w:r w:rsidRPr="00150CCB">
        <w:t>.</w:t>
      </w:r>
    </w:p>
    <w:p w14:paraId="462A210C" w14:textId="79C6FB8B" w:rsidR="00B42410" w:rsidRPr="00150CCB" w:rsidRDefault="004A787C" w:rsidP="002405DE">
      <w:pPr>
        <w:widowControl/>
        <w:wordWrap/>
        <w:autoSpaceDE/>
        <w:autoSpaceDN/>
        <w:spacing w:line="276" w:lineRule="auto"/>
        <w:rPr>
          <w:rFonts w:ascii="Aptos Narrow" w:eastAsia="Times New Roman" w:hAnsi="Aptos Narrow" w:cs="Times New Roman"/>
          <w:color w:val="000000"/>
          <w:kern w:val="0"/>
        </w:rPr>
      </w:pPr>
      <w:r w:rsidRPr="00150CCB">
        <w:t xml:space="preserve">In addition to cost reduction through bulk purchasing, plant-derived recombinant growth factors supplied by ORF Genetics (Iceland) can be used instead of mammalian derived growth factors. These are produced using a barley expression system, providing a completely animal-free and cheaper alternative compared to mammalian expression systems. The price of the plant derived growth factors needed for our process range between </w:t>
      </w:r>
      <w:r w:rsidR="6AA4141B" w:rsidRPr="00150CCB">
        <w:t>€</w:t>
      </w:r>
      <w:r w:rsidR="007D1DC3" w:rsidRPr="00150CCB">
        <w:t>15-</w:t>
      </w:r>
      <w:r w:rsidR="004643A0" w:rsidRPr="00150CCB">
        <w:t>30</w:t>
      </w:r>
      <w:r w:rsidRPr="00150CCB">
        <w:t xml:space="preserve"> </w:t>
      </w:r>
      <w:r w:rsidRPr="5B680C9A">
        <w:t>per mg</w:t>
      </w:r>
      <w:r w:rsidRPr="00150CCB">
        <w:t xml:space="preserve">. The main cost driver in the differentiation medium is insulin. Although the price of recombinant insulin produced through </w:t>
      </w:r>
      <w:r w:rsidRPr="00150CCB">
        <w:rPr>
          <w:i/>
        </w:rPr>
        <w:t>E. coli</w:t>
      </w:r>
      <w:r w:rsidRPr="00150CCB">
        <w:t xml:space="preserve"> or yeast expression-systems is around </w:t>
      </w:r>
      <w:r w:rsidR="5E0A48E5" w:rsidRPr="00150CCB">
        <w:t>€</w:t>
      </w:r>
      <w:r w:rsidR="006B1150" w:rsidRPr="00150CCB">
        <w:rPr>
          <w:rFonts w:eastAsia="Times New Roman"/>
          <w:color w:val="000000"/>
          <w:kern w:val="0"/>
        </w:rPr>
        <w:t>21334</w:t>
      </w:r>
      <w:r w:rsidRPr="00150CCB">
        <w:rPr>
          <w:rFonts w:eastAsia="Times New Roman"/>
          <w:color w:val="000000"/>
          <w:kern w:val="0"/>
        </w:rPr>
        <w:t xml:space="preserve"> </w:t>
      </w:r>
      <w:r>
        <w:t>kg</w:t>
      </w:r>
      <w:r w:rsidR="726DBEBA" w:rsidRPr="0CD3458C">
        <w:rPr>
          <w:vertAlign w:val="superscript"/>
        </w:rPr>
        <w:t>-1</w:t>
      </w:r>
      <w:r w:rsidRPr="00150CCB">
        <w:t xml:space="preserve">, (approximately 1000 times cheaper than the proliferation growth factors), it remains costly as the required insulin concentration for differentiation is roughly 1000 times higher than that of the proliferation growth factors (Gotham et al., 2018). </w:t>
      </w:r>
    </w:p>
    <w:p w14:paraId="37B010B5" w14:textId="78871CC5" w:rsidR="00B42410" w:rsidRPr="00150CCB" w:rsidRDefault="00D04318" w:rsidP="002405DE">
      <w:pPr>
        <w:widowControl/>
        <w:wordWrap/>
        <w:autoSpaceDE/>
        <w:autoSpaceDN/>
        <w:spacing w:line="276" w:lineRule="auto"/>
        <w:rPr>
          <w:rFonts w:ascii="Aptos Narrow" w:eastAsia="Times New Roman" w:hAnsi="Aptos Narrow" w:cs="Times New Roman"/>
          <w:color w:val="000000"/>
          <w:kern w:val="0"/>
        </w:rPr>
      </w:pPr>
      <w:commentRangeStart w:id="45"/>
      <w:r w:rsidRPr="00150CCB">
        <w:t>By i</w:t>
      </w:r>
      <w:r w:rsidR="00B42410" w:rsidRPr="00150CCB">
        <w:t>ncorporating these cost reduction strategies</w:t>
      </w:r>
      <w:r w:rsidRPr="00150CCB">
        <w:t>,</w:t>
      </w:r>
      <w:r w:rsidR="00B42410" w:rsidRPr="00150CCB">
        <w:t xml:space="preserve"> the total </w:t>
      </w:r>
      <w:r w:rsidRPr="00150CCB">
        <w:t>price</w:t>
      </w:r>
      <w:r w:rsidR="00B42410" w:rsidRPr="00150CCB">
        <w:t xml:space="preserve"> of each medium can be determined by adding up the cost of the basal medium with additional cost</w:t>
      </w:r>
      <w:r w:rsidRPr="00150CCB">
        <w:t>s</w:t>
      </w:r>
      <w:r w:rsidR="00B42410" w:rsidRPr="00150CCB">
        <w:t xml:space="preserve"> for </w:t>
      </w:r>
      <w:r w:rsidR="004643A0" w:rsidRPr="00150CCB">
        <w:t>either</w:t>
      </w:r>
      <w:r w:rsidR="00B42410" w:rsidRPr="00150CCB">
        <w:t xml:space="preserve"> growth or differentiation factors. </w:t>
      </w:r>
      <w:r w:rsidR="005B278D" w:rsidRPr="00150CCB">
        <w:t>After adding up the costs, t</w:t>
      </w:r>
      <w:r w:rsidR="00B42410" w:rsidRPr="00150CCB">
        <w:t xml:space="preserve">he proliferation medium </w:t>
      </w:r>
      <w:r w:rsidR="005B278D" w:rsidRPr="00150CCB">
        <w:t>is estimated to</w:t>
      </w:r>
      <w:r w:rsidR="00B42410" w:rsidRPr="00150CCB">
        <w:t xml:space="preserve"> cost </w:t>
      </w:r>
      <w:r w:rsidR="1492312E">
        <w:t>€</w:t>
      </w:r>
      <w:r w:rsidR="00B42410" w:rsidRPr="00150CCB">
        <w:t>773</w:t>
      </w:r>
      <w:r w:rsidR="009D1F0A">
        <w:t>.</w:t>
      </w:r>
      <w:r w:rsidR="00B42410" w:rsidRPr="00150CCB">
        <w:t xml:space="preserve">30 </w:t>
      </w:r>
      <w:r w:rsidR="28ECCDDE" w:rsidRPr="41A914F6">
        <w:rPr>
          <w:rFonts w:eastAsia="Arial"/>
          <w:color w:val="000000" w:themeColor="text1"/>
        </w:rPr>
        <w:t>m</w:t>
      </w:r>
      <w:r w:rsidR="28ECCDDE" w:rsidRPr="41A914F6">
        <w:rPr>
          <w:rFonts w:eastAsia="Arial"/>
          <w:color w:val="000000" w:themeColor="text1"/>
          <w:vertAlign w:val="superscript"/>
        </w:rPr>
        <w:t>-3</w:t>
      </w:r>
      <w:r w:rsidR="00B42410" w:rsidRPr="00150CCB">
        <w:t xml:space="preserve">, the priming medium </w:t>
      </w:r>
      <w:r w:rsidR="65C3CBA0">
        <w:t>€</w:t>
      </w:r>
      <w:r w:rsidR="00B42410" w:rsidRPr="00150CCB">
        <w:t>323</w:t>
      </w:r>
      <w:r w:rsidR="009D1F0A">
        <w:t>.</w:t>
      </w:r>
      <w:r w:rsidR="00B42410" w:rsidRPr="00150CCB">
        <w:t xml:space="preserve">3 </w:t>
      </w:r>
      <w:r w:rsidR="1C0CBB31" w:rsidRPr="055BAD47">
        <w:rPr>
          <w:rFonts w:eastAsia="Arial"/>
          <w:color w:val="000000" w:themeColor="text1"/>
        </w:rPr>
        <w:t>m</w:t>
      </w:r>
      <w:r w:rsidR="1C0CBB31" w:rsidRPr="055BAD47">
        <w:rPr>
          <w:rFonts w:eastAsia="Arial"/>
          <w:color w:val="000000" w:themeColor="text1"/>
          <w:vertAlign w:val="superscript"/>
        </w:rPr>
        <w:t>-3</w:t>
      </w:r>
      <w:r w:rsidR="00B42410" w:rsidRPr="00150CCB">
        <w:t xml:space="preserve">, and the differentiation medium </w:t>
      </w:r>
      <w:r w:rsidR="584981CF">
        <w:t>€</w:t>
      </w:r>
      <w:r w:rsidR="00B42410" w:rsidRPr="00150CCB">
        <w:t>322</w:t>
      </w:r>
      <w:r w:rsidR="009D1F0A">
        <w:t>.</w:t>
      </w:r>
      <w:r w:rsidR="00B42410" w:rsidRPr="00150CCB">
        <w:t xml:space="preserve">4 </w:t>
      </w:r>
      <w:r w:rsidR="62801E54" w:rsidRPr="36ECA416">
        <w:rPr>
          <w:rFonts w:eastAsia="Arial"/>
          <w:color w:val="000000" w:themeColor="text1"/>
        </w:rPr>
        <w:t>m</w:t>
      </w:r>
      <w:r w:rsidR="62801E54" w:rsidRPr="36ECA416">
        <w:rPr>
          <w:rFonts w:eastAsia="Arial"/>
          <w:color w:val="000000" w:themeColor="text1"/>
          <w:vertAlign w:val="superscript"/>
        </w:rPr>
        <w:t>-3</w:t>
      </w:r>
      <w:r w:rsidR="00B42410" w:rsidRPr="00150CCB">
        <w:t>.</w:t>
      </w:r>
      <w:commentRangeEnd w:id="45"/>
      <w:r w:rsidR="003D2059" w:rsidRPr="00150CCB">
        <w:rPr>
          <w:rStyle w:val="CommentReference"/>
          <w:rFonts w:ascii="Aptos Narrow" w:eastAsia="Times New Roman" w:hAnsi="Aptos Narrow" w:cs="Times New Roman"/>
          <w:color w:val="000000"/>
          <w:kern w:val="0"/>
          <w:sz w:val="22"/>
          <w:szCs w:val="22"/>
        </w:rPr>
        <w:commentReference w:id="45"/>
      </w:r>
    </w:p>
    <w:p w14:paraId="1F3A41D5" w14:textId="533F1022" w:rsidR="0072397A" w:rsidRPr="00150CCB" w:rsidRDefault="0072397A" w:rsidP="00A01585">
      <w:pPr>
        <w:pStyle w:val="Heading2"/>
        <w:spacing w:line="276" w:lineRule="auto"/>
        <w:rPr>
          <w:rFonts w:ascii="Arial" w:eastAsia="Arial" w:hAnsi="Arial" w:cs="Arial"/>
          <w:sz w:val="22"/>
          <w:szCs w:val="22"/>
        </w:rPr>
      </w:pPr>
      <w:bookmarkStart w:id="46" w:name="_Toc212212204"/>
      <w:r w:rsidRPr="69D26580">
        <w:rPr>
          <w:rFonts w:ascii="Arial" w:eastAsia="Arial" w:hAnsi="Arial" w:cs="Arial"/>
        </w:rPr>
        <w:t>Medium sterilisation</w:t>
      </w:r>
      <w:bookmarkEnd w:id="46"/>
    </w:p>
    <w:p w14:paraId="3F58E890" w14:textId="5D1C1858" w:rsidR="00FD4C5B" w:rsidRDefault="00AE5DB4" w:rsidP="00A01585">
      <w:pPr>
        <w:spacing w:line="276" w:lineRule="auto"/>
      </w:pPr>
      <w:r>
        <w:t xml:space="preserve">The process should adhere </w:t>
      </w:r>
      <w:r w:rsidR="004C3DB0">
        <w:t>to</w:t>
      </w:r>
      <w:r>
        <w:t xml:space="preserve"> the safety standards </w:t>
      </w:r>
      <w:r w:rsidR="00CB7251">
        <w:t>and prevent contamination</w:t>
      </w:r>
      <w:r w:rsidR="00092DDD">
        <w:t>. As a result,</w:t>
      </w:r>
      <w:r w:rsidR="0038073A">
        <w:t xml:space="preserve"> medium sterilisation is necessary, with the most robust </w:t>
      </w:r>
      <w:r w:rsidR="00092DDD">
        <w:t>methods being the usage of heat and filters.</w:t>
      </w:r>
      <w:r w:rsidR="0038073A">
        <w:t xml:space="preserve"> </w:t>
      </w:r>
      <w:r w:rsidR="00D72752" w:rsidRPr="00150CCB">
        <w:t>Heat sterilisation will be performed with steam at 121</w:t>
      </w:r>
      <w:r w:rsidR="0063667E">
        <w:t xml:space="preserve"> </w:t>
      </w:r>
      <w:proofErr w:type="spellStart"/>
      <w:r w:rsidR="00D72752" w:rsidRPr="00150CCB">
        <w:rPr>
          <w:vertAlign w:val="superscript"/>
        </w:rPr>
        <w:t>o</w:t>
      </w:r>
      <w:r w:rsidR="00D72752" w:rsidRPr="00150CCB">
        <w:t>C.</w:t>
      </w:r>
      <w:proofErr w:type="spellEnd"/>
      <w:r w:rsidR="00D72752" w:rsidRPr="00150CCB">
        <w:t xml:space="preserve"> Steaming at 121</w:t>
      </w:r>
      <w:r w:rsidR="0063667E">
        <w:t xml:space="preserve"> </w:t>
      </w:r>
      <w:proofErr w:type="spellStart"/>
      <w:r w:rsidR="00D72752" w:rsidRPr="00150CCB">
        <w:rPr>
          <w:vertAlign w:val="superscript"/>
        </w:rPr>
        <w:t>o</w:t>
      </w:r>
      <w:r w:rsidR="00D72752" w:rsidRPr="00150CCB">
        <w:t>C</w:t>
      </w:r>
      <w:proofErr w:type="spellEnd"/>
      <w:r w:rsidR="00D72752" w:rsidRPr="00150CCB">
        <w:t xml:space="preserve"> for 15-30 minutes is able to kill bacteria endospore, fungi and most viruses (Sastri et </w:t>
      </w:r>
      <w:proofErr w:type="spellStart"/>
      <w:r w:rsidR="00D72752" w:rsidRPr="00150CCB">
        <w:t>al.,2014</w:t>
      </w:r>
      <w:proofErr w:type="spellEnd"/>
      <w:r w:rsidR="4DF56059">
        <w:t>).</w:t>
      </w:r>
      <w:r w:rsidR="00D72752" w:rsidRPr="00150CCB">
        <w:t xml:space="preserve"> Then hormones, growth factors and vitamins, all of which are heat sensitive, will be sterilised </w:t>
      </w:r>
      <w:r w:rsidR="45E7C669" w:rsidRPr="00150CCB">
        <w:t>separately</w:t>
      </w:r>
      <w:r w:rsidR="00D72752" w:rsidRPr="00150CCB">
        <w:t xml:space="preserve"> through a 15-20 nm nanofiltr</w:t>
      </w:r>
      <w:r w:rsidR="002405DE">
        <w:t>ation</w:t>
      </w:r>
      <w:r w:rsidR="00D72752" w:rsidRPr="00150CCB">
        <w:t>. Nanofil</w:t>
      </w:r>
      <w:r w:rsidR="002405DE">
        <w:t>tration is</w:t>
      </w:r>
      <w:r w:rsidR="00D72752" w:rsidRPr="00150CCB">
        <w:t xml:space="preserve"> able to remove bacteria, fungi and viruses. After the heat sterilisation finishes and the water </w:t>
      </w:r>
      <w:r w:rsidR="0AD392D2" w:rsidRPr="00150CCB">
        <w:t>cools,</w:t>
      </w:r>
      <w:r w:rsidR="00D72752" w:rsidRPr="00150CCB">
        <w:t xml:space="preserve"> the compounds will be mixed (</w:t>
      </w:r>
      <w:proofErr w:type="spellStart"/>
      <w:r w:rsidR="00D72752" w:rsidRPr="00150CCB">
        <w:t>Berovic</w:t>
      </w:r>
      <w:proofErr w:type="spellEnd"/>
      <w:r w:rsidR="00D72752" w:rsidRPr="00150CCB">
        <w:t xml:space="preserve"> et </w:t>
      </w:r>
      <w:proofErr w:type="spellStart"/>
      <w:r w:rsidR="00D72752" w:rsidRPr="00150CCB">
        <w:t>al.,2005</w:t>
      </w:r>
      <w:proofErr w:type="spellEnd"/>
      <w:r w:rsidR="00D72752" w:rsidRPr="00150CCB">
        <w:t xml:space="preserve">; Johnson et al., 2022; Liu et </w:t>
      </w:r>
      <w:proofErr w:type="spellStart"/>
      <w:r w:rsidR="00D72752" w:rsidRPr="00150CCB">
        <w:t>al.,2000</w:t>
      </w:r>
      <w:proofErr w:type="spellEnd"/>
      <w:r w:rsidR="00D72752" w:rsidRPr="00150CCB">
        <w:t>).</w:t>
      </w:r>
    </w:p>
    <w:p w14:paraId="708C6A47" w14:textId="71A418D0" w:rsidR="0104EB4B" w:rsidRPr="00150CCB" w:rsidRDefault="00C919CB" w:rsidP="00A01585">
      <w:pPr>
        <w:spacing w:line="276" w:lineRule="auto"/>
      </w:pPr>
      <w:r>
        <w:t xml:space="preserve">Using </w:t>
      </w:r>
      <w:r w:rsidR="00D72752" w:rsidRPr="00150CCB">
        <w:t xml:space="preserve">filtration </w:t>
      </w:r>
      <w:r>
        <w:t>alone is</w:t>
      </w:r>
      <w:r w:rsidR="00D72752" w:rsidRPr="00150CCB">
        <w:t xml:space="preserve"> </w:t>
      </w:r>
      <w:r w:rsidR="00D72752" w:rsidRPr="295FD0B0">
        <w:rPr>
          <w:rFonts w:eastAsia="Arial"/>
        </w:rPr>
        <w:t xml:space="preserve">less </w:t>
      </w:r>
      <w:r w:rsidR="00D72752" w:rsidRPr="00150CCB">
        <w:t>compelling, since applying nanofiltration to the whole medium would be financially unsustainable, due to high operational costs of the membranes (</w:t>
      </w:r>
      <w:proofErr w:type="spellStart"/>
      <w:r w:rsidR="00D72752" w:rsidRPr="00150CCB">
        <w:t>Berovic</w:t>
      </w:r>
      <w:proofErr w:type="spellEnd"/>
      <w:r w:rsidR="00D72752" w:rsidRPr="00150CCB">
        <w:t xml:space="preserve"> et </w:t>
      </w:r>
      <w:proofErr w:type="spellStart"/>
      <w:r w:rsidR="00D72752" w:rsidRPr="00150CCB">
        <w:t>al.,2005</w:t>
      </w:r>
      <w:proofErr w:type="spellEnd"/>
      <w:r w:rsidR="00D72752" w:rsidRPr="00150CCB">
        <w:t xml:space="preserve">; Na et al., 2022). </w:t>
      </w:r>
      <w:r w:rsidR="00D72752" w:rsidRPr="002310D8">
        <w:t xml:space="preserve">Another </w:t>
      </w:r>
      <w:r w:rsidR="00702042">
        <w:t>possibility</w:t>
      </w:r>
      <w:r w:rsidR="00D72752" w:rsidRPr="002310D8">
        <w:t xml:space="preserve"> </w:t>
      </w:r>
      <w:r w:rsidR="004E4692">
        <w:t>is</w:t>
      </w:r>
      <w:r w:rsidR="00D72752" w:rsidRPr="00150CCB">
        <w:t xml:space="preserve"> </w:t>
      </w:r>
      <w:r w:rsidR="004E4692">
        <w:t>using</w:t>
      </w:r>
      <w:r w:rsidR="00D72752" w:rsidRPr="00150CCB">
        <w:t xml:space="preserve"> reverse osmosis and ultrafiltration to sterilise the water and add the preferred salts afterwards, since that also offers protection of the water from viruses. However, due to high costs this option w</w:t>
      </w:r>
      <w:r w:rsidR="00814A22">
        <w:t>ill not</w:t>
      </w:r>
      <w:r w:rsidR="00D72752" w:rsidRPr="00150CCB">
        <w:t xml:space="preserve"> be explored further (Lee et </w:t>
      </w:r>
      <w:proofErr w:type="spellStart"/>
      <w:r w:rsidR="00D72752" w:rsidRPr="00150CCB">
        <w:t>al.,2017</w:t>
      </w:r>
      <w:proofErr w:type="spellEnd"/>
      <w:r w:rsidR="00D72752" w:rsidRPr="00150CCB">
        <w:t>; Burke at al.,</w:t>
      </w:r>
      <w:r w:rsidR="00447979" w:rsidRPr="00150CCB">
        <w:t xml:space="preserve"> </w:t>
      </w:r>
      <w:r w:rsidR="00D72752" w:rsidRPr="00150CCB">
        <w:t xml:space="preserve">2025). </w:t>
      </w:r>
    </w:p>
    <w:p w14:paraId="3687829D" w14:textId="74C7240E" w:rsidR="00703A90" w:rsidRPr="00150CCB" w:rsidRDefault="6CF0003E" w:rsidP="491DFA59">
      <w:pPr>
        <w:pStyle w:val="Heading1"/>
        <w:spacing w:after="0" w:line="276" w:lineRule="auto"/>
        <w:rPr>
          <w:rFonts w:ascii="Arial" w:eastAsia="Arial" w:hAnsi="Arial" w:cs="Arial"/>
        </w:rPr>
      </w:pPr>
      <w:bookmarkStart w:id="47" w:name="_Toc212212205"/>
      <w:r w:rsidRPr="49D00BEE">
        <w:rPr>
          <w:rFonts w:ascii="Arial" w:eastAsia="Arial" w:hAnsi="Arial" w:cs="Arial"/>
        </w:rPr>
        <w:t>IV.</w:t>
      </w:r>
      <w:r w:rsidR="001A6325">
        <w:tab/>
      </w:r>
      <w:commentRangeStart w:id="48"/>
      <w:r w:rsidR="001A6325" w:rsidRPr="3281A108">
        <w:rPr>
          <w:rFonts w:ascii="Arial" w:eastAsia="Arial" w:hAnsi="Arial" w:cs="Arial"/>
        </w:rPr>
        <w:t>Fermentation</w:t>
      </w:r>
      <w:bookmarkEnd w:id="47"/>
      <w:commentRangeEnd w:id="48"/>
      <w:r w:rsidR="001A6325" w:rsidRPr="00150CCB">
        <w:rPr>
          <w:rStyle w:val="CommentReference"/>
          <w:rFonts w:ascii="Arial" w:eastAsia="Arial" w:hAnsi="Arial" w:cs="Arial"/>
          <w:sz w:val="32"/>
          <w:szCs w:val="32"/>
        </w:rPr>
        <w:commentReference w:id="48"/>
      </w:r>
    </w:p>
    <w:p w14:paraId="130A12BC" w14:textId="039A528A" w:rsidR="001E2D33" w:rsidRDefault="001E2D33" w:rsidP="00D67A92">
      <w:pPr>
        <w:spacing w:after="0" w:line="276" w:lineRule="auto"/>
        <w:rPr>
          <w:rStyle w:val="Heading2Char"/>
          <w:rFonts w:ascii="Arial" w:hAnsi="Arial" w:cs="Arial"/>
        </w:rPr>
      </w:pPr>
      <w:bookmarkStart w:id="49" w:name="_Toc212212206"/>
      <w:r>
        <w:rPr>
          <w:rStyle w:val="Heading2Char"/>
          <w:rFonts w:ascii="Arial" w:hAnsi="Arial" w:cs="Arial"/>
        </w:rPr>
        <w:t xml:space="preserve">General </w:t>
      </w:r>
      <w:r w:rsidR="00E60CAB">
        <w:rPr>
          <w:rStyle w:val="Heading2Char"/>
          <w:rFonts w:ascii="Arial" w:hAnsi="Arial" w:cs="Arial"/>
        </w:rPr>
        <w:t>considerations</w:t>
      </w:r>
      <w:bookmarkEnd w:id="49"/>
    </w:p>
    <w:p w14:paraId="4238E894" w14:textId="4705646B" w:rsidR="00896EDD" w:rsidRPr="00150CCB" w:rsidRDefault="00896EDD" w:rsidP="58FED24E">
      <w:pPr>
        <w:pStyle w:val="Heading3"/>
        <w:rPr>
          <w:rStyle w:val="Heading2Char"/>
          <w:rFonts w:ascii="Arial" w:eastAsia="Arial" w:hAnsi="Arial" w:cs="Arial"/>
          <w:color w:val="auto"/>
        </w:rPr>
      </w:pPr>
      <w:bookmarkStart w:id="50" w:name="_Toc212212207"/>
      <w:commentRangeStart w:id="51"/>
      <w:r w:rsidRPr="00427C49">
        <w:rPr>
          <w:rStyle w:val="Heading2Char"/>
          <w:rFonts w:ascii="Arial" w:hAnsi="Arial" w:cs="Arial"/>
          <w:color w:val="auto"/>
        </w:rPr>
        <w:t>Stainless</w:t>
      </w:r>
      <w:r w:rsidR="00703A90" w:rsidRPr="00427C49">
        <w:rPr>
          <w:rStyle w:val="Heading2Char"/>
          <w:rFonts w:ascii="Arial" w:hAnsi="Arial" w:cs="Arial"/>
          <w:color w:val="auto"/>
        </w:rPr>
        <w:t xml:space="preserve"> steel </w:t>
      </w:r>
      <w:commentRangeEnd w:id="51"/>
      <w:r w:rsidR="00165469" w:rsidRPr="00427C49">
        <w:rPr>
          <w:rStyle w:val="CommentReference"/>
          <w:rFonts w:cs="Arial"/>
          <w:color w:val="auto"/>
          <w:sz w:val="28"/>
          <w:szCs w:val="28"/>
        </w:rPr>
        <w:commentReference w:id="51"/>
      </w:r>
      <w:r w:rsidR="00D2745E" w:rsidRPr="00427C49">
        <w:rPr>
          <w:rStyle w:val="Heading2Char"/>
          <w:rFonts w:ascii="Arial" w:hAnsi="Arial" w:cs="Arial"/>
          <w:color w:val="auto"/>
        </w:rPr>
        <w:t>vs.</w:t>
      </w:r>
      <w:r w:rsidR="00703A90" w:rsidRPr="00427C49">
        <w:rPr>
          <w:rStyle w:val="Heading2Char"/>
          <w:rFonts w:ascii="Arial" w:hAnsi="Arial" w:cs="Arial"/>
          <w:color w:val="auto"/>
        </w:rPr>
        <w:t xml:space="preserve"> </w:t>
      </w:r>
      <w:r w:rsidR="000F30E5" w:rsidRPr="00427C49">
        <w:rPr>
          <w:rStyle w:val="Heading2Char"/>
          <w:rFonts w:ascii="Arial" w:hAnsi="Arial" w:cs="Arial"/>
          <w:color w:val="auto"/>
        </w:rPr>
        <w:t>S</w:t>
      </w:r>
      <w:r w:rsidR="00703A90" w:rsidRPr="00427C49">
        <w:rPr>
          <w:rStyle w:val="Heading2Char"/>
          <w:rFonts w:ascii="Arial" w:hAnsi="Arial" w:cs="Arial"/>
          <w:color w:val="auto"/>
        </w:rPr>
        <w:t>ingle</w:t>
      </w:r>
      <w:r w:rsidR="000F30E5" w:rsidRPr="00427C49">
        <w:rPr>
          <w:rStyle w:val="Heading2Char"/>
          <w:rFonts w:ascii="Arial" w:hAnsi="Arial" w:cs="Arial"/>
          <w:color w:val="auto"/>
        </w:rPr>
        <w:t>-</w:t>
      </w:r>
      <w:r w:rsidR="00703A90" w:rsidRPr="00427C49">
        <w:rPr>
          <w:rStyle w:val="Heading2Char"/>
          <w:rFonts w:ascii="Arial" w:hAnsi="Arial" w:cs="Arial"/>
          <w:color w:val="auto"/>
        </w:rPr>
        <w:t>use</w:t>
      </w:r>
      <w:bookmarkEnd w:id="50"/>
    </w:p>
    <w:p w14:paraId="61A0453B" w14:textId="46242738" w:rsidR="005B737E" w:rsidRDefault="3D35EE73" w:rsidP="00A01585">
      <w:pPr>
        <w:spacing w:line="276" w:lineRule="auto"/>
      </w:pPr>
      <w:r w:rsidRPr="002310D8">
        <w:t xml:space="preserve">The most common types of bioreactors are single use and stainless steel. The </w:t>
      </w:r>
      <w:r w:rsidR="2E6655B5" w:rsidRPr="002310D8">
        <w:t xml:space="preserve">main </w:t>
      </w:r>
      <w:r w:rsidRPr="002310D8">
        <w:t>advantage</w:t>
      </w:r>
      <w:r w:rsidR="74290E85" w:rsidRPr="002310D8">
        <w:t>s</w:t>
      </w:r>
      <w:r w:rsidRPr="002310D8">
        <w:t xml:space="preserve"> of single use technologies </w:t>
      </w:r>
      <w:r w:rsidR="74290E85" w:rsidRPr="002310D8">
        <w:t>are</w:t>
      </w:r>
      <w:r w:rsidRPr="002310D8">
        <w:t xml:space="preserve"> </w:t>
      </w:r>
      <w:r w:rsidR="3D2F5AA4" w:rsidRPr="002310D8">
        <w:t xml:space="preserve">increased </w:t>
      </w:r>
      <w:r w:rsidR="35E421BF" w:rsidRPr="002310D8">
        <w:t>flexibility</w:t>
      </w:r>
      <w:r w:rsidRPr="002310D8">
        <w:t>, low initial capital costs and reduced downtime (</w:t>
      </w:r>
      <w:commentRangeStart w:id="52"/>
      <w:r w:rsidR="1CA684CB" w:rsidRPr="002310D8">
        <w:t>Boyd Biomedical, 2018</w:t>
      </w:r>
      <w:commentRangeEnd w:id="52"/>
      <w:r w:rsidR="00703A90" w:rsidRPr="002310D8">
        <w:rPr>
          <w:rStyle w:val="CommentReference"/>
          <w:sz w:val="22"/>
          <w:szCs w:val="22"/>
        </w:rPr>
        <w:commentReference w:id="52"/>
      </w:r>
      <w:r w:rsidR="1CA684CB" w:rsidRPr="002310D8">
        <w:t xml:space="preserve">; </w:t>
      </w:r>
      <w:commentRangeStart w:id="53"/>
      <w:r w:rsidR="61215F50" w:rsidRPr="002310D8">
        <w:t>Pristine clean bags, n.d.</w:t>
      </w:r>
      <w:commentRangeEnd w:id="53"/>
      <w:r w:rsidR="00703A90" w:rsidRPr="002310D8">
        <w:rPr>
          <w:rStyle w:val="CommentReference"/>
          <w:sz w:val="22"/>
          <w:szCs w:val="22"/>
        </w:rPr>
        <w:commentReference w:id="53"/>
      </w:r>
      <w:r w:rsidRPr="002310D8">
        <w:t xml:space="preserve">). </w:t>
      </w:r>
      <w:commentRangeStart w:id="54"/>
      <w:commentRangeStart w:id="55"/>
      <w:r w:rsidRPr="002310D8">
        <w:t>Single</w:t>
      </w:r>
      <w:r w:rsidR="00CC3860">
        <w:t>-</w:t>
      </w:r>
      <w:r w:rsidRPr="002310D8">
        <w:t>use bioreactors are steril</w:t>
      </w:r>
      <w:r w:rsidR="006B7BCA">
        <w:t>e</w:t>
      </w:r>
      <w:r w:rsidRPr="002310D8">
        <w:t xml:space="preserve"> when they arrive,</w:t>
      </w:r>
      <w:commentRangeEnd w:id="54"/>
      <w:r w:rsidRPr="002310D8">
        <w:rPr>
          <w:rStyle w:val="CommentReference"/>
          <w:sz w:val="22"/>
          <w:szCs w:val="22"/>
        </w:rPr>
        <w:commentReference w:id="54"/>
      </w:r>
      <w:commentRangeEnd w:id="55"/>
      <w:r w:rsidRPr="002310D8">
        <w:rPr>
          <w:rStyle w:val="CommentReference"/>
          <w:sz w:val="22"/>
          <w:szCs w:val="22"/>
        </w:rPr>
        <w:commentReference w:id="55"/>
      </w:r>
      <w:r w:rsidRPr="002310D8">
        <w:t xml:space="preserve"> so no cleaning or sterilisation processes are required, in </w:t>
      </w:r>
      <w:r w:rsidR="00582BD8">
        <w:t>unlike</w:t>
      </w:r>
      <w:r w:rsidRPr="002310D8">
        <w:t xml:space="preserve"> stainless</w:t>
      </w:r>
      <w:r w:rsidR="0000236A">
        <w:t xml:space="preserve"> </w:t>
      </w:r>
      <w:r w:rsidRPr="002310D8">
        <w:t>steel bioreactor</w:t>
      </w:r>
      <w:r w:rsidR="00E64AB4">
        <w:t>s</w:t>
      </w:r>
      <w:r w:rsidRPr="002310D8">
        <w:t xml:space="preserve">. For cleaning in place (CIP) the standard procedure is rinsing with hot water followed by alkaline and acid wash and final rinsing to remove chemical residues. For sterilization, steam in place (SIP) using saturated clean steam is the best option, since it is effective, standard and does not leave chemical residues (Seiberling et al., 2018; Eibl et </w:t>
      </w:r>
      <w:proofErr w:type="spellStart"/>
      <w:r w:rsidRPr="002310D8">
        <w:t>al.,2019</w:t>
      </w:r>
      <w:proofErr w:type="spellEnd"/>
      <w:r w:rsidRPr="002310D8">
        <w:t xml:space="preserve">). The advantages of a </w:t>
      </w:r>
      <w:r w:rsidR="008F4393" w:rsidRPr="002310D8">
        <w:t>stainless-steel</w:t>
      </w:r>
      <w:r w:rsidRPr="002310D8">
        <w:t xml:space="preserve"> bioreactor are that it is reuseable, more cost efficient over the long term and can scale up to large</w:t>
      </w:r>
      <w:r w:rsidR="00F63472" w:rsidRPr="002310D8">
        <w:t>r</w:t>
      </w:r>
      <w:r w:rsidRPr="002310D8">
        <w:t xml:space="preserve"> volumes (</w:t>
      </w:r>
      <w:commentRangeStart w:id="56"/>
      <w:proofErr w:type="spellStart"/>
      <w:r w:rsidR="2D4B7192" w:rsidRPr="002310D8">
        <w:t>Bioterms</w:t>
      </w:r>
      <w:proofErr w:type="spellEnd"/>
      <w:r w:rsidR="2D4B7192" w:rsidRPr="002310D8">
        <w:t>, 2023</w:t>
      </w:r>
      <w:commentRangeEnd w:id="56"/>
      <w:r w:rsidR="00703A90" w:rsidRPr="002310D8">
        <w:rPr>
          <w:rStyle w:val="CommentReference"/>
          <w:sz w:val="22"/>
          <w:szCs w:val="22"/>
        </w:rPr>
        <w:commentReference w:id="56"/>
      </w:r>
      <w:r w:rsidRPr="002310D8">
        <w:t xml:space="preserve">). </w:t>
      </w:r>
      <w:r w:rsidR="00496C26">
        <w:t xml:space="preserve">The aim for this project is a </w:t>
      </w:r>
      <w:r w:rsidR="00C928ED">
        <w:t xml:space="preserve">long term cost efficient and large scale </w:t>
      </w:r>
      <w:r w:rsidR="00142089">
        <w:t xml:space="preserve">bioprocess, </w:t>
      </w:r>
      <w:r w:rsidR="00881AF4">
        <w:t>so stainless steel bioreactors will be used.</w:t>
      </w:r>
    </w:p>
    <w:p w14:paraId="235BA321" w14:textId="2086FB2F" w:rsidR="00233269" w:rsidRDefault="00EB26B8" w:rsidP="00A01585">
      <w:pPr>
        <w:spacing w:line="276" w:lineRule="auto"/>
        <w:rPr>
          <w:color w:val="EE0000"/>
        </w:rPr>
      </w:pPr>
      <w:commentRangeStart w:id="57"/>
      <w:commentRangeStart w:id="58"/>
      <w:commentRangeStart w:id="59"/>
      <w:commentRangeStart w:id="60"/>
      <w:commentRangeStart w:id="61"/>
      <w:commentRangeStart w:id="62"/>
      <w:commentRangeStart w:id="63"/>
      <w:commentRangeStart w:id="64"/>
      <w:commentRangeStart w:id="65"/>
      <w:commentRangeStart w:id="66"/>
      <w:commentRangeStart w:id="67"/>
      <w:commentRangeStart w:id="68"/>
      <w:commentRangeEnd w:id="65"/>
      <w:r w:rsidRPr="0044207F">
        <w:rPr>
          <w:rStyle w:val="CommentReference"/>
          <w:rFonts w:eastAsia="Calibri"/>
          <w:sz w:val="22"/>
          <w:szCs w:val="22"/>
        </w:rPr>
        <w:commentReference w:id="65"/>
      </w:r>
      <w:commentRangeEnd w:id="66"/>
      <w:r w:rsidRPr="0044207F">
        <w:rPr>
          <w:rStyle w:val="CommentReference"/>
          <w:rFonts w:eastAsia="Calibri"/>
          <w:sz w:val="22"/>
          <w:szCs w:val="22"/>
        </w:rPr>
        <w:commentReference w:id="66"/>
      </w:r>
      <w:commentRangeEnd w:id="67"/>
      <w:r w:rsidRPr="0044207F">
        <w:rPr>
          <w:rStyle w:val="CommentReference"/>
          <w:rFonts w:eastAsia="Calibri"/>
          <w:sz w:val="22"/>
          <w:szCs w:val="22"/>
        </w:rPr>
        <w:commentReference w:id="67"/>
      </w:r>
      <w:commentRangeEnd w:id="68"/>
      <w:r w:rsidRPr="0044207F">
        <w:rPr>
          <w:rStyle w:val="CommentReference"/>
          <w:rFonts w:eastAsia="Calibri"/>
          <w:sz w:val="22"/>
          <w:szCs w:val="22"/>
        </w:rPr>
        <w:commentReference w:id="68"/>
      </w:r>
      <w:commentRangeEnd w:id="61"/>
      <w:r w:rsidR="00703A90" w:rsidRPr="0044207F">
        <w:rPr>
          <w:rStyle w:val="CommentReference"/>
          <w:rFonts w:eastAsia="Calibri"/>
          <w:sz w:val="22"/>
          <w:szCs w:val="22"/>
        </w:rPr>
        <w:commentReference w:id="61"/>
      </w:r>
      <w:commentRangeEnd w:id="62"/>
      <w:r w:rsidRPr="0044207F">
        <w:rPr>
          <w:rStyle w:val="CommentReference"/>
          <w:rFonts w:eastAsia="Calibri"/>
          <w:sz w:val="22"/>
          <w:szCs w:val="22"/>
        </w:rPr>
        <w:commentReference w:id="62"/>
      </w:r>
      <w:commentRangeEnd w:id="63"/>
      <w:r w:rsidRPr="0044207F">
        <w:rPr>
          <w:rStyle w:val="CommentReference"/>
          <w:rFonts w:eastAsia="Calibri"/>
          <w:sz w:val="22"/>
          <w:szCs w:val="22"/>
        </w:rPr>
        <w:commentReference w:id="63"/>
      </w:r>
      <w:commentRangeEnd w:id="64"/>
      <w:r w:rsidRPr="0044207F">
        <w:rPr>
          <w:rStyle w:val="CommentReference"/>
          <w:rFonts w:eastAsia="Calibri"/>
          <w:sz w:val="22"/>
          <w:szCs w:val="22"/>
        </w:rPr>
        <w:commentReference w:id="64"/>
      </w:r>
      <w:commentRangeEnd w:id="57"/>
      <w:r w:rsidR="00703A90" w:rsidRPr="0044207F">
        <w:rPr>
          <w:rStyle w:val="CommentReference"/>
          <w:rFonts w:eastAsia="Calibri"/>
          <w:sz w:val="22"/>
          <w:szCs w:val="22"/>
        </w:rPr>
        <w:commentReference w:id="57"/>
      </w:r>
      <w:commentRangeEnd w:id="58"/>
      <w:r w:rsidRPr="0044207F">
        <w:rPr>
          <w:rStyle w:val="CommentReference"/>
          <w:rFonts w:eastAsia="Calibri"/>
          <w:sz w:val="22"/>
          <w:szCs w:val="22"/>
        </w:rPr>
        <w:commentReference w:id="58"/>
      </w:r>
      <w:commentRangeEnd w:id="59"/>
      <w:r w:rsidRPr="0044207F">
        <w:rPr>
          <w:rStyle w:val="CommentReference"/>
          <w:rFonts w:eastAsia="Calibri"/>
          <w:sz w:val="22"/>
          <w:szCs w:val="22"/>
        </w:rPr>
        <w:commentReference w:id="59"/>
      </w:r>
      <w:commentRangeEnd w:id="60"/>
      <w:r w:rsidRPr="0044207F">
        <w:rPr>
          <w:rStyle w:val="CommentReference"/>
          <w:rFonts w:eastAsia="Calibri"/>
          <w:sz w:val="22"/>
          <w:szCs w:val="22"/>
        </w:rPr>
        <w:commentReference w:id="60"/>
      </w:r>
      <w:r w:rsidR="00233269" w:rsidRPr="0044207F">
        <w:rPr>
          <w:rFonts w:eastAsia="Calibri"/>
        </w:rPr>
        <w:t>316 grade s</w:t>
      </w:r>
      <w:r w:rsidR="00233269" w:rsidRPr="0044207F">
        <w:t>tainless steel bioreactors were chosen since they have added molybdenum, which provides superior resistance in the presence of chloride ions (Cl</w:t>
      </w:r>
      <w:r w:rsidR="00233269" w:rsidRPr="0044207F">
        <w:rPr>
          <w:rFonts w:ascii="Cambria Math" w:hAnsi="Cambria Math" w:cs="Cambria Math"/>
        </w:rPr>
        <w:t>−</w:t>
      </w:r>
      <w:r w:rsidR="00233269" w:rsidRPr="0044207F">
        <w:t>), which, when combined with oxygen and water, can cause erosion. This is highly important, since Chloride (Cl</w:t>
      </w:r>
      <w:r w:rsidR="00233269" w:rsidRPr="0044207F">
        <w:rPr>
          <w:rFonts w:ascii="Cambria Math" w:hAnsi="Cambria Math" w:cs="Cambria Math"/>
          <w:vertAlign w:val="superscript"/>
        </w:rPr>
        <w:t>−</w:t>
      </w:r>
      <w:r w:rsidR="00233269" w:rsidRPr="0044207F">
        <w:t>) homeostasis is a critical aspect of animal cell physiology and the media contains chloride salts (</w:t>
      </w:r>
      <w:proofErr w:type="spellStart"/>
      <w:r w:rsidR="00233269" w:rsidRPr="0044207F">
        <w:t>Zhang,J</w:t>
      </w:r>
      <w:proofErr w:type="spellEnd"/>
      <w:r w:rsidR="00233269" w:rsidRPr="0044207F">
        <w:t>. et al., 2023; Wang, D. et al., 2025).</w:t>
      </w:r>
      <w:r w:rsidR="00233269" w:rsidRPr="0044207F">
        <w:rPr>
          <w:rFonts w:eastAsia="Aptos" w:cs="Aptos"/>
        </w:rPr>
        <w:t xml:space="preserve"> </w:t>
      </w:r>
    </w:p>
    <w:p w14:paraId="515C1331" w14:textId="4DC48DB0" w:rsidR="000F7E57" w:rsidRPr="00BB0832" w:rsidRDefault="00703A90" w:rsidP="00427C49">
      <w:pPr>
        <w:pStyle w:val="Heading3"/>
        <w:rPr>
          <w:rFonts w:cs="Arial"/>
          <w:color w:val="auto"/>
          <w:lang w:val="en-US"/>
        </w:rPr>
      </w:pPr>
      <w:bookmarkStart w:id="69" w:name="_Toc212212208"/>
      <w:commentRangeStart w:id="70"/>
      <w:r w:rsidRPr="70569456">
        <w:rPr>
          <w:rFonts w:cs="Arial"/>
          <w:color w:val="auto"/>
        </w:rPr>
        <w:t xml:space="preserve">Seed </w:t>
      </w:r>
      <w:commentRangeEnd w:id="70"/>
      <w:r w:rsidR="00E11730" w:rsidRPr="70569456">
        <w:rPr>
          <w:rStyle w:val="CommentReference"/>
          <w:rFonts w:cs="Arial"/>
          <w:color w:val="auto"/>
          <w:sz w:val="28"/>
          <w:szCs w:val="28"/>
        </w:rPr>
        <w:commentReference w:id="70"/>
      </w:r>
      <w:r w:rsidR="48A0CCA5" w:rsidRPr="70569456">
        <w:rPr>
          <w:rFonts w:cs="Arial"/>
          <w:color w:val="auto"/>
        </w:rPr>
        <w:t>T</w:t>
      </w:r>
      <w:r w:rsidRPr="70569456">
        <w:rPr>
          <w:rFonts w:cs="Arial"/>
          <w:color w:val="auto"/>
        </w:rPr>
        <w:t>rain</w:t>
      </w:r>
      <w:bookmarkEnd w:id="69"/>
    </w:p>
    <w:p w14:paraId="701818DC" w14:textId="6102B46B" w:rsidR="00491063" w:rsidRPr="00150CCB" w:rsidRDefault="00703A90" w:rsidP="00A01585">
      <w:pPr>
        <w:spacing w:line="276" w:lineRule="auto"/>
      </w:pPr>
      <w:r>
        <w:t xml:space="preserve">To </w:t>
      </w:r>
      <w:r w:rsidR="001554ED">
        <w:t>obtain a sufficient number of</w:t>
      </w:r>
      <w:r>
        <w:t xml:space="preserve"> cells for the </w:t>
      </w:r>
      <w:r w:rsidR="00536780">
        <w:t>large</w:t>
      </w:r>
      <w:r w:rsidR="006B4FEA">
        <w:t>-</w:t>
      </w:r>
      <w:r w:rsidR="00536780">
        <w:t xml:space="preserve">scale </w:t>
      </w:r>
      <w:r>
        <w:t xml:space="preserve">bioreactors, the cells first need to proliferate. This </w:t>
      </w:r>
      <w:r w:rsidR="00CE4DB3">
        <w:t>seed train</w:t>
      </w:r>
      <w:r>
        <w:t xml:space="preserve"> process will be done</w:t>
      </w:r>
      <w:r w:rsidR="00536780">
        <w:t xml:space="preserve"> in 5 steps, each time increasing the </w:t>
      </w:r>
      <w:r w:rsidR="003B096D">
        <w:t xml:space="preserve">volume </w:t>
      </w:r>
      <w:r w:rsidR="00AD1F1E">
        <w:t xml:space="preserve">10-fold. First, the ADSCs will be grown in </w:t>
      </w:r>
      <w:commentRangeStart w:id="71"/>
      <w:r w:rsidR="00AD1F1E">
        <w:t>a shake flask o</w:t>
      </w:r>
      <w:r w:rsidR="00097208">
        <w:t xml:space="preserve">f </w:t>
      </w:r>
      <w:proofErr w:type="spellStart"/>
      <w:r w:rsidR="00097208">
        <w:t>280mL</w:t>
      </w:r>
      <w:proofErr w:type="spellEnd"/>
      <w:r w:rsidR="00097208">
        <w:t xml:space="preserve"> a</w:t>
      </w:r>
      <w:r w:rsidR="00501822">
        <w:t xml:space="preserve">nd </w:t>
      </w:r>
      <w:proofErr w:type="spellStart"/>
      <w:r w:rsidR="00501822">
        <w:t>2.8L</w:t>
      </w:r>
      <w:proofErr w:type="spellEnd"/>
      <w:r w:rsidR="00501822">
        <w:t xml:space="preserve"> consecutively. After this, stirred tank bioreactors of </w:t>
      </w:r>
      <w:proofErr w:type="spellStart"/>
      <w:r w:rsidR="00501822">
        <w:t>28L</w:t>
      </w:r>
      <w:proofErr w:type="spellEnd"/>
      <w:r w:rsidR="00501822">
        <w:t xml:space="preserve">, </w:t>
      </w:r>
      <w:proofErr w:type="spellStart"/>
      <w:r w:rsidR="00501822">
        <w:t>280L</w:t>
      </w:r>
      <w:proofErr w:type="spellEnd"/>
      <w:r w:rsidR="00501822">
        <w:t xml:space="preserve"> and </w:t>
      </w:r>
      <w:proofErr w:type="spellStart"/>
      <w:r w:rsidR="00501822">
        <w:t>2800L</w:t>
      </w:r>
      <w:proofErr w:type="spellEnd"/>
      <w:r w:rsidR="00501822">
        <w:t xml:space="preserve"> are used</w:t>
      </w:r>
      <w:r w:rsidR="004E323C">
        <w:t xml:space="preserve"> (</w:t>
      </w:r>
      <w:r w:rsidR="6ED3E226">
        <w:t>see Appendix K</w:t>
      </w:r>
      <w:r w:rsidR="1A15A7CD">
        <w:t>)</w:t>
      </w:r>
      <w:r w:rsidR="00501822">
        <w:t xml:space="preserve">. </w:t>
      </w:r>
      <w:r w:rsidR="004F338B">
        <w:t xml:space="preserve">We assume that the </w:t>
      </w:r>
      <w:r w:rsidR="00206AEF">
        <w:t xml:space="preserve">stirred tank bioreactors behave </w:t>
      </w:r>
      <w:r w:rsidR="009B49D4">
        <w:t>similarly</w:t>
      </w:r>
      <w:r w:rsidR="00206AEF">
        <w:t xml:space="preserve"> to the final proliferation tank, so the scaling down of this seed train </w:t>
      </w:r>
      <w:r w:rsidR="009B49D4">
        <w:t>should not lead to complications.</w:t>
      </w:r>
      <w:r w:rsidR="00370B02">
        <w:t xml:space="preserve"> </w:t>
      </w:r>
      <w:r w:rsidR="00A35576">
        <w:t>Finally</w:t>
      </w:r>
      <w:r w:rsidR="00370B02">
        <w:t xml:space="preserve">, the </w:t>
      </w:r>
      <w:r w:rsidR="00A35576">
        <w:t>scaled up</w:t>
      </w:r>
      <w:r w:rsidR="00501822">
        <w:t xml:space="preserve"> ADSCs </w:t>
      </w:r>
      <w:r w:rsidR="00370B02">
        <w:t>will be</w:t>
      </w:r>
      <w:r w:rsidR="00501822">
        <w:t xml:space="preserve"> transferred to the</w:t>
      </w:r>
      <w:r w:rsidR="00491063">
        <w:t xml:space="preserve"> </w:t>
      </w:r>
      <w:r w:rsidR="00501822">
        <w:t xml:space="preserve">proliferation </w:t>
      </w:r>
      <w:r w:rsidR="00370B02">
        <w:t>bioreactor.</w:t>
      </w:r>
      <w:commentRangeEnd w:id="71"/>
      <w:r w:rsidRPr="00150CCB">
        <w:rPr>
          <w:rStyle w:val="CommentReference"/>
          <w:sz w:val="22"/>
          <w:szCs w:val="22"/>
        </w:rPr>
        <w:commentReference w:id="71"/>
      </w:r>
    </w:p>
    <w:p w14:paraId="6DCD0E6D" w14:textId="35BDD034" w:rsidR="00703A90" w:rsidRPr="00427C49" w:rsidRDefault="00D67A92" w:rsidP="00427C49">
      <w:pPr>
        <w:pStyle w:val="Heading3"/>
        <w:rPr>
          <w:color w:val="auto"/>
        </w:rPr>
      </w:pPr>
      <w:bookmarkStart w:id="72" w:name="_Toc212212209"/>
      <w:r w:rsidRPr="00427C49">
        <w:rPr>
          <w:rStyle w:val="Heading2Char"/>
          <w:rFonts w:ascii="Arial" w:hAnsi="Arial" w:cs="Arial"/>
          <w:color w:val="auto"/>
        </w:rPr>
        <w:t>Large scale bioreactor considerations</w:t>
      </w:r>
      <w:bookmarkEnd w:id="72"/>
    </w:p>
    <w:p w14:paraId="2178C284" w14:textId="530D05AC" w:rsidR="00071146" w:rsidRPr="00150CCB" w:rsidRDefault="00703A90" w:rsidP="00984452">
      <w:pPr>
        <w:spacing w:line="276" w:lineRule="auto"/>
      </w:pPr>
      <w:r w:rsidRPr="00150CCB">
        <w:t xml:space="preserve">The most important considerations in a </w:t>
      </w:r>
      <w:r w:rsidR="0072004F" w:rsidRPr="00150CCB">
        <w:t xml:space="preserve">suspension </w:t>
      </w:r>
      <w:r w:rsidRPr="00150CCB">
        <w:t>bioreactor at large scale are the shear stress</w:t>
      </w:r>
      <w:r w:rsidR="009A1176">
        <w:t xml:space="preserve"> </w:t>
      </w:r>
      <w:r w:rsidR="00843A42">
        <w:t>as well as</w:t>
      </w:r>
      <w:r w:rsidRPr="00150CCB">
        <w:t xml:space="preserve"> nutrient and oxygen availability.</w:t>
      </w:r>
      <w:r w:rsidR="008363CC">
        <w:t xml:space="preserve"> At scales of 20 </w:t>
      </w:r>
      <w:proofErr w:type="spellStart"/>
      <w:r w:rsidR="008363CC">
        <w:t>m</w:t>
      </w:r>
      <w:r w:rsidR="008363CC" w:rsidRPr="0087050E">
        <w:rPr>
          <w:vertAlign w:val="superscript"/>
        </w:rPr>
        <w:t>3</w:t>
      </w:r>
      <w:proofErr w:type="spellEnd"/>
      <w:r w:rsidR="008363CC">
        <w:t xml:space="preserve"> or higher, </w:t>
      </w:r>
      <w:r w:rsidR="00496402">
        <w:t>stirred</w:t>
      </w:r>
      <w:r w:rsidR="001B1939" w:rsidRPr="002310D8">
        <w:t xml:space="preserve"> </w:t>
      </w:r>
      <w:r w:rsidR="00496402">
        <w:t>tank or air</w:t>
      </w:r>
      <w:r w:rsidR="00B61764">
        <w:t>lift</w:t>
      </w:r>
      <w:r w:rsidRPr="00150CCB">
        <w:t xml:space="preserve"> bioreactors are</w:t>
      </w:r>
      <w:r w:rsidR="00EF5C4D" w:rsidRPr="00150CCB">
        <w:t xml:space="preserve"> commonly</w:t>
      </w:r>
      <w:r w:rsidRPr="00150CCB">
        <w:t xml:space="preserve"> used at large scales</w:t>
      </w:r>
      <w:r w:rsidR="00677280">
        <w:t xml:space="preserve">, so these are </w:t>
      </w:r>
      <w:r w:rsidR="005C4B85">
        <w:t>considered</w:t>
      </w:r>
      <w:r w:rsidRPr="00150CCB">
        <w:t xml:space="preserve"> (</w:t>
      </w:r>
      <w:commentRangeStart w:id="73"/>
      <w:r w:rsidR="00166C5C" w:rsidRPr="00150CCB">
        <w:t>Varley &amp; Birch, 1999</w:t>
      </w:r>
      <w:commentRangeEnd w:id="73"/>
      <w:r w:rsidR="00353CD0" w:rsidRPr="00150CCB">
        <w:rPr>
          <w:rStyle w:val="CommentReference"/>
          <w:sz w:val="22"/>
          <w:szCs w:val="22"/>
        </w:rPr>
        <w:commentReference w:id="73"/>
      </w:r>
      <w:r w:rsidR="00EF5C4D" w:rsidRPr="00150CCB">
        <w:t>)</w:t>
      </w:r>
      <w:r w:rsidR="00984452" w:rsidRPr="00150CCB">
        <w:t xml:space="preserve">. </w:t>
      </w:r>
    </w:p>
    <w:p w14:paraId="00776E8F" w14:textId="66AE510C" w:rsidR="009D2886" w:rsidRDefault="008947DD" w:rsidP="00F01367">
      <w:pPr>
        <w:spacing w:line="276" w:lineRule="auto"/>
      </w:pPr>
      <w:r>
        <w:t>Either nutrients or oxygen will be the limiting factor in the bioreactor, it</w:t>
      </w:r>
      <w:r w:rsidR="00E471E0" w:rsidRPr="002310D8">
        <w:t xml:space="preserve"> is assumed that oxygen will become the limiting factor</w:t>
      </w:r>
      <w:r w:rsidR="00B47F2E" w:rsidRPr="002310D8">
        <w:t xml:space="preserve"> for cell growth</w:t>
      </w:r>
      <w:r w:rsidR="00E471E0" w:rsidRPr="002310D8">
        <w:t xml:space="preserve">, </w:t>
      </w:r>
      <w:r w:rsidR="00214DE7" w:rsidRPr="002310D8">
        <w:t xml:space="preserve">because </w:t>
      </w:r>
      <w:r w:rsidR="00281DB2">
        <w:t xml:space="preserve">there is </w:t>
      </w:r>
      <w:r w:rsidR="00214DE7" w:rsidRPr="002310D8">
        <w:t xml:space="preserve">a </w:t>
      </w:r>
      <w:r w:rsidR="00281DB2">
        <w:t xml:space="preserve">maximum to the amount of oxygen that </w:t>
      </w:r>
      <w:r>
        <w:t xml:space="preserve">can be added </w:t>
      </w:r>
      <w:r w:rsidR="00CD73F0">
        <w:t>while</w:t>
      </w:r>
      <w:r w:rsidR="00214DE7" w:rsidRPr="002310D8">
        <w:t xml:space="preserve"> more nutrients can always be supplied in a </w:t>
      </w:r>
      <w:r w:rsidR="003F193C">
        <w:t>perfusion</w:t>
      </w:r>
      <w:r w:rsidR="00214DE7" w:rsidRPr="002310D8">
        <w:t xml:space="preserve"> tank. </w:t>
      </w:r>
      <w:r w:rsidR="006C5DEC" w:rsidRPr="002310D8">
        <w:t xml:space="preserve">The </w:t>
      </w:r>
      <w:r w:rsidR="00C303AE" w:rsidRPr="002310D8">
        <w:t>maximum cell concentration</w:t>
      </w:r>
      <w:r w:rsidR="00DA39C9" w:rsidRPr="002310D8">
        <w:t xml:space="preserve"> is calculated by dividing the Oxygen Uptake Rate (OUR) </w:t>
      </w:r>
      <w:r w:rsidR="001910D5" w:rsidRPr="002310D8">
        <w:t xml:space="preserve">by the </w:t>
      </w:r>
      <w:r w:rsidR="00701BA8" w:rsidRPr="002310D8">
        <w:t xml:space="preserve">specific </w:t>
      </w:r>
      <w:r w:rsidR="00E654AF" w:rsidRPr="002310D8">
        <w:t xml:space="preserve">oxygen </w:t>
      </w:r>
      <w:r w:rsidR="00701BA8" w:rsidRPr="002310D8">
        <w:t>uptake rat</w:t>
      </w:r>
      <w:r w:rsidR="008D62FD" w:rsidRPr="002310D8">
        <w:t>e</w:t>
      </w:r>
      <w:r w:rsidR="00142E77" w:rsidRPr="002310D8">
        <w:t xml:space="preserve">. First, the gas flow rate for </w:t>
      </w:r>
      <w:r w:rsidR="003F064A" w:rsidRPr="002310D8">
        <w:t xml:space="preserve">oxygen is calculated from the </w:t>
      </w:r>
      <w:r w:rsidR="00D136BD" w:rsidRPr="002310D8">
        <w:t>decay rate</w:t>
      </w:r>
      <w:r w:rsidR="00377B00" w:rsidRPr="002310D8">
        <w:t xml:space="preserve"> and the total volume of the reactor</w:t>
      </w:r>
      <w:r w:rsidR="00D136BD" w:rsidRPr="002310D8">
        <w:t xml:space="preserve">. This is then used to calculate the specific surface area of the gas bubbles. Based on these calculations, the Oxygen Transfer Rate (OTR) is calculated. The OTR is </w:t>
      </w:r>
      <w:r w:rsidR="00A071B8" w:rsidRPr="002310D8">
        <w:t>equal to the OUR.</w:t>
      </w:r>
      <w:r w:rsidR="00383A41" w:rsidRPr="002310D8">
        <w:t xml:space="preserve"> It was found that </w:t>
      </w:r>
      <w:r w:rsidR="00BE706F" w:rsidRPr="002310D8">
        <w:t>the</w:t>
      </w:r>
      <w:r w:rsidR="00DA6E3D" w:rsidRPr="002310D8">
        <w:t xml:space="preserve"> maximum</w:t>
      </w:r>
      <w:r w:rsidR="00BE706F" w:rsidRPr="002310D8">
        <w:t xml:space="preserve"> </w:t>
      </w:r>
      <w:r w:rsidR="000C1239" w:rsidRPr="002310D8">
        <w:t xml:space="preserve">cell concentration increases with </w:t>
      </w:r>
      <w:r w:rsidR="00DA6E3D" w:rsidRPr="002310D8">
        <w:t>a larger reactor volume</w:t>
      </w:r>
      <w:r w:rsidR="00F03B92" w:rsidRPr="002310D8">
        <w:t xml:space="preserve">. </w:t>
      </w:r>
      <w:r w:rsidR="004545E9" w:rsidRPr="002310D8">
        <w:t xml:space="preserve">The calculations for </w:t>
      </w:r>
      <w:r w:rsidR="00C5433D" w:rsidRPr="002310D8">
        <w:t xml:space="preserve">both the proliferation and differentiation are explained </w:t>
      </w:r>
      <w:r w:rsidR="006947FF" w:rsidRPr="002310D8">
        <w:t>in their respective paragraphs</w:t>
      </w:r>
      <w:r w:rsidR="00C5433D" w:rsidRPr="002310D8">
        <w:t>. The</w:t>
      </w:r>
      <w:r w:rsidR="006947FF" w:rsidRPr="002310D8">
        <w:t xml:space="preserve"> full</w:t>
      </w:r>
      <w:r w:rsidR="00C5433D" w:rsidRPr="002310D8">
        <w:t xml:space="preserve"> calculations can be found in </w:t>
      </w:r>
      <w:r w:rsidR="00C5433D" w:rsidRPr="002C7460">
        <w:t xml:space="preserve">appendix </w:t>
      </w:r>
      <w:r w:rsidR="002C7460" w:rsidRPr="002C7460">
        <w:t>D</w:t>
      </w:r>
      <w:r w:rsidR="00C5433D" w:rsidRPr="002310D8">
        <w:t>.</w:t>
      </w:r>
    </w:p>
    <w:p w14:paraId="1F54B75E" w14:textId="4AE504C1" w:rsidR="002401F4" w:rsidRDefault="002401F4" w:rsidP="00F01367">
      <w:pPr>
        <w:spacing w:line="276" w:lineRule="auto"/>
      </w:pPr>
      <w:r>
        <w:t xml:space="preserve">One operation mode that is possible to use is a feed and bleed batch. </w:t>
      </w:r>
      <w:r w:rsidR="00482A72">
        <w:t xml:space="preserve">Using this process, the proliferation and differentiation steps are separated into two batches. The proliferation would consist of </w:t>
      </w:r>
      <w:r w:rsidR="00DA066D">
        <w:t xml:space="preserve">two batches of 72 hours, and the differentiation of 65 hours. </w:t>
      </w:r>
      <w:r>
        <w:t>Using this system, the medium requirement is much less than when using perfusion, which reduces the cost. Due to time limitations, this option was briefly explored in this report, but it is recommended to investigate it further in later research.</w:t>
      </w:r>
    </w:p>
    <w:p w14:paraId="57DC0AD8" w14:textId="2E09E3A2" w:rsidR="00703A90" w:rsidRPr="00165469" w:rsidRDefault="00703A90" w:rsidP="00165469">
      <w:pPr>
        <w:pStyle w:val="Heading2"/>
        <w:spacing w:after="0" w:line="276" w:lineRule="auto"/>
        <w:rPr>
          <w:rFonts w:ascii="Arial" w:hAnsi="Arial" w:cs="Arial"/>
        </w:rPr>
      </w:pPr>
      <w:bookmarkStart w:id="74" w:name="_Toc212212210"/>
      <w:r w:rsidRPr="00165469">
        <w:rPr>
          <w:rFonts w:ascii="Arial" w:hAnsi="Arial" w:cs="Arial"/>
        </w:rPr>
        <w:t>Proliferation</w:t>
      </w:r>
      <w:bookmarkEnd w:id="74"/>
    </w:p>
    <w:p w14:paraId="0DED7F63" w14:textId="014BDBF1" w:rsidR="0090139E" w:rsidRPr="00150CCB" w:rsidRDefault="00FF46E8" w:rsidP="00846071">
      <w:pPr>
        <w:spacing w:line="276" w:lineRule="auto"/>
      </w:pPr>
      <w:r w:rsidRPr="00150CCB">
        <w:t>For proliferation, a</w:t>
      </w:r>
      <w:r w:rsidR="001E3CF8" w:rsidRPr="00150CCB">
        <w:t xml:space="preserve"> stirred tank bioreactor of 20 </w:t>
      </w:r>
      <w:proofErr w:type="spellStart"/>
      <w:r w:rsidR="001E3CF8" w:rsidRPr="00150CCB">
        <w:t>m</w:t>
      </w:r>
      <w:r w:rsidR="001E3CF8" w:rsidRPr="00150CCB">
        <w:rPr>
          <w:vertAlign w:val="superscript"/>
        </w:rPr>
        <w:t>3</w:t>
      </w:r>
      <w:proofErr w:type="spellEnd"/>
      <w:r w:rsidR="001E3CF8" w:rsidRPr="00150CCB">
        <w:t xml:space="preserve"> in continuous perfusion mode will be used.</w:t>
      </w:r>
      <w:r w:rsidR="00FB6555" w:rsidRPr="00150CCB">
        <w:t xml:space="preserve"> </w:t>
      </w:r>
      <w:r w:rsidR="00AA38E8">
        <w:t>The height to width ratio is 5:1.</w:t>
      </w:r>
      <w:r w:rsidR="00FB6555" w:rsidRPr="002310D8">
        <w:t xml:space="preserve"> </w:t>
      </w:r>
      <w:r w:rsidR="00FB6555" w:rsidRPr="00150CCB">
        <w:t xml:space="preserve">To deal with the shear stress generated in the </w:t>
      </w:r>
      <w:r w:rsidR="00C20C18" w:rsidRPr="00150CCB">
        <w:t>bioreactor</w:t>
      </w:r>
      <w:commentRangeStart w:id="75"/>
      <w:commentRangeEnd w:id="75"/>
      <w:r>
        <w:rPr>
          <w:rStyle w:val="CommentReference"/>
          <w:sz w:val="22"/>
          <w:szCs w:val="22"/>
        </w:rPr>
        <w:commentReference w:id="75"/>
      </w:r>
      <w:r w:rsidR="00155251">
        <w:t xml:space="preserve">, </w:t>
      </w:r>
      <w:r w:rsidR="00B823C6">
        <w:t xml:space="preserve">flow breakers, low shear impellers and a </w:t>
      </w:r>
      <w:r w:rsidR="00CB6DF3">
        <w:t>retreat impeller</w:t>
      </w:r>
      <w:r w:rsidR="00CF59F1">
        <w:t>, which minimises shear stress (</w:t>
      </w:r>
      <w:commentRangeStart w:id="76"/>
      <w:r w:rsidR="00C57F99">
        <w:t>White Mountain Process</w:t>
      </w:r>
      <w:r w:rsidR="009D6279">
        <w:t xml:space="preserve">, </w:t>
      </w:r>
      <w:r w:rsidR="00C57F99">
        <w:t>n.d.</w:t>
      </w:r>
      <w:commentRangeEnd w:id="76"/>
      <w:r w:rsidR="00F32CB3">
        <w:rPr>
          <w:rStyle w:val="CommentReference"/>
          <w:sz w:val="22"/>
          <w:szCs w:val="22"/>
        </w:rPr>
        <w:commentReference w:id="76"/>
      </w:r>
      <w:r w:rsidR="00CF59F1">
        <w:t>),</w:t>
      </w:r>
      <w:r w:rsidR="00C20C18" w:rsidRPr="00150CCB">
        <w:t xml:space="preserve"> will be used.</w:t>
      </w:r>
      <w:r w:rsidR="001E3CF8" w:rsidRPr="00150CCB">
        <w:t xml:space="preserve"> </w:t>
      </w:r>
      <w:r w:rsidR="009A674E" w:rsidRPr="00150CCB">
        <w:t xml:space="preserve">The goal is to harvest </w:t>
      </w:r>
      <w:r w:rsidR="009B217D">
        <w:t>1</w:t>
      </w:r>
      <w:r w:rsidR="009B217D">
        <w:rPr>
          <w:lang w:val="nl-NL"/>
        </w:rPr>
        <w:t>/</w:t>
      </w:r>
      <w:proofErr w:type="spellStart"/>
      <w:r w:rsidR="009B217D">
        <w:rPr>
          <w:lang w:val="nl-NL"/>
        </w:rPr>
        <w:t>16</w:t>
      </w:r>
      <w:r w:rsidR="009B217D" w:rsidRPr="00FC1C3F">
        <w:rPr>
          <w:vertAlign w:val="superscript"/>
          <w:lang w:val="nl-NL"/>
        </w:rPr>
        <w:t>th</w:t>
      </w:r>
      <w:proofErr w:type="spellEnd"/>
      <w:r w:rsidR="009A674E">
        <w:rPr>
          <w:lang w:val="nl-NL"/>
        </w:rPr>
        <w:t xml:space="preserve"> </w:t>
      </w:r>
      <w:r w:rsidR="009A674E" w:rsidRPr="00993C27">
        <w:t xml:space="preserve">of the cells every </w:t>
      </w:r>
      <w:r w:rsidR="009B217D" w:rsidRPr="00993C27">
        <w:t>4 days</w:t>
      </w:r>
      <w:r w:rsidR="009A674E" w:rsidRPr="002310D8">
        <w:t>.</w:t>
      </w:r>
      <w:r w:rsidR="009B217D">
        <w:t xml:space="preserve"> </w:t>
      </w:r>
      <w:r w:rsidR="00D659BD">
        <w:t xml:space="preserve">The first </w:t>
      </w:r>
      <w:r w:rsidR="009A674E" w:rsidRPr="00150CCB">
        <w:t>day</w:t>
      </w:r>
      <w:r w:rsidR="00D659BD">
        <w:t xml:space="preserve"> after harvest, the medium supplied will contain the following growth factors: FGF2, EGF and PDGF-BB. After the first day of proliferation, </w:t>
      </w:r>
      <w:r w:rsidR="00C12491">
        <w:t>the medium that is supplied through the perfusion system will only contain FGF2.</w:t>
      </w:r>
      <w:r w:rsidR="009A674E" w:rsidRPr="00150CCB">
        <w:t xml:space="preserve"> Because the doubling time </w:t>
      </w:r>
      <w:r w:rsidR="00C12491">
        <w:t xml:space="preserve">of the cells is </w:t>
      </w:r>
      <w:r w:rsidR="00F10621">
        <w:t>roughly 1 day</w:t>
      </w:r>
      <w:r w:rsidR="00E565A3">
        <w:t xml:space="preserve"> (</w:t>
      </w:r>
      <w:r w:rsidR="00BF4374" w:rsidRPr="002310D8">
        <w:rPr>
          <w:i/>
        </w:rPr>
        <w:t>Porcine Immortalised Adipose-derived Stem Cells | Dragon Biotechnologies</w:t>
      </w:r>
      <w:r w:rsidR="00BF4374" w:rsidRPr="002310D8">
        <w:t>, n.d.</w:t>
      </w:r>
      <w:r w:rsidR="00E565A3">
        <w:t>)</w:t>
      </w:r>
      <w:r w:rsidR="00F10621">
        <w:t>, 1/16</w:t>
      </w:r>
      <w:r w:rsidR="00F10621" w:rsidRPr="00F10621">
        <w:rPr>
          <w:vertAlign w:val="superscript"/>
        </w:rPr>
        <w:t>th</w:t>
      </w:r>
      <w:r w:rsidR="00F10621">
        <w:t xml:space="preserve"> of the cells will </w:t>
      </w:r>
      <w:r w:rsidR="00786900">
        <w:t xml:space="preserve">then </w:t>
      </w:r>
      <w:r w:rsidR="00AA208A">
        <w:t>be a ‘full’ tank, which</w:t>
      </w:r>
      <w:r w:rsidR="00DD510C" w:rsidRPr="00150CCB">
        <w:t xml:space="preserve"> can be </w:t>
      </w:r>
      <w:r w:rsidR="00BF4374">
        <w:t>harvested,</w:t>
      </w:r>
      <w:r w:rsidR="6264452A">
        <w:t xml:space="preserve"> </w:t>
      </w:r>
      <w:r w:rsidR="00AA208A">
        <w:t>and the cycle can continue again.</w:t>
      </w:r>
      <w:r w:rsidR="0090139E" w:rsidRPr="00150CCB">
        <w:t xml:space="preserve"> I</w:t>
      </w:r>
      <w:commentRangeStart w:id="77"/>
      <w:r w:rsidR="0090139E" w:rsidRPr="00150CCB">
        <w:t xml:space="preserve">n </w:t>
      </w:r>
      <w:r w:rsidR="00227265">
        <w:t>future</w:t>
      </w:r>
      <w:r w:rsidR="0090139E" w:rsidRPr="00150CCB">
        <w:t xml:space="preserve"> research, different harvesting times can be investigated to see if </w:t>
      </w:r>
      <w:r w:rsidR="00616DD7" w:rsidRPr="00150CCB">
        <w:t xml:space="preserve">they </w:t>
      </w:r>
      <w:r w:rsidR="00BA3082" w:rsidRPr="00150CCB">
        <w:t xml:space="preserve">can produce more biomass and become economically feasible. </w:t>
      </w:r>
      <w:commentRangeEnd w:id="77"/>
      <w:r w:rsidRPr="00150CCB">
        <w:rPr>
          <w:rStyle w:val="CommentReference"/>
          <w:sz w:val="22"/>
          <w:szCs w:val="22"/>
        </w:rPr>
        <w:commentReference w:id="77"/>
      </w:r>
    </w:p>
    <w:p w14:paraId="04B85933" w14:textId="7A194D75" w:rsidR="00AB4425" w:rsidRPr="002310D8" w:rsidRDefault="00AB4425" w:rsidP="00846071">
      <w:pPr>
        <w:spacing w:line="276" w:lineRule="auto"/>
      </w:pPr>
      <w:r>
        <w:t xml:space="preserve">A stirred tank bioreactor </w:t>
      </w:r>
      <w:r w:rsidR="00EA576A">
        <w:t>was</w:t>
      </w:r>
      <w:r>
        <w:t xml:space="preserve"> chosen, because </w:t>
      </w:r>
      <w:r w:rsidR="003B1572">
        <w:t>a</w:t>
      </w:r>
      <w:commentRangeStart w:id="78"/>
      <w:r w:rsidRPr="002310D8">
        <w:t xml:space="preserve"> stirred </w:t>
      </w:r>
      <w:commentRangeEnd w:id="78"/>
      <w:r w:rsidRPr="002310D8">
        <w:rPr>
          <w:rStyle w:val="CommentReference"/>
          <w:sz w:val="22"/>
          <w:szCs w:val="22"/>
        </w:rPr>
        <w:commentReference w:id="78"/>
      </w:r>
      <w:r w:rsidRPr="002310D8">
        <w:t>tank bioreactor is seen as the “</w:t>
      </w:r>
      <w:commentRangeStart w:id="79"/>
      <w:r w:rsidRPr="002310D8">
        <w:t>gold standard</w:t>
      </w:r>
      <w:commentRangeEnd w:id="79"/>
      <w:r w:rsidRPr="002310D8">
        <w:rPr>
          <w:rStyle w:val="CommentReference"/>
          <w:sz w:val="22"/>
          <w:szCs w:val="22"/>
        </w:rPr>
        <w:commentReference w:id="79"/>
      </w:r>
      <w:r w:rsidRPr="002310D8">
        <w:t>” of large-scale cell production</w:t>
      </w:r>
      <w:r w:rsidR="003F7370">
        <w:t xml:space="preserve"> </w:t>
      </w:r>
      <w:r w:rsidR="00895751">
        <w:rPr>
          <w:lang w:val="nl-NL"/>
        </w:rPr>
        <w:t>(</w:t>
      </w:r>
      <w:commentRangeStart w:id="80"/>
      <w:r w:rsidR="002E7081">
        <w:rPr>
          <w:lang w:val="nl-NL"/>
        </w:rPr>
        <w:t xml:space="preserve">Rees et al., </w:t>
      </w:r>
      <w:r w:rsidR="00C0230A">
        <w:rPr>
          <w:lang w:val="nl-NL"/>
        </w:rPr>
        <w:t>2015</w:t>
      </w:r>
      <w:commentRangeEnd w:id="80"/>
      <w:r w:rsidR="00ED5104">
        <w:rPr>
          <w:rStyle w:val="CommentReference"/>
          <w:sz w:val="22"/>
          <w:szCs w:val="22"/>
          <w:lang w:val="nl-NL"/>
        </w:rPr>
        <w:commentReference w:id="80"/>
      </w:r>
      <w:r w:rsidR="00895751">
        <w:rPr>
          <w:lang w:val="nl-NL"/>
        </w:rPr>
        <w:t>)</w:t>
      </w:r>
      <w:r w:rsidRPr="002310D8">
        <w:t xml:space="preserve">. </w:t>
      </w:r>
      <w:r w:rsidR="00DF5ADA">
        <w:t>I</w:t>
      </w:r>
      <w:r w:rsidRPr="002310D8">
        <w:t xml:space="preserve">t has been proven to provide good mixing of nutrients and oxygen (Hanga et al., 2020; Meyer et al., 2017). Because ADSCs are fragile, the increased shear stress from the impeller is a large concern. A stirred suspension bioreactor could use flow breakers, low shear impellers and a low stirring speed to minimize shear stress (Chang et al., 2017; Strobl et al., 2020). Currently, GOOD Meat is building a cultivated meat facility that will contain ten </w:t>
      </w:r>
      <w:proofErr w:type="spellStart"/>
      <w:r w:rsidRPr="002310D8">
        <w:t>250,000L</w:t>
      </w:r>
      <w:proofErr w:type="spellEnd"/>
      <w:r w:rsidRPr="002310D8">
        <w:t xml:space="preserve"> stainless steel stirred bioreactors, showing that very large scale stirre</w:t>
      </w:r>
      <w:commentRangeStart w:id="81"/>
      <w:commentRangeStart w:id="82"/>
      <w:r w:rsidRPr="002310D8">
        <w:t>d suspe</w:t>
      </w:r>
      <w:commentRangeEnd w:id="81"/>
      <w:r w:rsidRPr="002310D8">
        <w:rPr>
          <w:rStyle w:val="CommentReference"/>
          <w:sz w:val="22"/>
          <w:szCs w:val="22"/>
        </w:rPr>
        <w:commentReference w:id="81"/>
      </w:r>
      <w:commentRangeEnd w:id="82"/>
      <w:r w:rsidRPr="002310D8">
        <w:rPr>
          <w:rStyle w:val="CommentReference"/>
          <w:sz w:val="22"/>
          <w:szCs w:val="22"/>
        </w:rPr>
        <w:commentReference w:id="82"/>
      </w:r>
      <w:r w:rsidRPr="002310D8">
        <w:t xml:space="preserve">nsion bioreactors for meat production are possible (GOOD Meat, 2022). </w:t>
      </w:r>
    </w:p>
    <w:p w14:paraId="6E82C889" w14:textId="0352ABAA" w:rsidR="0040498D" w:rsidRPr="00150CCB" w:rsidRDefault="0040498D" w:rsidP="0040498D">
      <w:pPr>
        <w:spacing w:line="276" w:lineRule="auto"/>
      </w:pPr>
      <w:r w:rsidRPr="00150CCB">
        <w:t xml:space="preserve">For the stirred tank bioreactor, a volume of 20 </w:t>
      </w:r>
      <w:proofErr w:type="spellStart"/>
      <w:r w:rsidRPr="00150CCB">
        <w:t>m</w:t>
      </w:r>
      <w:r w:rsidRPr="00150CCB">
        <w:rPr>
          <w:vertAlign w:val="superscript"/>
        </w:rPr>
        <w:t>3</w:t>
      </w:r>
      <w:proofErr w:type="spellEnd"/>
      <w:r w:rsidRPr="00150CCB">
        <w:t xml:space="preserve"> was chosen. </w:t>
      </w:r>
      <w:r w:rsidR="00073FDE">
        <w:t xml:space="preserve">It was found that stirred tank bioreactors </w:t>
      </w:r>
      <w:r w:rsidRPr="00150CCB">
        <w:t xml:space="preserve">commonly </w:t>
      </w:r>
      <w:r w:rsidR="00073FDE">
        <w:t xml:space="preserve">scale to about this </w:t>
      </w:r>
      <w:r w:rsidR="00973AA0">
        <w:t>volume</w:t>
      </w:r>
      <w:r w:rsidR="00073FDE">
        <w:t xml:space="preserve"> (</w:t>
      </w:r>
      <w:commentRangeStart w:id="83"/>
      <w:r w:rsidR="0009511F">
        <w:t>Kelley, 2007</w:t>
      </w:r>
      <w:commentRangeEnd w:id="83"/>
      <w:r w:rsidR="004B5A9A">
        <w:rPr>
          <w:rStyle w:val="CommentReference"/>
          <w:sz w:val="22"/>
          <w:szCs w:val="22"/>
        </w:rPr>
        <w:commentReference w:id="83"/>
      </w:r>
      <w:r w:rsidR="00073FDE">
        <w:t>)</w:t>
      </w:r>
      <w:r w:rsidR="00CE6FB6">
        <w:t>.</w:t>
      </w:r>
      <w:r w:rsidRPr="00150CCB">
        <w:t xml:space="preserve"> The calculations in </w:t>
      </w:r>
      <w:r w:rsidRPr="00642B45">
        <w:t>appendix</w:t>
      </w:r>
      <w:r>
        <w:t xml:space="preserve"> </w:t>
      </w:r>
      <w:r w:rsidR="002C7460">
        <w:t>D</w:t>
      </w:r>
      <w:r w:rsidRPr="00150CCB">
        <w:t xml:space="preserve"> indicate that the maximum cell concentration for </w:t>
      </w:r>
      <w:r w:rsidR="004D7F9D">
        <w:t>a stirred tank bioreactor of this size</w:t>
      </w:r>
      <w:r w:rsidRPr="002310D8">
        <w:t xml:space="preserve"> is 4.485 </w:t>
      </w:r>
      <w:commentRangeStart w:id="84"/>
      <w:r w:rsidRPr="002310D8">
        <w:t xml:space="preserve">kg </w:t>
      </w:r>
      <w:r w:rsidR="005637FD">
        <w:t xml:space="preserve">* </w:t>
      </w:r>
      <w:r w:rsidRPr="002310D8">
        <w:t>m</w:t>
      </w:r>
      <w:r w:rsidRPr="002310D8">
        <w:rPr>
          <w:vertAlign w:val="superscript"/>
        </w:rPr>
        <w:t>-3</w:t>
      </w:r>
      <w:commentRangeEnd w:id="84"/>
      <w:r w:rsidR="00C37070" w:rsidRPr="002310D8">
        <w:rPr>
          <w:rStyle w:val="CommentReference"/>
          <w:sz w:val="22"/>
          <w:szCs w:val="22"/>
        </w:rPr>
        <w:commentReference w:id="84"/>
      </w:r>
      <w:r w:rsidRPr="002310D8">
        <w:t xml:space="preserve">. </w:t>
      </w:r>
    </w:p>
    <w:p w14:paraId="03E9CA12" w14:textId="644279B5" w:rsidR="00507B02" w:rsidRDefault="00123E92" w:rsidP="0090251B">
      <w:pPr>
        <w:spacing w:line="276" w:lineRule="auto"/>
      </w:pPr>
      <w:r w:rsidRPr="002310D8">
        <w:t>A continuous bioreactor has been chosen</w:t>
      </w:r>
      <w:commentRangeStart w:id="85"/>
      <w:commentRangeStart w:id="86"/>
      <w:r w:rsidRPr="002310D8">
        <w:t xml:space="preserve"> </w:t>
      </w:r>
      <w:r w:rsidR="005D67FE" w:rsidRPr="002310D8">
        <w:t>over batch</w:t>
      </w:r>
      <w:commentRangeEnd w:id="85"/>
      <w:r w:rsidR="00787A72" w:rsidRPr="002310D8">
        <w:rPr>
          <w:rStyle w:val="CommentReference"/>
          <w:sz w:val="22"/>
          <w:szCs w:val="22"/>
        </w:rPr>
        <w:commentReference w:id="85"/>
      </w:r>
      <w:commentRangeEnd w:id="86"/>
      <w:r w:rsidRPr="002310D8">
        <w:rPr>
          <w:rStyle w:val="CommentReference"/>
          <w:sz w:val="22"/>
          <w:szCs w:val="22"/>
        </w:rPr>
        <w:commentReference w:id="86"/>
      </w:r>
      <w:r w:rsidRPr="002310D8">
        <w:t xml:space="preserve"> </w:t>
      </w:r>
      <w:r w:rsidR="00762257" w:rsidRPr="002310D8">
        <w:t xml:space="preserve">because </w:t>
      </w:r>
      <w:r w:rsidR="00F530C4" w:rsidRPr="002310D8">
        <w:t xml:space="preserve">the </w:t>
      </w:r>
      <w:r w:rsidR="00BB2B7F" w:rsidRPr="002310D8">
        <w:t xml:space="preserve">upscaling process only has to </w:t>
      </w:r>
      <w:r w:rsidR="00BB3674" w:rsidRPr="002310D8">
        <w:t xml:space="preserve">be </w:t>
      </w:r>
      <w:r w:rsidR="00BB2B7F" w:rsidRPr="002310D8">
        <w:t xml:space="preserve">performed once. After this, the cells can </w:t>
      </w:r>
      <w:r w:rsidR="00E616E0">
        <w:t xml:space="preserve">continuously proliferate. </w:t>
      </w:r>
      <w:r w:rsidR="0061744D">
        <w:t>Part of th</w:t>
      </w:r>
      <w:r w:rsidR="00E616E0">
        <w:t xml:space="preserve">e cells will </w:t>
      </w:r>
      <w:r w:rsidR="00BB2B7F" w:rsidRPr="002310D8">
        <w:t xml:space="preserve">be </w:t>
      </w:r>
      <w:r w:rsidR="00E616E0">
        <w:t xml:space="preserve">harvested once they </w:t>
      </w:r>
      <w:r w:rsidR="0061744D">
        <w:t>reach the maximum concentration</w:t>
      </w:r>
      <w:r w:rsidR="00FC5AF0">
        <w:t xml:space="preserve">, and the rest can keep proliferating </w:t>
      </w:r>
      <w:r w:rsidR="00BB2B7F" w:rsidRPr="002310D8">
        <w:t>in log phase</w:t>
      </w:r>
      <w:r w:rsidR="00AA3100">
        <w:t>.</w:t>
      </w:r>
      <w:r w:rsidR="00F530C4" w:rsidRPr="002310D8">
        <w:t xml:space="preserve"> Another advantage over batch is </w:t>
      </w:r>
      <w:r w:rsidR="0015731F" w:rsidRPr="002310D8">
        <w:t xml:space="preserve">that </w:t>
      </w:r>
      <w:r w:rsidR="00C24F28" w:rsidRPr="002310D8">
        <w:t>fresh</w:t>
      </w:r>
      <w:r w:rsidR="0015731F" w:rsidRPr="002310D8">
        <w:t xml:space="preserve"> medium can be </w:t>
      </w:r>
      <w:r w:rsidR="00787A72" w:rsidRPr="002310D8">
        <w:t>continuously</w:t>
      </w:r>
      <w:r w:rsidR="0015731F" w:rsidRPr="002310D8">
        <w:t xml:space="preserve"> supplied.</w:t>
      </w:r>
      <w:r w:rsidR="00BB3674" w:rsidRPr="002310D8">
        <w:t xml:space="preserve"> This means that cells should not have any restrictions due to nutrient availability</w:t>
      </w:r>
      <w:r w:rsidR="00A616ED">
        <w:t xml:space="preserve">, and toxic components </w:t>
      </w:r>
      <w:r w:rsidR="007442BB">
        <w:t xml:space="preserve">such as lactate can be </w:t>
      </w:r>
      <w:r w:rsidR="000279C8">
        <w:t>removed before they accumulate</w:t>
      </w:r>
      <w:r w:rsidR="00BB3674" w:rsidRPr="002310D8">
        <w:t xml:space="preserve"> (Xiaoxia &amp; Buser, 2016; Fisher et al., 2019; Yang et al., 2020; </w:t>
      </w:r>
      <w:proofErr w:type="spellStart"/>
      <w:r w:rsidR="00BB3674" w:rsidRPr="002310D8">
        <w:t>Yongky</w:t>
      </w:r>
      <w:proofErr w:type="spellEnd"/>
      <w:r w:rsidR="00BB3674" w:rsidRPr="002310D8">
        <w:t xml:space="preserve"> et al., 2019).</w:t>
      </w:r>
      <w:r w:rsidR="00A616ED">
        <w:t xml:space="preserve"> </w:t>
      </w:r>
    </w:p>
    <w:p w14:paraId="43EDF4AF" w14:textId="370C6AC3" w:rsidR="00A97D19" w:rsidRDefault="0018674A" w:rsidP="00B31AB0">
      <w:pPr>
        <w:spacing w:line="276" w:lineRule="auto"/>
      </w:pPr>
      <w:r>
        <w:t xml:space="preserve">Continuous perfusion has been chosen over fed batch, because </w:t>
      </w:r>
      <w:r w:rsidR="00A300ED">
        <w:t>it</w:t>
      </w:r>
      <w:r w:rsidR="0035725F">
        <w:t xml:space="preserve"> allows for </w:t>
      </w:r>
      <w:r w:rsidR="00F92727">
        <w:t>more cell growth</w:t>
      </w:r>
      <w:r w:rsidR="00A300ED">
        <w:t xml:space="preserve"> in the same </w:t>
      </w:r>
      <w:r w:rsidR="000C1A9D">
        <w:t>time span</w:t>
      </w:r>
      <w:r w:rsidR="00A300ED">
        <w:t xml:space="preserve">. </w:t>
      </w:r>
      <w:r w:rsidR="00B31AB0">
        <w:t>Based on the doubling time, we calculated the maximum specific growth rate (</w:t>
      </w:r>
      <w:r w:rsidR="000C1A9D" w:rsidRPr="000C1A9D">
        <w:t>μ</w:t>
      </w:r>
      <w:r w:rsidR="00B31AB0">
        <w:t xml:space="preserve">). The cell balance took the </w:t>
      </w:r>
      <w:r w:rsidR="000C1A9D" w:rsidRPr="000C1A9D">
        <w:t xml:space="preserve">μ </w:t>
      </w:r>
      <w:r w:rsidR="00B31AB0">
        <w:t xml:space="preserve">and cell concentration at a specific moment into </w:t>
      </w:r>
      <w:r w:rsidR="000C1A9D">
        <w:t>account and</w:t>
      </w:r>
      <w:r w:rsidR="00B31AB0">
        <w:t xml:space="preserve"> based on this the cell concentration over time was calculated</w:t>
      </w:r>
      <w:r w:rsidR="00A300ED">
        <w:t xml:space="preserve"> (</w:t>
      </w:r>
      <w:r w:rsidR="00A300ED" w:rsidRPr="00EF3EA6">
        <w:t xml:space="preserve">appendix </w:t>
      </w:r>
      <w:r w:rsidR="00642B45">
        <w:t>E</w:t>
      </w:r>
      <w:r w:rsidR="00A300ED">
        <w:t>)</w:t>
      </w:r>
      <w:r w:rsidR="00B31AB0">
        <w:t>.</w:t>
      </w:r>
      <w:r>
        <w:t xml:space="preserve"> </w:t>
      </w:r>
      <w:r w:rsidR="00B31AB0">
        <w:t xml:space="preserve">For the fed batch, the total amount of cells in the reactor instead of the </w:t>
      </w:r>
      <w:r w:rsidR="00E86922">
        <w:t>number</w:t>
      </w:r>
      <w:r w:rsidR="00B31AB0">
        <w:t xml:space="preserve"> of cells per volume</w:t>
      </w:r>
      <w:r w:rsidR="00421AD1">
        <w:t xml:space="preserve"> was calculated</w:t>
      </w:r>
      <w:r w:rsidR="00B31AB0">
        <w:t>, because the volume of a fed batch system increases over time. The calculations showed that this leads to less cell growth than a perfusion system</w:t>
      </w:r>
      <w:r w:rsidR="00A300ED">
        <w:t xml:space="preserve"> (</w:t>
      </w:r>
      <w:r w:rsidR="00A300ED" w:rsidRPr="00EF3EA6">
        <w:t xml:space="preserve">appendix </w:t>
      </w:r>
      <w:r w:rsidR="00EF3EA6">
        <w:t>E</w:t>
      </w:r>
      <w:r w:rsidR="00A300ED">
        <w:t xml:space="preserve">). </w:t>
      </w:r>
      <w:r w:rsidR="00285587">
        <w:t xml:space="preserve">This makes sense, </w:t>
      </w:r>
      <w:r w:rsidR="00285587" w:rsidRPr="002310D8">
        <w:t xml:space="preserve">because it can continuously exchange medium instead of adding it. </w:t>
      </w:r>
      <w:commentRangeStart w:id="87"/>
      <w:r w:rsidR="00285587" w:rsidRPr="002310D8">
        <w:t>Some biopharmaceutical companies have intensified fed-batch processes by replacing two fed-batch scale-up bioreactors with a single perfusion system, in proliferation, thereby shortening production duration and increasing productivity (</w:t>
      </w:r>
      <w:proofErr w:type="spellStart"/>
      <w:r w:rsidR="00285587" w:rsidRPr="002310D8">
        <w:t>Yongky</w:t>
      </w:r>
      <w:proofErr w:type="spellEnd"/>
      <w:r w:rsidR="00285587" w:rsidRPr="002310D8">
        <w:t xml:space="preserve"> et al., 2019).</w:t>
      </w:r>
      <w:commentRangeEnd w:id="87"/>
      <w:r w:rsidR="00285587" w:rsidRPr="002310D8">
        <w:rPr>
          <w:rStyle w:val="CommentReference"/>
          <w:sz w:val="22"/>
          <w:szCs w:val="22"/>
        </w:rPr>
        <w:commentReference w:id="87"/>
      </w:r>
      <w:r w:rsidR="00285587" w:rsidRPr="002310D8">
        <w:t xml:space="preserve"> </w:t>
      </w:r>
    </w:p>
    <w:p w14:paraId="0DF24EA5" w14:textId="676A51C5" w:rsidR="00C02EDE" w:rsidRDefault="00505093" w:rsidP="00B31AB0">
      <w:pPr>
        <w:spacing w:line="276" w:lineRule="auto"/>
      </w:pPr>
      <w:r>
        <w:t xml:space="preserve">Perfusion is chosen over chemostat, because chemostat does not </w:t>
      </w:r>
      <w:r w:rsidR="00FF6806">
        <w:t>allow for cell retention</w:t>
      </w:r>
      <w:r w:rsidR="008937D4">
        <w:t xml:space="preserve"> (</w:t>
      </w:r>
      <w:commentRangeStart w:id="88"/>
      <w:r w:rsidR="009C4E9A">
        <w:t>Novick &amp; Szil</w:t>
      </w:r>
      <w:r w:rsidR="00F175E0">
        <w:t>ard, 1950</w:t>
      </w:r>
      <w:commentRangeEnd w:id="88"/>
      <w:r w:rsidR="00E55669">
        <w:rPr>
          <w:rStyle w:val="CommentReference"/>
          <w:sz w:val="22"/>
          <w:szCs w:val="22"/>
        </w:rPr>
        <w:commentReference w:id="88"/>
      </w:r>
      <w:r w:rsidR="008937D4">
        <w:t>)</w:t>
      </w:r>
      <w:r w:rsidR="00FF6806">
        <w:t xml:space="preserve">. Because of this, the cells will flow out of the reactor and will be wasted. Adding perfusion is </w:t>
      </w:r>
      <w:r w:rsidR="001A057C">
        <w:t>an</w:t>
      </w:r>
      <w:r w:rsidR="00FF6806">
        <w:t xml:space="preserve"> a</w:t>
      </w:r>
      <w:r w:rsidR="003832C9">
        <w:t>ddition to retain the cells in the bioreactor and</w:t>
      </w:r>
      <w:r w:rsidR="002077D9">
        <w:t xml:space="preserve"> achieve higher cell concentrations </w:t>
      </w:r>
      <w:r w:rsidR="00F2129F">
        <w:t xml:space="preserve">because waste is prevented. </w:t>
      </w:r>
    </w:p>
    <w:p w14:paraId="58761E59" w14:textId="7C771B6F" w:rsidR="00505093" w:rsidRDefault="00777ABE" w:rsidP="00B31AB0">
      <w:pPr>
        <w:spacing w:line="276" w:lineRule="auto"/>
      </w:pPr>
      <w:r>
        <w:t>A</w:t>
      </w:r>
      <w:r w:rsidR="00166AAE" w:rsidRPr="00166AAE">
        <w:t xml:space="preserve"> sugar balance was formulated for the reactor. Based on the medium formulation, consumption based on literature and the cell concentration previously calculated, the flow rate for the proliferation phase (4 days) was calculated. The calculations showed that a 96-hour proliferation phase would require 57</w:t>
      </w:r>
      <w:r w:rsidR="00FB149A">
        <w:t>,</w:t>
      </w:r>
      <w:r w:rsidR="00166AAE" w:rsidRPr="00166AAE">
        <w:t xml:space="preserve">667 </w:t>
      </w:r>
      <w:proofErr w:type="spellStart"/>
      <w:r w:rsidR="00166AAE" w:rsidRPr="00166AAE">
        <w:t>m</w:t>
      </w:r>
      <w:r w:rsidR="00166AAE" w:rsidRPr="00272531">
        <w:rPr>
          <w:vertAlign w:val="superscript"/>
        </w:rPr>
        <w:t>3</w:t>
      </w:r>
      <w:proofErr w:type="spellEnd"/>
      <w:r w:rsidR="00166AAE" w:rsidRPr="00166AAE">
        <w:t xml:space="preserve"> of medium</w:t>
      </w:r>
      <w:r w:rsidR="001661A4">
        <w:t xml:space="preserve"> (</w:t>
      </w:r>
      <w:r w:rsidR="001661A4" w:rsidRPr="00BD0680">
        <w:t xml:space="preserve">appendix </w:t>
      </w:r>
      <w:r w:rsidR="00EF3EA6">
        <w:t>F</w:t>
      </w:r>
      <w:r w:rsidR="001661A4">
        <w:t>)</w:t>
      </w:r>
      <w:r w:rsidR="00166AAE" w:rsidRPr="00166AAE">
        <w:t>.</w:t>
      </w:r>
    </w:p>
    <w:p w14:paraId="4ECB28E1" w14:textId="131EF419" w:rsidR="00B42410" w:rsidRPr="00150CCB" w:rsidRDefault="001340DC" w:rsidP="00A01585">
      <w:pPr>
        <w:spacing w:line="276" w:lineRule="auto"/>
      </w:pPr>
      <w:r w:rsidRPr="001340DC">
        <w:t>The total gas flow rate was calculated based on the oxygen concentration. This was performed by multiplying the oxygen consumption per cell by the cell concentration. By integrating over the required 96 hours, because the cell concentration changes over time, we find that 2,527</w:t>
      </w:r>
      <w:r w:rsidR="006C114A">
        <w:t>*</w:t>
      </w:r>
      <w:r w:rsidRPr="001340DC">
        <w:t>10</w:t>
      </w:r>
      <w:r w:rsidRPr="006C114A">
        <w:rPr>
          <w:vertAlign w:val="superscript"/>
        </w:rPr>
        <w:t>3</w:t>
      </w:r>
      <w:r w:rsidRPr="001340DC">
        <w:t xml:space="preserve"> </w:t>
      </w:r>
      <w:commentRangeStart w:id="89"/>
      <w:proofErr w:type="spellStart"/>
      <w:r w:rsidRPr="001340DC">
        <w:t>m</w:t>
      </w:r>
      <w:r w:rsidRPr="00437C28">
        <w:rPr>
          <w:vertAlign w:val="superscript"/>
        </w:rPr>
        <w:t>3</w:t>
      </w:r>
      <w:commentRangeEnd w:id="89"/>
      <w:r w:rsidR="00C37070" w:rsidRPr="001340DC">
        <w:rPr>
          <w:rStyle w:val="CommentReference"/>
          <w:sz w:val="22"/>
          <w:szCs w:val="22"/>
        </w:rPr>
        <w:commentReference w:id="89"/>
      </w:r>
      <w:proofErr w:type="spellEnd"/>
      <w:r w:rsidRPr="001340DC">
        <w:t xml:space="preserve"> of gas are required for the proliferation</w:t>
      </w:r>
      <w:r w:rsidR="001661A4">
        <w:t xml:space="preserve"> (</w:t>
      </w:r>
      <w:r w:rsidR="001661A4" w:rsidRPr="00BD0680">
        <w:t xml:space="preserve">appendix </w:t>
      </w:r>
      <w:r w:rsidR="00BD0680">
        <w:t>G</w:t>
      </w:r>
      <w:r w:rsidR="001661A4">
        <w:t>)</w:t>
      </w:r>
      <w:r w:rsidRPr="001340DC">
        <w:t>.</w:t>
      </w:r>
      <w:commentRangeStart w:id="90"/>
      <w:commentRangeStart w:id="91"/>
      <w:commentRangeEnd w:id="90"/>
      <w:r w:rsidR="00A24928" w:rsidRPr="00150CCB">
        <w:rPr>
          <w:rStyle w:val="CommentReference"/>
          <w:sz w:val="22"/>
          <w:szCs w:val="22"/>
        </w:rPr>
        <w:commentReference w:id="90"/>
      </w:r>
      <w:commentRangeEnd w:id="91"/>
      <w:r w:rsidRPr="00150CCB">
        <w:rPr>
          <w:rStyle w:val="CommentReference"/>
          <w:sz w:val="22"/>
          <w:szCs w:val="22"/>
        </w:rPr>
        <w:commentReference w:id="91"/>
      </w:r>
    </w:p>
    <w:p w14:paraId="169153A6" w14:textId="53688EF1" w:rsidR="00703A90" w:rsidRPr="00165469" w:rsidRDefault="00703A90" w:rsidP="00165469">
      <w:pPr>
        <w:pStyle w:val="Heading2"/>
        <w:spacing w:after="0" w:line="276" w:lineRule="auto"/>
        <w:rPr>
          <w:rFonts w:ascii="Arial" w:hAnsi="Arial" w:cs="Arial"/>
        </w:rPr>
      </w:pPr>
      <w:bookmarkStart w:id="92" w:name="_Toc212212211"/>
      <w:r w:rsidRPr="00165469">
        <w:rPr>
          <w:rFonts w:ascii="Arial" w:hAnsi="Arial" w:cs="Arial"/>
        </w:rPr>
        <w:t>Differentiation</w:t>
      </w:r>
      <w:bookmarkEnd w:id="92"/>
      <w:r w:rsidR="003A65EB" w:rsidRPr="00165469">
        <w:rPr>
          <w:rFonts w:ascii="Arial" w:hAnsi="Arial" w:cs="Arial"/>
        </w:rPr>
        <w:t xml:space="preserve"> </w:t>
      </w:r>
    </w:p>
    <w:p w14:paraId="3B4D4AAD" w14:textId="2B81A2EA" w:rsidR="0096454D" w:rsidRDefault="008B3962" w:rsidP="00165469">
      <w:pPr>
        <w:spacing w:line="276" w:lineRule="auto"/>
      </w:pPr>
      <w:r w:rsidRPr="002310D8">
        <w:t>For differentiation a</w:t>
      </w:r>
      <w:r w:rsidR="00972F9E" w:rsidRPr="002310D8">
        <w:t xml:space="preserve">n airlift bioreactor of 67 </w:t>
      </w:r>
      <w:proofErr w:type="spellStart"/>
      <w:r w:rsidR="00972F9E" w:rsidRPr="002310D8">
        <w:t>m</w:t>
      </w:r>
      <w:r w:rsidR="00972F9E" w:rsidRPr="002310D8">
        <w:rPr>
          <w:vertAlign w:val="superscript"/>
        </w:rPr>
        <w:t>3</w:t>
      </w:r>
      <w:proofErr w:type="spellEnd"/>
      <w:r w:rsidR="00972F9E" w:rsidRPr="002310D8">
        <w:t xml:space="preserve"> in </w:t>
      </w:r>
      <w:r w:rsidR="00992581" w:rsidRPr="002310D8">
        <w:t xml:space="preserve">continuous perfusion mode will be used. </w:t>
      </w:r>
      <w:r w:rsidR="006C697D" w:rsidRPr="002310D8">
        <w:t xml:space="preserve">The goal is to </w:t>
      </w:r>
      <w:r w:rsidR="006C4332" w:rsidRPr="002310D8">
        <w:t xml:space="preserve">get the cells </w:t>
      </w:r>
      <w:r w:rsidR="00321B8D" w:rsidRPr="002310D8">
        <w:t>halfway</w:t>
      </w:r>
      <w:r w:rsidR="006C4332" w:rsidRPr="002310D8">
        <w:t xml:space="preserve"> through the differentiation. Typically, this takes </w:t>
      </w:r>
      <w:r w:rsidR="00321B8D" w:rsidRPr="002310D8">
        <w:t>~11 days (</w:t>
      </w:r>
      <w:r w:rsidR="00BF4374" w:rsidRPr="002310D8">
        <w:rPr>
          <w:i/>
        </w:rPr>
        <w:t>Porcine Immortalised Adipose-derived Stem Cells | Dragon Biotechnologies</w:t>
      </w:r>
      <w:r w:rsidR="00BF4374" w:rsidRPr="002310D8">
        <w:t>, n.d.</w:t>
      </w:r>
      <w:r w:rsidR="00321B8D" w:rsidRPr="002310D8">
        <w:t>), so 5.5 days (130 hours) is chosen as the time for differentiation</w:t>
      </w:r>
      <w:r w:rsidR="004559FF" w:rsidRPr="002310D8">
        <w:t xml:space="preserve">. This means that they </w:t>
      </w:r>
      <w:r w:rsidR="00CE0F03" w:rsidRPr="002310D8">
        <w:t xml:space="preserve">have grown </w:t>
      </w:r>
      <w:r w:rsidR="00321B8D" w:rsidRPr="002310D8">
        <w:t>substantially but</w:t>
      </w:r>
      <w:r w:rsidR="00CE0F03" w:rsidRPr="002310D8">
        <w:t xml:space="preserve"> </w:t>
      </w:r>
      <w:r w:rsidR="005B125B" w:rsidRPr="002310D8">
        <w:t xml:space="preserve">will not </w:t>
      </w:r>
      <w:r w:rsidR="00071FD5" w:rsidRPr="002310D8">
        <w:t>have large limitations</w:t>
      </w:r>
      <w:r w:rsidR="003F6A10" w:rsidRPr="002310D8">
        <w:t xml:space="preserve"> </w:t>
      </w:r>
      <w:r w:rsidR="00D80FEC" w:rsidRPr="002310D8">
        <w:t xml:space="preserve">due to </w:t>
      </w:r>
      <w:commentRangeStart w:id="93"/>
      <w:r w:rsidR="00D80FEC" w:rsidRPr="002310D8">
        <w:t>shear stress</w:t>
      </w:r>
      <w:commentRangeEnd w:id="93"/>
      <w:r w:rsidR="00D80FEC" w:rsidRPr="002310D8">
        <w:rPr>
          <w:rStyle w:val="CommentReference"/>
          <w:sz w:val="22"/>
          <w:szCs w:val="22"/>
        </w:rPr>
        <w:commentReference w:id="93"/>
      </w:r>
      <w:r w:rsidR="00D80FEC" w:rsidRPr="002310D8">
        <w:t>.</w:t>
      </w:r>
      <w:r w:rsidR="00A85E12" w:rsidRPr="002310D8">
        <w:t xml:space="preserve"> </w:t>
      </w:r>
      <w:r w:rsidR="0096454D">
        <w:t xml:space="preserve">Because the differentiation takes longer than the </w:t>
      </w:r>
      <w:r w:rsidR="00C84AF6">
        <w:t>proliferation</w:t>
      </w:r>
      <w:r w:rsidR="0096454D">
        <w:t xml:space="preserve">, more differentiation reactors than proliferation reactors are required. </w:t>
      </w:r>
    </w:p>
    <w:p w14:paraId="5A4BFBBA" w14:textId="3E2C8627" w:rsidR="00F54F8E" w:rsidRPr="00150CCB" w:rsidRDefault="006F5FDD" w:rsidP="00165469">
      <w:pPr>
        <w:spacing w:line="276" w:lineRule="auto"/>
      </w:pPr>
      <w:r w:rsidRPr="00150CCB">
        <w:t xml:space="preserve">A major problem in the differentiation of the cells is that ADSCs </w:t>
      </w:r>
      <w:r w:rsidR="00F54F8E" w:rsidRPr="00150CCB">
        <w:t>become buoyant due to lipid build-up. The cells naturally float to the top of the reactor and interfere with the nutrient and oxygen flow, decreasing yield (</w:t>
      </w:r>
      <w:commentRangeStart w:id="94"/>
      <w:proofErr w:type="spellStart"/>
      <w:r w:rsidR="00F54F8E" w:rsidRPr="00150CCB">
        <w:t>Daquinag</w:t>
      </w:r>
      <w:proofErr w:type="spellEnd"/>
      <w:r w:rsidR="00F54F8E" w:rsidRPr="00150CCB">
        <w:t xml:space="preserve"> et al., 2013</w:t>
      </w:r>
      <w:commentRangeEnd w:id="94"/>
      <w:r w:rsidR="00F54F8E" w:rsidRPr="00150CCB">
        <w:rPr>
          <w:rStyle w:val="CommentReference"/>
          <w:sz w:val="22"/>
          <w:szCs w:val="22"/>
        </w:rPr>
        <w:commentReference w:id="94"/>
      </w:r>
      <w:r w:rsidR="00F54F8E" w:rsidRPr="00150CCB">
        <w:t xml:space="preserve">). </w:t>
      </w:r>
      <w:r w:rsidR="00843777" w:rsidRPr="00150CCB">
        <w:t>Because of this, the reactor for differentiation needs to create a downward flow that is faster than the upward velocity</w:t>
      </w:r>
      <w:r w:rsidR="00AD6215" w:rsidRPr="00150CCB">
        <w:t xml:space="preserve"> </w:t>
      </w:r>
      <w:r w:rsidR="00F13159" w:rsidRPr="00150CCB">
        <w:t xml:space="preserve">due to the buoyancy. </w:t>
      </w:r>
      <w:r w:rsidR="00722A2E" w:rsidRPr="00150CCB">
        <w:t xml:space="preserve"> </w:t>
      </w:r>
    </w:p>
    <w:p w14:paraId="4A8CF6C6" w14:textId="175B5B9A" w:rsidR="00D14C6A" w:rsidRPr="00165469" w:rsidRDefault="00B61560" w:rsidP="00165469">
      <w:pPr>
        <w:spacing w:line="276" w:lineRule="auto"/>
      </w:pPr>
      <w:r w:rsidRPr="00165469">
        <w:t>In a</w:t>
      </w:r>
      <w:r w:rsidR="00F13159" w:rsidRPr="00165469">
        <w:t xml:space="preserve"> stirred tank bioreactor, stirring creates a vortex which drags the cells down to counteract the buoyancy. However, this will also create shear stress because of eddy currents created by the impellers. If the eddy currents are </w:t>
      </w:r>
      <w:r w:rsidR="000B0620" w:rsidRPr="00165469">
        <w:t>smaller</w:t>
      </w:r>
      <w:r w:rsidR="00F13159" w:rsidRPr="00165469">
        <w:t xml:space="preserve"> than the adipocytes, the cells will rupture due to shear stress. The maximum agitation speed for a given volume at which the eddy currents are smaller than the adipocytes was calculated based on the Kolmogorov length (appendix x). According to the calculations, the maximum agitation speed in a reactor of 5 </w:t>
      </w:r>
      <w:proofErr w:type="spellStart"/>
      <w:r w:rsidR="00F13159" w:rsidRPr="00165469">
        <w:t>m</w:t>
      </w:r>
      <w:r w:rsidR="00F13159" w:rsidRPr="00165469">
        <w:rPr>
          <w:vertAlign w:val="superscript"/>
        </w:rPr>
        <w:t>3</w:t>
      </w:r>
      <w:proofErr w:type="spellEnd"/>
      <w:r w:rsidR="00F13159" w:rsidRPr="00165469">
        <w:t xml:space="preserve"> is ~2.2 rpm, while in a reactor of 20 </w:t>
      </w:r>
      <w:proofErr w:type="spellStart"/>
      <w:r w:rsidR="00F13159" w:rsidRPr="00165469">
        <w:t>m</w:t>
      </w:r>
      <w:r w:rsidR="00F13159" w:rsidRPr="00165469">
        <w:rPr>
          <w:vertAlign w:val="superscript"/>
        </w:rPr>
        <w:t>3</w:t>
      </w:r>
      <w:proofErr w:type="spellEnd"/>
      <w:r w:rsidR="00F13159" w:rsidRPr="00165469">
        <w:t xml:space="preserve"> it is ~1.6 rpm. This shows a downward trend in which a larger bioreactor can only have a lower stirring speed. The buoyancy was calculated according to stokes’ law (</w:t>
      </w:r>
      <w:r w:rsidR="00F13159" w:rsidRPr="00BD0680">
        <w:t xml:space="preserve">appendix </w:t>
      </w:r>
      <w:r w:rsidR="00BD0680">
        <w:t>J</w:t>
      </w:r>
      <w:r w:rsidR="00F13159" w:rsidRPr="00165469">
        <w:t>). The downward velocity in the tank was based on the maximum agitation speed and on the flow number and downward flow of a low shear impeller (</w:t>
      </w:r>
      <w:r w:rsidR="00F13159" w:rsidRPr="00306316">
        <w:t>appendix</w:t>
      </w:r>
      <w:r w:rsidR="00F13159">
        <w:t xml:space="preserve"> </w:t>
      </w:r>
      <w:r w:rsidR="00306316">
        <w:t>C</w:t>
      </w:r>
      <w:r w:rsidR="20F0E92E">
        <w:t>)</w:t>
      </w:r>
      <w:r w:rsidR="00F13159">
        <w:t>.</w:t>
      </w:r>
      <w:r w:rsidR="00F13159" w:rsidRPr="00165469">
        <w:t xml:space="preserve"> These calculations showed that the cells will flow to the top of the reactor faster than that they are pulled down in a stirred tank bioreactor, so the cells will accumulate on top. </w:t>
      </w:r>
      <w:r w:rsidR="00D14C6A" w:rsidRPr="00165469">
        <w:t>This calculation is not very precise, but does give a</w:t>
      </w:r>
      <w:r w:rsidR="00760383" w:rsidRPr="00165469">
        <w:t>n</w:t>
      </w:r>
      <w:r w:rsidR="00D14C6A" w:rsidRPr="00165469">
        <w:t xml:space="preserve"> </w:t>
      </w:r>
      <w:r w:rsidR="00A53A58" w:rsidRPr="00165469">
        <w:t>order-of-magnitude</w:t>
      </w:r>
      <w:r w:rsidR="00D14C6A" w:rsidRPr="00165469">
        <w:t xml:space="preserve"> estimation of the </w:t>
      </w:r>
      <w:r w:rsidR="00C3776A" w:rsidRPr="00165469">
        <w:t xml:space="preserve">feasibility. Because the upward flow is orders of magnitude larger than the downward flow, it is assumed that the process is not feasible. </w:t>
      </w:r>
      <w:r w:rsidR="00EB462D">
        <w:t>For</w:t>
      </w:r>
      <w:r w:rsidR="0068755B" w:rsidRPr="00165469">
        <w:t xml:space="preserve"> a more precise calculation of what happens in the bioreactor, a </w:t>
      </w:r>
      <w:r w:rsidR="000B03E9" w:rsidRPr="00165469">
        <w:t>computational fluid dynamics analysis should be performed.</w:t>
      </w:r>
    </w:p>
    <w:p w14:paraId="4D6C92BD" w14:textId="459D60C6" w:rsidR="00D14C6A" w:rsidRPr="00165469" w:rsidRDefault="00D14C6A" w:rsidP="00165469">
      <w:pPr>
        <w:spacing w:line="276" w:lineRule="auto"/>
      </w:pPr>
      <w:r w:rsidRPr="00165469">
        <w:t xml:space="preserve">For an airlift bioreactor, </w:t>
      </w:r>
      <w:r w:rsidR="0059786B" w:rsidRPr="00165469">
        <w:t>a</w:t>
      </w:r>
      <w:r w:rsidR="00A53A58" w:rsidRPr="00165469">
        <w:t xml:space="preserve">n order-of-magnitude </w:t>
      </w:r>
      <w:r w:rsidR="0059786B" w:rsidRPr="00165469">
        <w:t xml:space="preserve">estimate </w:t>
      </w:r>
      <w:r w:rsidR="0089218B" w:rsidRPr="00165469">
        <w:t>could not</w:t>
      </w:r>
      <w:r w:rsidR="0059786B" w:rsidRPr="00165469">
        <w:t xml:space="preserve"> be calculated</w:t>
      </w:r>
      <w:r w:rsidR="009436EA" w:rsidRPr="00165469">
        <w:t xml:space="preserve"> due to the complex hydrodynamics</w:t>
      </w:r>
      <w:r w:rsidR="0059786B" w:rsidRPr="00165469">
        <w:t xml:space="preserve">. </w:t>
      </w:r>
      <w:r w:rsidR="00E45399" w:rsidRPr="00165469">
        <w:t xml:space="preserve">In literature, a computational fluid dynamics analysis for an airlift bioreactor of 300 </w:t>
      </w:r>
      <w:proofErr w:type="spellStart"/>
      <w:r w:rsidR="00E45399" w:rsidRPr="00165469">
        <w:t>m</w:t>
      </w:r>
      <w:r w:rsidR="00E45399" w:rsidRPr="00165469">
        <w:rPr>
          <w:vertAlign w:val="superscript"/>
        </w:rPr>
        <w:t>3</w:t>
      </w:r>
      <w:proofErr w:type="spellEnd"/>
      <w:r w:rsidR="00E45399" w:rsidRPr="00165469">
        <w:rPr>
          <w:vertAlign w:val="superscript"/>
        </w:rPr>
        <w:t xml:space="preserve"> </w:t>
      </w:r>
      <w:r w:rsidR="00E45399" w:rsidRPr="00165469">
        <w:t xml:space="preserve">was found. </w:t>
      </w:r>
      <w:r w:rsidR="000D4FF6" w:rsidRPr="00165469">
        <w:t xml:space="preserve">In this analysis, downward flow in the reactor has been shown to be 1.5 </w:t>
      </w:r>
      <w:commentRangeStart w:id="95"/>
      <w:r w:rsidR="000D4FF6" w:rsidRPr="00165469">
        <w:t>m</w:t>
      </w:r>
      <w:r w:rsidR="00FF2C43">
        <w:t>*</w:t>
      </w:r>
      <w:r w:rsidR="000D4FF6" w:rsidRPr="00165469">
        <w:t>s</w:t>
      </w:r>
      <w:r w:rsidR="00FF2C43" w:rsidRPr="00FF2C43">
        <w:rPr>
          <w:vertAlign w:val="superscript"/>
        </w:rPr>
        <w:t>-1</w:t>
      </w:r>
      <w:r w:rsidR="000D4FF6" w:rsidRPr="00165469">
        <w:t>, and the average flow is around 0.5 m</w:t>
      </w:r>
      <w:r w:rsidR="00663FFA">
        <w:t>*</w:t>
      </w:r>
      <w:r w:rsidR="000D4FF6" w:rsidRPr="00165469">
        <w:t>s</w:t>
      </w:r>
      <w:r w:rsidR="00663FFA" w:rsidRPr="00663FFA">
        <w:rPr>
          <w:vertAlign w:val="superscript"/>
        </w:rPr>
        <w:t>-1</w:t>
      </w:r>
      <w:r w:rsidR="000D4FF6" w:rsidRPr="00165469">
        <w:t xml:space="preserve"> </w:t>
      </w:r>
      <w:commentRangeEnd w:id="95"/>
      <w:r w:rsidR="0073056E" w:rsidRPr="00165469">
        <w:rPr>
          <w:rStyle w:val="CommentReference"/>
          <w:sz w:val="22"/>
          <w:szCs w:val="22"/>
        </w:rPr>
        <w:commentReference w:id="95"/>
      </w:r>
      <w:r w:rsidR="000D4FF6" w:rsidRPr="00165469">
        <w:t>(</w:t>
      </w:r>
      <w:commentRangeStart w:id="96"/>
      <w:r w:rsidR="000D4FF6" w:rsidRPr="00165469">
        <w:t>Li et al., 2019</w:t>
      </w:r>
      <w:commentRangeEnd w:id="96"/>
      <w:r w:rsidR="000D4FF6" w:rsidRPr="00165469">
        <w:rPr>
          <w:rStyle w:val="CommentReference"/>
          <w:sz w:val="22"/>
          <w:szCs w:val="22"/>
        </w:rPr>
        <w:commentReference w:id="96"/>
      </w:r>
      <w:r w:rsidR="000D4FF6" w:rsidRPr="00165469">
        <w:t xml:space="preserve">). Because the buoyancy of the adipocytes will be in the order of </w:t>
      </w:r>
      <w:r w:rsidR="00832F52" w:rsidRPr="00165469">
        <w:t>centimetres</w:t>
      </w:r>
      <w:r w:rsidR="000D4FF6" w:rsidRPr="00165469">
        <w:t xml:space="preserve"> per second, the buoyancy should not become a problem for an airlift bioreactor of this or slightly smaller scale. An airlift of </w:t>
      </w:r>
      <w:r w:rsidR="000D4FF6" w:rsidRPr="002310D8">
        <w:t>1</w:t>
      </w:r>
      <w:r w:rsidR="00A651B9">
        <w:t>,</w:t>
      </w:r>
      <w:r w:rsidR="000D4FF6" w:rsidRPr="002310D8">
        <w:t>500</w:t>
      </w:r>
      <w:r w:rsidR="000D4FF6" w:rsidRPr="00165469">
        <w:t xml:space="preserve"> </w:t>
      </w:r>
      <w:proofErr w:type="spellStart"/>
      <w:r w:rsidR="000D4FF6" w:rsidRPr="00165469">
        <w:t>m</w:t>
      </w:r>
      <w:r w:rsidR="000D4FF6" w:rsidRPr="00832F52">
        <w:rPr>
          <w:vertAlign w:val="superscript"/>
        </w:rPr>
        <w:t>3</w:t>
      </w:r>
      <w:proofErr w:type="spellEnd"/>
      <w:r w:rsidR="000D4FF6" w:rsidRPr="00165469">
        <w:t xml:space="preserve"> has also been built previously, indicating that airlift bioreactors are possible at extremely large scales (</w:t>
      </w:r>
      <w:commentRangeStart w:id="97"/>
      <w:r w:rsidR="000D4FF6" w:rsidRPr="00165469">
        <w:t>Westlake, 1986</w:t>
      </w:r>
      <w:commentRangeEnd w:id="97"/>
      <w:r w:rsidR="000D4FF6" w:rsidRPr="00165469">
        <w:rPr>
          <w:rStyle w:val="CommentReference"/>
          <w:sz w:val="22"/>
          <w:szCs w:val="22"/>
        </w:rPr>
        <w:commentReference w:id="97"/>
      </w:r>
      <w:r w:rsidR="000D4FF6" w:rsidRPr="00165469">
        <w:t>).</w:t>
      </w:r>
      <w:r w:rsidR="00F4562B" w:rsidRPr="00165469">
        <w:t xml:space="preserve"> Because of this, an airlift bioreactor is recommended for the differentiation process.</w:t>
      </w:r>
      <w:r w:rsidR="0096454D">
        <w:t xml:space="preserve"> </w:t>
      </w:r>
    </w:p>
    <w:p w14:paraId="4EB6D143" w14:textId="60BEDE06" w:rsidR="0096454D" w:rsidRPr="002310D8" w:rsidRDefault="0096454D" w:rsidP="0096454D">
      <w:pPr>
        <w:spacing w:line="276" w:lineRule="auto"/>
      </w:pPr>
      <w:r w:rsidRPr="002310D8">
        <w:t>Advantages of an airlift bioreactor are that it consumes less power than most bioreactors because of efficient gas dispersion while also being able to generate relatively lower shear stress, making them suitable for cultivating ADSCs in single-cell suspension cultures (</w:t>
      </w:r>
      <w:proofErr w:type="spellStart"/>
      <w:r w:rsidRPr="002310D8">
        <w:t>Mutaf</w:t>
      </w:r>
      <w:proofErr w:type="spellEnd"/>
      <w:r w:rsidRPr="002310D8">
        <w:t xml:space="preserve"> &amp; </w:t>
      </w:r>
      <w:proofErr w:type="spellStart"/>
      <w:r w:rsidRPr="002310D8">
        <w:t>Oncel</w:t>
      </w:r>
      <w:proofErr w:type="spellEnd"/>
      <w:r w:rsidRPr="002310D8">
        <w:t xml:space="preserve">, 2023; Li et al., 2020). </w:t>
      </w:r>
      <w:commentRangeStart w:id="98"/>
      <w:commentRangeStart w:id="99"/>
      <w:r w:rsidRPr="002310D8">
        <w:t>A problem with airlift bioreactors is the foam formation at the top of the reactor, which reduces the cell viability (</w:t>
      </w:r>
      <w:commentRangeStart w:id="100"/>
      <w:r w:rsidR="00065635" w:rsidRPr="0078334F">
        <w:t xml:space="preserve">Frahm et al., </w:t>
      </w:r>
      <w:r w:rsidR="0078334F" w:rsidRPr="0078334F">
        <w:t>2009</w:t>
      </w:r>
      <w:commentRangeEnd w:id="100"/>
      <w:r w:rsidR="007779D1" w:rsidRPr="002310D8">
        <w:rPr>
          <w:rStyle w:val="CommentReference"/>
          <w:sz w:val="22"/>
          <w:szCs w:val="22"/>
        </w:rPr>
        <w:commentReference w:id="100"/>
      </w:r>
      <w:r w:rsidRPr="002310D8">
        <w:t>). Therefore, anti-foaming agents are required to ensure smooth operation (</w:t>
      </w:r>
      <w:proofErr w:type="spellStart"/>
      <w:r w:rsidRPr="002310D8">
        <w:t>Mutaf</w:t>
      </w:r>
      <w:proofErr w:type="spellEnd"/>
      <w:r w:rsidRPr="002310D8">
        <w:t xml:space="preserve"> &amp; </w:t>
      </w:r>
      <w:proofErr w:type="spellStart"/>
      <w:r w:rsidRPr="002310D8">
        <w:t>Oncel</w:t>
      </w:r>
      <w:proofErr w:type="spellEnd"/>
      <w:r w:rsidRPr="002310D8">
        <w:t xml:space="preserve">, 2023; Zhang et al., 2021). </w:t>
      </w:r>
      <w:commentRangeEnd w:id="98"/>
      <w:r w:rsidRPr="002310D8">
        <w:rPr>
          <w:rStyle w:val="CommentReference"/>
          <w:sz w:val="22"/>
          <w:szCs w:val="22"/>
        </w:rPr>
        <w:commentReference w:id="98"/>
      </w:r>
      <w:commentRangeEnd w:id="99"/>
      <w:r w:rsidRPr="002310D8">
        <w:rPr>
          <w:rStyle w:val="CommentReference"/>
          <w:sz w:val="22"/>
          <w:szCs w:val="22"/>
        </w:rPr>
        <w:commentReference w:id="99"/>
      </w:r>
      <w:r w:rsidRPr="002310D8">
        <w:t>Recent studies with microporous ring spargers and microbubbles in airlift bioreactors show improved mixing efficiency, further supporting their application in large-scale adipocyte cultivation (</w:t>
      </w:r>
      <w:proofErr w:type="spellStart"/>
      <w:r w:rsidRPr="002310D8">
        <w:t>Paj</w:t>
      </w:r>
      <w:r w:rsidRPr="002310D8">
        <w:rPr>
          <w:rFonts w:eastAsia="Calibri"/>
        </w:rPr>
        <w:t>č</w:t>
      </w:r>
      <w:r w:rsidRPr="002310D8">
        <w:t>in</w:t>
      </w:r>
      <w:proofErr w:type="spellEnd"/>
      <w:r w:rsidRPr="002310D8">
        <w:t xml:space="preserve"> et al., 2022; Mahmood et al., 2015). </w:t>
      </w:r>
    </w:p>
    <w:p w14:paraId="5B165702" w14:textId="7CD0A3AF" w:rsidR="0019246C" w:rsidRPr="00150CCB" w:rsidRDefault="00C5433D" w:rsidP="12C7D342">
      <w:pPr>
        <w:spacing w:line="276" w:lineRule="auto"/>
      </w:pPr>
      <w:commentRangeStart w:id="101"/>
      <w:commentRangeStart w:id="102"/>
      <w:r w:rsidRPr="00150CCB">
        <w:t xml:space="preserve">For the airlift bioreactor, a volume of 67 </w:t>
      </w:r>
      <w:proofErr w:type="spellStart"/>
      <w:r w:rsidRPr="00150CCB">
        <w:t>m</w:t>
      </w:r>
      <w:r w:rsidRPr="00150CCB">
        <w:rPr>
          <w:vertAlign w:val="superscript"/>
        </w:rPr>
        <w:t>3</w:t>
      </w:r>
      <w:proofErr w:type="spellEnd"/>
      <w:r w:rsidRPr="00150CCB">
        <w:t xml:space="preserve"> was chosen, because </w:t>
      </w:r>
      <w:r w:rsidR="00DC146D">
        <w:t>based on the calculations (</w:t>
      </w:r>
      <w:r w:rsidR="00DC146D" w:rsidRPr="00306316">
        <w:t xml:space="preserve">appendix </w:t>
      </w:r>
      <w:r w:rsidR="00306316">
        <w:t>D</w:t>
      </w:r>
      <w:r w:rsidR="00DC146D">
        <w:t xml:space="preserve">) </w:t>
      </w:r>
      <w:r w:rsidRPr="00150CCB">
        <w:t xml:space="preserve">this would allow all of the cells to be transferred from the stirred tank to the airlift bioreactor. Even if less cells will be transferred, the process is still viable. </w:t>
      </w:r>
      <w:r w:rsidR="004852A2">
        <w:t>This meant tha</w:t>
      </w:r>
      <w:r w:rsidR="00C1029F">
        <w:t>t the</w:t>
      </w:r>
      <w:r w:rsidRPr="00150CCB">
        <w:t xml:space="preserve"> 67 </w:t>
      </w:r>
      <w:proofErr w:type="spellStart"/>
      <w:r w:rsidRPr="00150CCB">
        <w:t>m</w:t>
      </w:r>
      <w:r w:rsidRPr="00150CCB">
        <w:rPr>
          <w:vertAlign w:val="superscript"/>
        </w:rPr>
        <w:t>3</w:t>
      </w:r>
      <w:proofErr w:type="spellEnd"/>
      <w:r w:rsidRPr="00150CCB">
        <w:t xml:space="preserve"> airlift bioreactor is the theoretical largest volume that would be needed for the bioprocess. Based on the calculations, the bioreactor allows for a final cell concentration of 151 kg</w:t>
      </w:r>
      <w:r w:rsidR="00AA147A">
        <w:t>*</w:t>
      </w:r>
      <w:r w:rsidRPr="00150CCB">
        <w:t>m</w:t>
      </w:r>
      <w:r w:rsidRPr="002D25A2">
        <w:rPr>
          <w:vertAlign w:val="superscript"/>
        </w:rPr>
        <w:t>-3</w:t>
      </w:r>
      <w:r w:rsidR="009338EF">
        <w:t xml:space="preserve"> (</w:t>
      </w:r>
      <w:r w:rsidR="009338EF" w:rsidRPr="00306316">
        <w:t xml:space="preserve">appendix </w:t>
      </w:r>
      <w:r w:rsidR="00306316">
        <w:t>D</w:t>
      </w:r>
      <w:r w:rsidR="009338EF">
        <w:t>)</w:t>
      </w:r>
      <w:commentRangeEnd w:id="101"/>
      <w:r w:rsidR="00C1029F">
        <w:rPr>
          <w:rStyle w:val="CommentReference"/>
          <w:sz w:val="22"/>
          <w:szCs w:val="22"/>
        </w:rPr>
        <w:commentReference w:id="101"/>
      </w:r>
      <w:commentRangeEnd w:id="102"/>
      <w:r>
        <w:rPr>
          <w:rStyle w:val="CommentReference"/>
          <w:sz w:val="22"/>
          <w:szCs w:val="22"/>
        </w:rPr>
        <w:commentReference w:id="102"/>
      </w:r>
      <w:r w:rsidR="00C1029F">
        <w:t xml:space="preserve">. </w:t>
      </w:r>
      <w:r w:rsidRPr="002310D8">
        <w:t>In later research, the</w:t>
      </w:r>
      <w:r w:rsidR="004852A2">
        <w:t xml:space="preserve"> optimal relationship between harvesting proliferation and differentiation should be investigated. Based on this, the bioreactor can be scaled down accordingly. </w:t>
      </w:r>
    </w:p>
    <w:p w14:paraId="4F983FA9" w14:textId="101134F1" w:rsidR="00D6562D" w:rsidRDefault="00BD57DA" w:rsidP="00165469">
      <w:pPr>
        <w:spacing w:line="276" w:lineRule="auto"/>
      </w:pPr>
      <w:r>
        <w:t xml:space="preserve">For an airlift bioreactor, </w:t>
      </w:r>
      <w:r w:rsidR="00D6562D">
        <w:t xml:space="preserve">batch, fed-batch, chemostat and perfusion modes are possible. The </w:t>
      </w:r>
      <w:r w:rsidR="00D743A4">
        <w:t xml:space="preserve">downside of batch and fed-batch is that the </w:t>
      </w:r>
      <w:r w:rsidR="008D2820">
        <w:t xml:space="preserve">lactate </w:t>
      </w:r>
      <w:r w:rsidR="00D743A4">
        <w:t xml:space="preserve">accumulation </w:t>
      </w:r>
      <w:r w:rsidR="008E4D8A">
        <w:t xml:space="preserve">becomes limiting. Chemostat and </w:t>
      </w:r>
      <w:r w:rsidR="0027014D">
        <w:t>perfusion</w:t>
      </w:r>
      <w:r w:rsidR="008E4D8A">
        <w:t xml:space="preserve"> avoid these problems by removing the </w:t>
      </w:r>
      <w:r w:rsidR="0027014D">
        <w:t>lactate</w:t>
      </w:r>
      <w:r w:rsidR="008E4D8A">
        <w:t xml:space="preserve">. The problem with chemostat is that it also removes the cells, </w:t>
      </w:r>
      <w:r w:rsidR="00A257E0">
        <w:t xml:space="preserve">leading to </w:t>
      </w:r>
      <w:r w:rsidR="00EE7F74">
        <w:t>increased</w:t>
      </w:r>
      <w:r w:rsidR="00A257E0">
        <w:t xml:space="preserve"> biomass waste</w:t>
      </w:r>
      <w:r w:rsidR="002B663C">
        <w:t xml:space="preserve">. Perfusion is able to achieve high cell densities, </w:t>
      </w:r>
      <w:r w:rsidR="00BC20F1">
        <w:t>remove lactate and minimise biomass waste</w:t>
      </w:r>
      <w:r w:rsidR="001A255F">
        <w:t xml:space="preserve"> (Doris, 2022)</w:t>
      </w:r>
      <w:r w:rsidR="00BC20F1">
        <w:t>.</w:t>
      </w:r>
      <w:r w:rsidR="001A255F" w:rsidRPr="001A255F">
        <w:t xml:space="preserve"> </w:t>
      </w:r>
      <w:r w:rsidR="001A255F">
        <w:t>For these reasons, the differentiation will be performed in perfusion mode.</w:t>
      </w:r>
    </w:p>
    <w:p w14:paraId="20C0B4C2" w14:textId="18D50BA0" w:rsidR="00EB0C4C" w:rsidRPr="00150CCB" w:rsidRDefault="008D0D5B" w:rsidP="00A01585">
      <w:pPr>
        <w:spacing w:line="276" w:lineRule="auto"/>
      </w:pPr>
      <w:r>
        <w:t xml:space="preserve">The total gas flow rate was calculated based on the oxygen concentration. </w:t>
      </w:r>
      <w:r w:rsidR="009E41A4">
        <w:t>T</w:t>
      </w:r>
      <w:r w:rsidR="00224F60" w:rsidRPr="00224F60">
        <w:t>his was performed by multiplying the oxygen consumption per cell by the cell concentration.</w:t>
      </w:r>
      <w:r w:rsidR="009E41A4">
        <w:t xml:space="preserve"> </w:t>
      </w:r>
      <w:r w:rsidR="00224F60" w:rsidRPr="00224F60">
        <w:t xml:space="preserve">By integrating over the required </w:t>
      </w:r>
      <w:r w:rsidR="009E41A4">
        <w:t>130</w:t>
      </w:r>
      <w:r w:rsidR="00224F60" w:rsidRPr="00224F60">
        <w:t xml:space="preserve"> hours, because </w:t>
      </w:r>
      <w:r w:rsidR="009E41A4" w:rsidRPr="009E41A4">
        <w:t>the oxygen consumption changes over time</w:t>
      </w:r>
      <w:r w:rsidR="009E41A4">
        <w:t xml:space="preserve">, it was </w:t>
      </w:r>
      <w:r w:rsidR="009E41A4" w:rsidRPr="009E41A4">
        <w:t>found that 7</w:t>
      </w:r>
      <w:r w:rsidR="004A2981">
        <w:t>,</w:t>
      </w:r>
      <w:r w:rsidR="009E41A4" w:rsidRPr="009E41A4">
        <w:t>426</w:t>
      </w:r>
      <w:r w:rsidR="000404FB">
        <w:t>*</w:t>
      </w:r>
      <w:r w:rsidR="009E41A4" w:rsidRPr="009E41A4">
        <w:t>10</w:t>
      </w:r>
      <w:r w:rsidR="009E41A4" w:rsidRPr="00C925F9">
        <w:rPr>
          <w:vertAlign w:val="superscript"/>
        </w:rPr>
        <w:t>3</w:t>
      </w:r>
      <w:r w:rsidR="009E41A4" w:rsidRPr="009E41A4">
        <w:t xml:space="preserve"> </w:t>
      </w:r>
      <w:proofErr w:type="spellStart"/>
      <w:r w:rsidR="009E41A4" w:rsidRPr="009E41A4">
        <w:t>m</w:t>
      </w:r>
      <w:r w:rsidR="009E41A4" w:rsidRPr="009E41A4">
        <w:rPr>
          <w:vertAlign w:val="superscript"/>
        </w:rPr>
        <w:t>3</w:t>
      </w:r>
      <w:proofErr w:type="spellEnd"/>
      <w:r w:rsidR="009E41A4" w:rsidRPr="009E41A4">
        <w:t xml:space="preserve"> </w:t>
      </w:r>
      <w:r w:rsidR="009E41A4">
        <w:t xml:space="preserve">of gas </w:t>
      </w:r>
      <w:r w:rsidR="009E41A4" w:rsidRPr="009E41A4">
        <w:t>are required for the differentiation.</w:t>
      </w:r>
      <w:r w:rsidR="009E41A4">
        <w:t xml:space="preserve"> </w:t>
      </w:r>
    </w:p>
    <w:p w14:paraId="13FA75CD" w14:textId="30A1BB39" w:rsidR="000C2D07" w:rsidRPr="002310D8" w:rsidRDefault="00E129FD" w:rsidP="00A01585">
      <w:pPr>
        <w:spacing w:line="276" w:lineRule="auto"/>
      </w:pPr>
      <w:r>
        <w:t xml:space="preserve">A </w:t>
      </w:r>
      <w:r w:rsidRPr="00E129FD">
        <w:t>sugar balance was formulated for the reactor. Based on the medium formulation and consumption during differentiation based on literature, the flow rate for the differentiation phase (5</w:t>
      </w:r>
      <w:r w:rsidR="0061684A">
        <w:t>.</w:t>
      </w:r>
      <w:r w:rsidRPr="00E129FD">
        <w:t>5 days) was calculated. The calculations showed that a 130-hour differentiation phase would require 7</w:t>
      </w:r>
      <w:r w:rsidR="0061684A">
        <w:t>,</w:t>
      </w:r>
      <w:r w:rsidRPr="00E129FD">
        <w:t>684</w:t>
      </w:r>
      <w:r w:rsidR="000404FB">
        <w:t>*</w:t>
      </w:r>
      <w:r w:rsidRPr="00E129FD">
        <w:t>10</w:t>
      </w:r>
      <w:r w:rsidRPr="00C925F9">
        <w:rPr>
          <w:vertAlign w:val="superscript"/>
        </w:rPr>
        <w:t>3</w:t>
      </w:r>
      <w:r w:rsidRPr="00E129FD">
        <w:t xml:space="preserve"> </w:t>
      </w:r>
      <w:proofErr w:type="spellStart"/>
      <w:r w:rsidRPr="00E129FD">
        <w:t>m</w:t>
      </w:r>
      <w:r w:rsidRPr="00C925F9">
        <w:rPr>
          <w:vertAlign w:val="superscript"/>
        </w:rPr>
        <w:t>3</w:t>
      </w:r>
      <w:proofErr w:type="spellEnd"/>
      <w:r w:rsidRPr="00E129FD">
        <w:t xml:space="preserve"> of medium.</w:t>
      </w:r>
    </w:p>
    <w:p w14:paraId="5A7EF234" w14:textId="2ADD331D" w:rsidR="009A66CC" w:rsidRPr="009C06E8" w:rsidRDefault="57732C39" w:rsidP="003D4CC0">
      <w:pPr>
        <w:pStyle w:val="Heading1"/>
        <w:spacing w:line="276" w:lineRule="auto"/>
        <w:rPr>
          <w:rFonts w:ascii="Arial" w:hAnsi="Arial" w:cs="Arial"/>
        </w:rPr>
      </w:pPr>
      <w:bookmarkStart w:id="103" w:name="_Toc212212212"/>
      <w:r w:rsidRPr="08202167">
        <w:rPr>
          <w:rFonts w:ascii="Arial" w:eastAsia="Arial" w:hAnsi="Arial" w:cs="Arial"/>
        </w:rPr>
        <w:t>V.</w:t>
      </w:r>
      <w:r w:rsidR="4AD0D987">
        <w:tab/>
      </w:r>
      <w:r w:rsidR="4AD0D987" w:rsidRPr="6674CB01">
        <w:rPr>
          <w:rFonts w:ascii="Arial" w:eastAsia="Arial" w:hAnsi="Arial" w:cs="Arial"/>
        </w:rPr>
        <w:t>Downstream Processing</w:t>
      </w:r>
      <w:bookmarkEnd w:id="103"/>
      <w:r w:rsidR="009A66CC" w:rsidRPr="009C06E8">
        <w:rPr>
          <w:rFonts w:ascii="Arial" w:hAnsi="Arial" w:cs="Arial"/>
        </w:rPr>
        <w:t xml:space="preserve">  </w:t>
      </w:r>
    </w:p>
    <w:p w14:paraId="17EEC86D" w14:textId="76E6C609" w:rsidR="4F3CAF5E" w:rsidRPr="00F863DE" w:rsidRDefault="374FA225" w:rsidP="6BD92264">
      <w:pPr>
        <w:spacing w:line="276" w:lineRule="auto"/>
        <w:rPr>
          <w:rFonts w:eastAsia="Arial"/>
        </w:rPr>
      </w:pPr>
      <w:r w:rsidRPr="00150CCB">
        <w:t>The recovery of</w:t>
      </w:r>
      <w:r w:rsidR="004D3EEB">
        <w:t xml:space="preserve"> partially </w:t>
      </w:r>
      <w:r w:rsidRPr="00150CCB">
        <w:t xml:space="preserve">mature porcine adipocytes for cultivated fat production requires </w:t>
      </w:r>
      <w:r w:rsidR="00FC0A23">
        <w:t xml:space="preserve">a </w:t>
      </w:r>
      <w:r w:rsidR="0012303B">
        <w:t xml:space="preserve">method </w:t>
      </w:r>
      <w:r w:rsidRPr="00150CCB">
        <w:t>that preserve</w:t>
      </w:r>
      <w:r w:rsidR="008D5B25">
        <w:t>s</w:t>
      </w:r>
      <w:r w:rsidRPr="00150CCB">
        <w:t xml:space="preserve"> the fragile, lipid-filled cells </w:t>
      </w:r>
      <w:r w:rsidR="00A4537F">
        <w:t xml:space="preserve">and </w:t>
      </w:r>
      <w:r w:rsidR="0012303B">
        <w:t>ensures high yield</w:t>
      </w:r>
      <w:r w:rsidR="000775AB">
        <w:t>,</w:t>
      </w:r>
      <w:r w:rsidR="0012303B">
        <w:t xml:space="preserve"> </w:t>
      </w:r>
      <w:r w:rsidRPr="00150CCB">
        <w:t>while enabling industrial scale-up.</w:t>
      </w:r>
      <w:r w:rsidR="009B2641">
        <w:t xml:space="preserve"> </w:t>
      </w:r>
      <w:r w:rsidR="00BF6FB9">
        <w:t>To achieve</w:t>
      </w:r>
      <w:r w:rsidR="00783F6B">
        <w:t xml:space="preserve"> </w:t>
      </w:r>
      <w:r w:rsidR="00B97830">
        <w:t>adipocyte</w:t>
      </w:r>
      <w:r w:rsidR="009B2641">
        <w:t xml:space="preserve"> recovery</w:t>
      </w:r>
      <w:r w:rsidR="00B97830">
        <w:t xml:space="preserve">, </w:t>
      </w:r>
      <w:r w:rsidR="00D25672">
        <w:t>tangential flow filtration</w:t>
      </w:r>
      <w:r w:rsidR="004D3EEB">
        <w:t xml:space="preserve"> (TFF) </w:t>
      </w:r>
      <w:r w:rsidR="00D45064">
        <w:t>centrifugation and decantation</w:t>
      </w:r>
      <w:r w:rsidR="00EF336B">
        <w:t xml:space="preserve"> have been considered</w:t>
      </w:r>
      <w:r w:rsidR="00D45064">
        <w:t xml:space="preserve">. </w:t>
      </w:r>
      <w:r w:rsidR="00276F99">
        <w:t xml:space="preserve">Eventually it </w:t>
      </w:r>
      <w:r w:rsidR="001A019D">
        <w:t>was</w:t>
      </w:r>
      <w:r w:rsidR="00276F99">
        <w:t xml:space="preserve"> decided that decantation</w:t>
      </w:r>
      <w:r w:rsidR="00091D38">
        <w:t xml:space="preserve"> </w:t>
      </w:r>
      <w:r w:rsidR="00F40C95">
        <w:t>is the best option as it ca</w:t>
      </w:r>
      <w:r w:rsidR="001A019D">
        <w:t>uses</w:t>
      </w:r>
      <w:r w:rsidR="00F22B04">
        <w:t xml:space="preserve"> the least amount of shear stress to the cells</w:t>
      </w:r>
      <w:r w:rsidR="00932079">
        <w:t xml:space="preserve">, thus </w:t>
      </w:r>
      <w:r w:rsidR="00C257B8">
        <w:t>preserv</w:t>
      </w:r>
      <w:r w:rsidR="00932079">
        <w:t>ing</w:t>
      </w:r>
      <w:r w:rsidR="00C257B8">
        <w:t xml:space="preserve"> the integrity </w:t>
      </w:r>
      <w:r w:rsidR="00932079">
        <w:t>of the cells</w:t>
      </w:r>
      <w:r w:rsidR="00C257B8">
        <w:t xml:space="preserve"> </w:t>
      </w:r>
      <w:r w:rsidR="004D3EEB">
        <w:t>(Xue et al., 2020</w:t>
      </w:r>
      <w:r w:rsidR="007F5481">
        <w:t>; Conde-Green et al., 2010</w:t>
      </w:r>
      <w:r w:rsidR="004D3EEB">
        <w:t>).</w:t>
      </w:r>
      <w:r w:rsidR="00FA65E6">
        <w:t xml:space="preserve"> </w:t>
      </w:r>
      <w:r w:rsidR="001B1D24">
        <w:t>C</w:t>
      </w:r>
      <w:r w:rsidR="5CAA48BD" w:rsidRPr="00150CCB">
        <w:t xml:space="preserve">entrifugation </w:t>
      </w:r>
      <w:r w:rsidR="001B1D24">
        <w:t xml:space="preserve">can </w:t>
      </w:r>
      <w:r w:rsidR="5CAA48BD" w:rsidRPr="00150CCB">
        <w:t>cause damage</w:t>
      </w:r>
      <w:r w:rsidR="00134E9A">
        <w:t xml:space="preserve"> </w:t>
      </w:r>
      <w:r w:rsidR="00544D5F">
        <w:t>to</w:t>
      </w:r>
      <w:r w:rsidR="00EB4D3B">
        <w:t xml:space="preserve"> the fragile lipid-cells</w:t>
      </w:r>
      <w:r w:rsidR="00134E9A">
        <w:t>, thus significantly lowering the yield</w:t>
      </w:r>
      <w:r w:rsidR="007A3898">
        <w:t xml:space="preserve"> </w:t>
      </w:r>
      <w:r w:rsidR="0060110F">
        <w:rPr>
          <w:rFonts w:eastAsia="Arial"/>
        </w:rPr>
        <w:t>which is why it is ruled out as a method</w:t>
      </w:r>
      <w:r w:rsidR="007A3898">
        <w:t xml:space="preserve"> </w:t>
      </w:r>
      <w:r w:rsidR="007A3898" w:rsidRPr="00150CCB">
        <w:rPr>
          <w:rFonts w:eastAsia="Arial"/>
        </w:rPr>
        <w:t>(Xue et al., 2020)</w:t>
      </w:r>
      <w:r w:rsidR="001E4BB1">
        <w:t xml:space="preserve">. </w:t>
      </w:r>
      <w:r w:rsidR="00135C18">
        <w:t>Additionally</w:t>
      </w:r>
      <w:r w:rsidR="002C6B06">
        <w:t>, t</w:t>
      </w:r>
      <w:r w:rsidR="009A66CC" w:rsidRPr="00FC16CD">
        <w:t>angential flow filtration (TFF)</w:t>
      </w:r>
      <w:r w:rsidR="00CB48AF" w:rsidRPr="00FC16CD">
        <w:t xml:space="preserve"> </w:t>
      </w:r>
      <w:r w:rsidR="002C6B06">
        <w:t xml:space="preserve">is not </w:t>
      </w:r>
      <w:r w:rsidR="000B1863">
        <w:t>recommended. It</w:t>
      </w:r>
      <w:r w:rsidR="002C6B06">
        <w:t xml:space="preserve"> </w:t>
      </w:r>
      <w:r w:rsidR="00CB48AF" w:rsidRPr="00FC16CD">
        <w:t>is a pressure-driven process, where the feed flow moves to the membrane surface w</w:t>
      </w:r>
      <w:r w:rsidR="0092165B">
        <w:t>ith</w:t>
      </w:r>
      <w:r w:rsidR="00CB48AF" w:rsidRPr="00FC16CD">
        <w:t xml:space="preserve"> transmembrane pressur</w:t>
      </w:r>
      <w:r w:rsidR="0092165B">
        <w:t>e</w:t>
      </w:r>
      <w:r w:rsidR="009A66CC">
        <w:t xml:space="preserve"> </w:t>
      </w:r>
      <w:r w:rsidR="00CB48AF" w:rsidRPr="00FC16CD">
        <w:t>(Agrawal et al., 2023</w:t>
      </w:r>
      <w:r w:rsidR="00CB48AF">
        <w:t>; Veje et al., 2024</w:t>
      </w:r>
      <w:r w:rsidR="00491094">
        <w:t>; Gerth et al., 2014</w:t>
      </w:r>
      <w:r w:rsidR="00CB48AF" w:rsidRPr="00FC16CD">
        <w:t>).</w:t>
      </w:r>
      <w:r w:rsidR="009A66CC">
        <w:rPr>
          <w:rFonts w:eastAsia="Arial"/>
        </w:rPr>
        <w:t xml:space="preserve"> </w:t>
      </w:r>
      <w:r w:rsidR="00111F0D" w:rsidRPr="00111F0D">
        <w:rPr>
          <w:rFonts w:eastAsia="Arial"/>
        </w:rPr>
        <w:t>Single-pass TFF is a type of TFF that runs continuously</w:t>
      </w:r>
      <w:r w:rsidR="001116D7">
        <w:rPr>
          <w:rFonts w:eastAsia="Arial"/>
        </w:rPr>
        <w:t>, t</w:t>
      </w:r>
      <w:r w:rsidR="00111F0D" w:rsidRPr="00111F0D">
        <w:rPr>
          <w:rFonts w:eastAsia="Arial"/>
        </w:rPr>
        <w:t>ha</w:t>
      </w:r>
      <w:r w:rsidR="001116D7">
        <w:rPr>
          <w:rFonts w:eastAsia="Arial"/>
        </w:rPr>
        <w:t xml:space="preserve">t </w:t>
      </w:r>
      <w:r w:rsidR="00FA65E6">
        <w:rPr>
          <w:rFonts w:eastAsia="Arial"/>
        </w:rPr>
        <w:t>can</w:t>
      </w:r>
      <w:r w:rsidR="00111F0D" w:rsidRPr="00111F0D">
        <w:rPr>
          <w:rFonts w:eastAsia="Arial"/>
        </w:rPr>
        <w:t xml:space="preserve"> minimize high shear forces on shear sensitive cells by keeping them viable and intact (</w:t>
      </w:r>
      <w:proofErr w:type="spellStart"/>
      <w:r w:rsidR="00111F0D" w:rsidRPr="00111F0D">
        <w:rPr>
          <w:rFonts w:eastAsia="Arial"/>
        </w:rPr>
        <w:t>Chaubal</w:t>
      </w:r>
      <w:proofErr w:type="spellEnd"/>
      <w:r w:rsidR="00111F0D" w:rsidRPr="00111F0D">
        <w:rPr>
          <w:rFonts w:eastAsia="Arial"/>
        </w:rPr>
        <w:t xml:space="preserve"> et al., 2025). However, </w:t>
      </w:r>
      <w:r w:rsidR="00811157">
        <w:rPr>
          <w:rFonts w:eastAsia="Arial"/>
        </w:rPr>
        <w:t>it has</w:t>
      </w:r>
      <w:r w:rsidR="00111F0D" w:rsidRPr="00111F0D">
        <w:rPr>
          <w:rFonts w:eastAsia="Arial"/>
        </w:rPr>
        <w:t xml:space="preserve"> high operating costs </w:t>
      </w:r>
      <w:r w:rsidR="00811157">
        <w:rPr>
          <w:rFonts w:eastAsia="Arial"/>
        </w:rPr>
        <w:t>and</w:t>
      </w:r>
      <w:r w:rsidR="00111F0D" w:rsidRPr="00111F0D">
        <w:rPr>
          <w:rFonts w:eastAsia="Arial"/>
        </w:rPr>
        <w:t xml:space="preserve"> is not proven for large-scale production, </w:t>
      </w:r>
      <w:r w:rsidR="00811157">
        <w:rPr>
          <w:rFonts w:eastAsia="Arial"/>
        </w:rPr>
        <w:t xml:space="preserve">thus </w:t>
      </w:r>
      <w:r w:rsidR="00111F0D" w:rsidRPr="00111F0D">
        <w:rPr>
          <w:rFonts w:eastAsia="Arial"/>
        </w:rPr>
        <w:t>it is ruled out as a method</w:t>
      </w:r>
      <w:r w:rsidR="00356C79">
        <w:rPr>
          <w:rFonts w:eastAsia="Arial"/>
        </w:rPr>
        <w:t xml:space="preserve"> </w:t>
      </w:r>
      <w:r w:rsidR="00356C79" w:rsidRPr="00150CCB">
        <w:t>(Viegas et al., 2019).</w:t>
      </w:r>
      <w:r w:rsidR="00FC16CD" w:rsidRPr="00FC16CD">
        <w:rPr>
          <w:color w:val="ADADAD" w:themeColor="background2" w:themeShade="BF"/>
        </w:rPr>
        <w:t xml:space="preserve"> </w:t>
      </w:r>
      <w:r w:rsidR="6DCEC6BE">
        <w:t>Therefore, in this project, a</w:t>
      </w:r>
      <w:r w:rsidR="7179FED6">
        <w:t xml:space="preserve"> decantation-based approach was selected for the recovery of cultivated porcine adipocytes because of its gentleness.</w:t>
      </w:r>
      <w:r w:rsidR="7DCC5EF9">
        <w:t xml:space="preserve"> </w:t>
      </w:r>
    </w:p>
    <w:p w14:paraId="1C91E98A" w14:textId="6D7D67D2" w:rsidR="4F3CAF5E" w:rsidRPr="00D36103" w:rsidRDefault="4F3CAF5E" w:rsidP="00D36103">
      <w:pPr>
        <w:pStyle w:val="Heading2"/>
        <w:rPr>
          <w:rFonts w:ascii="Arial" w:hAnsi="Arial" w:cs="Arial"/>
        </w:rPr>
      </w:pPr>
      <w:bookmarkStart w:id="104" w:name="_Toc212212213"/>
      <w:r w:rsidRPr="00D36103">
        <w:rPr>
          <w:rFonts w:ascii="Arial" w:hAnsi="Arial" w:cs="Arial"/>
        </w:rPr>
        <w:t>Decantation</w:t>
      </w:r>
      <w:bookmarkEnd w:id="104"/>
      <w:r w:rsidRPr="00D36103">
        <w:rPr>
          <w:rFonts w:ascii="Arial" w:hAnsi="Arial" w:cs="Arial"/>
        </w:rPr>
        <w:t xml:space="preserve"> </w:t>
      </w:r>
    </w:p>
    <w:p w14:paraId="3703CBDC" w14:textId="16A52C3B" w:rsidR="22C66030" w:rsidRDefault="56EB8D08" w:rsidP="00A01585">
      <w:pPr>
        <w:spacing w:line="276" w:lineRule="auto"/>
      </w:pPr>
      <w:r w:rsidRPr="00150CCB">
        <w:t xml:space="preserve">Decanting followed by a holding tank and then a second decanting is the </w:t>
      </w:r>
      <w:r w:rsidR="05F1B19C" w:rsidRPr="00150CCB">
        <w:t xml:space="preserve">main </w:t>
      </w:r>
      <w:r w:rsidRPr="00150CCB">
        <w:t xml:space="preserve">downstream recommendation, since </w:t>
      </w:r>
      <w:r w:rsidR="00AE52B9">
        <w:t>it</w:t>
      </w:r>
      <w:r w:rsidRPr="002310D8">
        <w:t xml:space="preserve"> </w:t>
      </w:r>
      <w:r w:rsidR="001A1CA4">
        <w:t>exploits</w:t>
      </w:r>
      <w:r w:rsidRPr="00150CCB">
        <w:t xml:space="preserve"> the natural buoyancy of the cells</w:t>
      </w:r>
      <w:r w:rsidR="00F10C26">
        <w:t xml:space="preserve">, while being a </w:t>
      </w:r>
      <w:r w:rsidR="0000064C">
        <w:t>gentle method that prevents cell-lysis</w:t>
      </w:r>
      <w:r w:rsidRPr="00150CCB">
        <w:t xml:space="preserve"> (Viegas et al., 2019</w:t>
      </w:r>
      <w:r w:rsidR="0000064C">
        <w:t xml:space="preserve">; </w:t>
      </w:r>
      <w:proofErr w:type="spellStart"/>
      <w:r w:rsidR="001CF2A4" w:rsidRPr="00150CCB">
        <w:t>Rombaut</w:t>
      </w:r>
      <w:proofErr w:type="spellEnd"/>
      <w:r w:rsidR="001CF2A4" w:rsidRPr="00150CCB">
        <w:t xml:space="preserve"> et al., 2007). Passive decantation, which is a form of gravity separation</w:t>
      </w:r>
      <w:r w:rsidR="004E4C80">
        <w:t>,</w:t>
      </w:r>
      <w:r w:rsidR="001CF2A4" w:rsidRPr="00150CCB">
        <w:t xml:space="preserve"> is ideal since there is minimal shear stress exposure compared to mechanical separation (Herndon et al., 2005</w:t>
      </w:r>
      <w:r w:rsidR="00A5083A" w:rsidRPr="002310D8">
        <w:t xml:space="preserve">; </w:t>
      </w:r>
      <w:r w:rsidR="001CF2A4" w:rsidRPr="00150CCB">
        <w:t xml:space="preserve">Condé-Green et al., 2010). </w:t>
      </w:r>
      <w:r w:rsidR="00591AA6">
        <w:t>The partially</w:t>
      </w:r>
      <w:r w:rsidR="001CF2A4" w:rsidRPr="00150CCB">
        <w:t xml:space="preserve"> mature adipocytes float </w:t>
      </w:r>
      <w:r w:rsidR="002E0D14">
        <w:t xml:space="preserve">to the top </w:t>
      </w:r>
      <w:r w:rsidR="00C92913">
        <w:t xml:space="preserve">of the suspension </w:t>
      </w:r>
      <w:r w:rsidR="00741F5B">
        <w:t>and</w:t>
      </w:r>
      <w:r w:rsidR="001CF2A4" w:rsidRPr="00150CCB">
        <w:t xml:space="preserve"> pass through an enclosed sterile tubing system into a holding tank. The holding tank will contain isotonic water, </w:t>
      </w:r>
      <w:r w:rsidR="00480920">
        <w:t>which will dilute</w:t>
      </w:r>
      <w:r w:rsidR="001CF2A4" w:rsidRPr="00150CCB">
        <w:t xml:space="preserve"> the remaining medium.</w:t>
      </w:r>
      <w:r w:rsidR="00920732">
        <w:t xml:space="preserve"> It is followed by</w:t>
      </w:r>
      <w:r w:rsidR="001CF2A4" w:rsidRPr="00150CCB">
        <w:t xml:space="preserve"> a second decantation </w:t>
      </w:r>
      <w:r w:rsidR="007D70F5">
        <w:t>to obtain the final product</w:t>
      </w:r>
      <w:r w:rsidR="001CF2A4" w:rsidRPr="00150CCB">
        <w:t>.</w:t>
      </w:r>
      <w:r w:rsidR="004B6438" w:rsidRPr="00150CCB">
        <w:t xml:space="preserve"> </w:t>
      </w:r>
    </w:p>
    <w:p w14:paraId="2470DA94" w14:textId="342D1500" w:rsidR="009C06E8" w:rsidRPr="00150CCB" w:rsidRDefault="009C06E8" w:rsidP="00A01585">
      <w:pPr>
        <w:spacing w:line="276" w:lineRule="auto"/>
      </w:pPr>
      <w:r w:rsidRPr="00150CCB">
        <w:t xml:space="preserve">Finding out an accurate percentage of efficient separation for decantation was complicated, since large-scale animal cell literature was scarce. Studies done on microalgae </w:t>
      </w:r>
      <w:r w:rsidR="00920732">
        <w:t>i</w:t>
      </w:r>
      <w:r w:rsidRPr="00150CCB">
        <w:t xml:space="preserve">n ideal conditions show separation efficiency and recovery rate </w:t>
      </w:r>
      <w:r w:rsidR="00920732">
        <w:t>of over</w:t>
      </w:r>
      <w:r w:rsidRPr="00150CCB">
        <w:t xml:space="preserve"> 90% (Joel et </w:t>
      </w:r>
      <w:proofErr w:type="spellStart"/>
      <w:r w:rsidRPr="00150CCB">
        <w:t>al.,2019</w:t>
      </w:r>
      <w:proofErr w:type="spellEnd"/>
      <w:r w:rsidRPr="00150CCB">
        <w:t xml:space="preserve">; </w:t>
      </w:r>
      <w:commentRangeStart w:id="105"/>
      <w:r w:rsidRPr="00150CCB">
        <w:t>Zhou et al., 2018</w:t>
      </w:r>
      <w:commentRangeEnd w:id="105"/>
      <w:r w:rsidRPr="00150CCB">
        <w:rPr>
          <w:rStyle w:val="CommentReference"/>
          <w:sz w:val="22"/>
          <w:szCs w:val="22"/>
        </w:rPr>
        <w:commentReference w:id="105"/>
      </w:r>
      <w:r w:rsidRPr="00150CCB">
        <w:t xml:space="preserve">; </w:t>
      </w:r>
      <w:proofErr w:type="spellStart"/>
      <w:r w:rsidRPr="00150CCB">
        <w:t>Ndikubwimana</w:t>
      </w:r>
      <w:proofErr w:type="spellEnd"/>
      <w:r w:rsidRPr="00150CCB">
        <w:t xml:space="preserve"> et al., 2016). </w:t>
      </w:r>
      <w:r w:rsidRPr="00E91FC1">
        <w:t xml:space="preserve">Plastic surgery studies that </w:t>
      </w:r>
      <w:commentRangeStart w:id="106"/>
      <w:r w:rsidRPr="00E91FC1">
        <w:t>performed</w:t>
      </w:r>
      <w:commentRangeEnd w:id="106"/>
      <w:r w:rsidRPr="00E91FC1">
        <w:rPr>
          <w:rStyle w:val="CommentReference"/>
          <w:sz w:val="22"/>
          <w:szCs w:val="22"/>
        </w:rPr>
        <w:commentReference w:id="106"/>
      </w:r>
      <w:r w:rsidRPr="00E91FC1">
        <w:t xml:space="preserve"> decantation on lipid stem cells, </w:t>
      </w:r>
      <w:r w:rsidRPr="00150CCB">
        <w:t>show</w:t>
      </w:r>
      <w:r w:rsidRPr="00E91FC1">
        <w:t xml:space="preserve"> </w:t>
      </w:r>
      <w:r w:rsidR="00540EB2" w:rsidRPr="00E91FC1">
        <w:t xml:space="preserve">adipocyte </w:t>
      </w:r>
      <w:r w:rsidRPr="00E91FC1">
        <w:t xml:space="preserve">cell </w:t>
      </w:r>
      <w:r w:rsidR="00540EB2" w:rsidRPr="00E91FC1">
        <w:t>recovery</w:t>
      </w:r>
      <w:r w:rsidRPr="00E91FC1">
        <w:t xml:space="preserve"> of around 73% </w:t>
      </w:r>
      <w:r w:rsidRPr="00150CCB">
        <w:t>(Condé-Green et al.,</w:t>
      </w:r>
      <w:r w:rsidRPr="00E91FC1">
        <w:t xml:space="preserve"> 2010; </w:t>
      </w:r>
      <w:proofErr w:type="spellStart"/>
      <w:r w:rsidRPr="00E91FC1">
        <w:t>Mecott</w:t>
      </w:r>
      <w:proofErr w:type="spellEnd"/>
      <w:r w:rsidRPr="00E91FC1">
        <w:t xml:space="preserve"> et </w:t>
      </w:r>
      <w:proofErr w:type="spellStart"/>
      <w:r w:rsidRPr="00E91FC1">
        <w:t>al.,2019</w:t>
      </w:r>
      <w:proofErr w:type="spellEnd"/>
      <w:r w:rsidRPr="00E91FC1">
        <w:t>).</w:t>
      </w:r>
      <w:r w:rsidRPr="00E91FC1">
        <w:rPr>
          <w:b/>
        </w:rPr>
        <w:t xml:space="preserve"> </w:t>
      </w:r>
      <w:r w:rsidR="00CC79AA">
        <w:t>Based on these studies and co</w:t>
      </w:r>
      <w:r w:rsidRPr="00150CCB">
        <w:t>nsidering the sensitivity of animal cells, a</w:t>
      </w:r>
      <w:r w:rsidR="00CE737F">
        <w:t>n</w:t>
      </w:r>
      <w:r w:rsidRPr="00150CCB">
        <w:t xml:space="preserve"> 80%-90% separation efficiency </w:t>
      </w:r>
      <w:r w:rsidR="00CC79AA">
        <w:t>is estimated</w:t>
      </w:r>
      <w:r w:rsidRPr="00150CCB">
        <w:t xml:space="preserve"> for </w:t>
      </w:r>
      <w:r w:rsidR="00CC79AA">
        <w:t xml:space="preserve">the </w:t>
      </w:r>
      <w:r w:rsidRPr="00150CCB">
        <w:t xml:space="preserve">decanting. As a result, it </w:t>
      </w:r>
      <w:r w:rsidR="00CC79AA">
        <w:t>is</w:t>
      </w:r>
      <w:r w:rsidRPr="00150CCB">
        <w:t xml:space="preserve"> assumed that the separated mixture </w:t>
      </w:r>
      <w:r w:rsidR="00CC79AA">
        <w:t>from the first decantation</w:t>
      </w:r>
      <w:r w:rsidRPr="00150CCB">
        <w:t xml:space="preserve"> will consist of 10% medium and 90% cells. The mixture will flow into a tank with </w:t>
      </w:r>
      <w:r w:rsidR="007E4E3A">
        <w:t>approximately</w:t>
      </w:r>
      <w:r w:rsidRPr="00150CCB">
        <w:t xml:space="preserve"> </w:t>
      </w:r>
      <w:proofErr w:type="spellStart"/>
      <w:r w:rsidRPr="00150CCB">
        <w:t>9x</w:t>
      </w:r>
      <w:proofErr w:type="spellEnd"/>
      <w:r w:rsidRPr="00150CCB">
        <w:t xml:space="preserve"> more water than the remaining medium. In this tank, decantation will again be performed. Now, the mixture will consist of </w:t>
      </w:r>
      <w:r w:rsidR="007E4E3A">
        <w:t xml:space="preserve">around </w:t>
      </w:r>
      <w:r w:rsidRPr="00150CCB">
        <w:t xml:space="preserve">90% cells, 9% water and 1% medium. </w:t>
      </w:r>
      <w:r w:rsidR="00E95940">
        <w:t xml:space="preserve">This is expected to be an acceptable </w:t>
      </w:r>
      <w:r w:rsidR="009E700E">
        <w:t>composition for the finalised wet paste</w:t>
      </w:r>
      <w:r w:rsidR="00AD30C7">
        <w:t>. Alt</w:t>
      </w:r>
      <w:r w:rsidR="00733862">
        <w:t xml:space="preserve">hough additional decanting can be performed for further cleaning, this is not recommended right now as the loss in adipocytes is not deemed </w:t>
      </w:r>
      <w:r w:rsidR="00535105">
        <w:t xml:space="preserve">worth the lower concentration of medium, </w:t>
      </w:r>
      <w:r w:rsidR="00AD30C7">
        <w:t>since</w:t>
      </w:r>
      <w:r w:rsidR="00535105">
        <w:t xml:space="preserve"> the medium is all food grade.</w:t>
      </w:r>
      <w:r w:rsidR="00260F9D" w:rsidRPr="00150CCB">
        <w:t xml:space="preserve"> </w:t>
      </w:r>
    </w:p>
    <w:p w14:paraId="4C3D5634" w14:textId="59834290" w:rsidR="003A02DB" w:rsidRPr="00150CCB" w:rsidRDefault="003D1D61" w:rsidP="00A01585">
      <w:pPr>
        <w:spacing w:line="276" w:lineRule="auto"/>
      </w:pPr>
      <w:r w:rsidRPr="00150CCB">
        <w:t>To effectively harvest the mature adipocytes</w:t>
      </w:r>
      <w:r w:rsidR="00E332A6" w:rsidRPr="002310D8">
        <w:t>,</w:t>
      </w:r>
      <w:r w:rsidRPr="00150CCB">
        <w:t xml:space="preserve"> it is essential that only top layer of the bioreactor is decanted which will contain a high concentration of adipocytes as they float to the top once differentiated. To achieve this goal</w:t>
      </w:r>
      <w:r w:rsidR="00311B00" w:rsidRPr="00150CCB">
        <w:t xml:space="preserve">, the decantation pipe must be placed at a height which corresponds to the </w:t>
      </w:r>
      <w:r w:rsidR="00AE395C" w:rsidRPr="00150CCB">
        <w:t xml:space="preserve">top layer of cells. </w:t>
      </w:r>
      <w:r w:rsidR="00AE18E5" w:rsidRPr="00150CCB">
        <w:t>The total reactor volume</w:t>
      </w:r>
      <w:r w:rsidR="00E25384">
        <w:t xml:space="preserve"> (V)</w:t>
      </w:r>
      <w:r w:rsidR="00AE18E5" w:rsidRPr="00150CCB">
        <w:t xml:space="preserve"> of our airlift </w:t>
      </w:r>
      <w:r w:rsidR="00697B61" w:rsidRPr="00150CCB">
        <w:t>differentiation</w:t>
      </w:r>
      <w:r w:rsidR="00AE18E5" w:rsidRPr="00150CCB">
        <w:t xml:space="preserve"> bioreactor </w:t>
      </w:r>
      <w:r w:rsidR="00E25384">
        <w:t>is equal to</w:t>
      </w:r>
      <w:r w:rsidR="00697B61" w:rsidRPr="00150CCB">
        <w:t xml:space="preserve"> 67</w:t>
      </w:r>
      <w:r w:rsidR="00F3779A" w:rsidRPr="00150CCB">
        <w:t xml:space="preserve"> </w:t>
      </w:r>
      <w:proofErr w:type="spellStart"/>
      <w:r w:rsidR="00BC476D" w:rsidRPr="00150CCB">
        <w:t>m</w:t>
      </w:r>
      <w:r w:rsidR="00BC476D" w:rsidRPr="00150CCB">
        <w:rPr>
          <w:vertAlign w:val="superscript"/>
        </w:rPr>
        <w:t>3</w:t>
      </w:r>
      <w:proofErr w:type="spellEnd"/>
      <w:r w:rsidR="00BC476D" w:rsidRPr="00150CCB">
        <w:t xml:space="preserve">, and the ratio of diameter to height is </w:t>
      </w:r>
      <w:r w:rsidR="006A3078" w:rsidRPr="00150CCB">
        <w:t xml:space="preserve">1 to 5. </w:t>
      </w:r>
      <w:r w:rsidR="007C1B99" w:rsidRPr="00150CCB">
        <w:t>To calculate the diameter (d) and the height (</w:t>
      </w:r>
      <w:proofErr w:type="spellStart"/>
      <w:r w:rsidR="0071663E" w:rsidRPr="00150CCB">
        <w:t>H</w:t>
      </w:r>
      <w:r w:rsidR="0071663E" w:rsidRPr="00150CCB">
        <w:rPr>
          <w:vertAlign w:val="subscript"/>
        </w:rPr>
        <w:t>total</w:t>
      </w:r>
      <w:proofErr w:type="spellEnd"/>
      <w:r w:rsidR="007C1B99" w:rsidRPr="00150CCB">
        <w:t xml:space="preserve">) of </w:t>
      </w:r>
      <w:r w:rsidR="00AC76DE" w:rsidRPr="00150CCB">
        <w:t xml:space="preserve">the </w:t>
      </w:r>
      <w:r w:rsidR="007C1B99" w:rsidRPr="00150CCB">
        <w:t>bioreactor</w:t>
      </w:r>
      <w:r w:rsidR="00B15672" w:rsidRPr="00150CCB">
        <w:t>,</w:t>
      </w:r>
      <w:r w:rsidR="007C1B99" w:rsidRPr="00150CCB">
        <w:t xml:space="preserve"> the formula</w:t>
      </w:r>
      <w:r w:rsidR="004D1049" w:rsidRPr="00150CCB">
        <w:t xml:space="preserve"> </w:t>
      </w:r>
    </w:p>
    <w:p w14:paraId="670B6225" w14:textId="3D9F39D8" w:rsidR="003A02DB" w:rsidRPr="00150CCB" w:rsidRDefault="003D1D61" w:rsidP="3EE39163">
      <w:pPr>
        <w:spacing w:line="276" w:lineRule="auto"/>
        <w:jc w:val="center"/>
      </w:pPr>
      <m:oMath>
        <m:r>
          <w:rPr>
            <w:rFonts w:ascii="Cambria Math" w:hAnsi="Cambria Math"/>
          </w:rPr>
          <m:t>V=</m:t>
        </m:r>
        <m:f>
          <m:fPr>
            <m:ctrlPr>
              <w:rPr>
                <w:rFonts w:ascii="Cambria Math" w:hAnsi="Cambria Math"/>
              </w:rPr>
            </m:ctrlPr>
          </m:fPr>
          <m:num>
            <m:r>
              <w:rPr>
                <w:rFonts w:ascii="Cambria Math" w:hAnsi="Cambria Math"/>
              </w:rPr>
              <m:t>5π</m:t>
            </m:r>
            <m:sSup>
              <m:sSupPr>
                <m:ctrlPr>
                  <w:rPr>
                    <w:rFonts w:ascii="Cambria Math" w:hAnsi="Cambria Math"/>
                  </w:rPr>
                </m:ctrlPr>
              </m:sSupPr>
              <m:e>
                <m:r>
                  <w:rPr>
                    <w:rFonts w:ascii="Cambria Math" w:hAnsi="Cambria Math"/>
                  </w:rPr>
                  <m:t>d</m:t>
                </m:r>
              </m:e>
              <m:sup>
                <m:r>
                  <w:rPr>
                    <w:rFonts w:ascii="Cambria Math" w:hAnsi="Cambria Math"/>
                  </w:rPr>
                  <m:t>3</m:t>
                </m:r>
              </m:sup>
            </m:sSup>
          </m:num>
          <m:den>
            <m:r>
              <w:rPr>
                <w:rFonts w:ascii="Cambria Math" w:hAnsi="Cambria Math"/>
              </w:rPr>
              <m:t>4</m:t>
            </m:r>
          </m:den>
        </m:f>
      </m:oMath>
      <w:r w:rsidR="007C1B99" w:rsidRPr="00150CCB">
        <w:t xml:space="preserve"> </w:t>
      </w:r>
    </w:p>
    <w:p w14:paraId="467F082D" w14:textId="0CCCF70C" w:rsidR="003A02DB" w:rsidRPr="00150CCB" w:rsidRDefault="007C1B99" w:rsidP="00A01585">
      <w:pPr>
        <w:spacing w:line="276" w:lineRule="auto"/>
      </w:pPr>
      <w:r w:rsidRPr="00150CCB">
        <w:t xml:space="preserve">can be used, </w:t>
      </w:r>
      <w:r w:rsidR="00B15672" w:rsidRPr="00150CCB">
        <w:t>resulting</w:t>
      </w:r>
      <w:r w:rsidRPr="00150CCB">
        <w:t xml:space="preserve"> </w:t>
      </w:r>
      <w:r w:rsidR="00E2052B" w:rsidRPr="00150CCB">
        <w:t xml:space="preserve">in a </w:t>
      </w:r>
      <w:r w:rsidR="00B15672" w:rsidRPr="00150CCB">
        <w:t>diameter of 2.57 m and</w:t>
      </w:r>
      <w:r w:rsidR="00F836E0" w:rsidRPr="00150CCB">
        <w:t xml:space="preserve"> a</w:t>
      </w:r>
      <w:r w:rsidRPr="00150CCB">
        <w:t xml:space="preserve"> </w:t>
      </w:r>
      <w:r w:rsidR="00B15672" w:rsidRPr="00150CCB">
        <w:t xml:space="preserve">height </w:t>
      </w:r>
      <w:r w:rsidR="0071663E" w:rsidRPr="00150CCB">
        <w:t>of</w:t>
      </w:r>
      <w:r w:rsidR="00B15672" w:rsidRPr="00150CCB">
        <w:t xml:space="preserve"> 12.85 m.</w:t>
      </w:r>
      <w:r w:rsidR="00F836E0" w:rsidRPr="00150CCB">
        <w:t xml:space="preserve"> The circular cross-sectional area</w:t>
      </w:r>
      <w:r w:rsidRPr="00150CCB">
        <w:t xml:space="preserve"> (A</w:t>
      </w:r>
      <w:r w:rsidR="00CF1E51" w:rsidRPr="00150CCB">
        <w:t>)</w:t>
      </w:r>
      <w:r w:rsidR="00F836E0" w:rsidRPr="00150CCB">
        <w:t xml:space="preserve"> calculated as </w:t>
      </w: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sidR="00CF1E51" w:rsidRPr="00150CCB">
        <w:t>,</w:t>
      </w:r>
      <w:r w:rsidR="00B15672" w:rsidRPr="00150CCB">
        <w:t xml:space="preserve"> is equal to </w:t>
      </w:r>
      <w:r w:rsidR="00CF1E51" w:rsidRPr="00150CCB">
        <w:t xml:space="preserve">5,19 </w:t>
      </w:r>
      <w:proofErr w:type="spellStart"/>
      <w:r w:rsidR="00CF1E51" w:rsidRPr="00150CCB">
        <w:t>m</w:t>
      </w:r>
      <w:r w:rsidR="00CF1E51" w:rsidRPr="00150CCB">
        <w:rPr>
          <w:vertAlign w:val="superscript"/>
        </w:rPr>
        <w:t>2</w:t>
      </w:r>
      <w:proofErr w:type="spellEnd"/>
      <w:r w:rsidR="00CF1E51" w:rsidRPr="00150CCB">
        <w:t>. The volume of the cells can be calculated by dividing the</w:t>
      </w:r>
      <w:r w:rsidR="00F836E0" w:rsidRPr="00150CCB">
        <w:t xml:space="preserve"> </w:t>
      </w:r>
      <w:r w:rsidR="00E03668" w:rsidRPr="00150CCB">
        <w:t xml:space="preserve">total kilograms of cells per </w:t>
      </w:r>
      <w:r w:rsidR="006965D7" w:rsidRPr="00150CCB">
        <w:t>batch with the cell density of adipocytes</w:t>
      </w:r>
      <w:r w:rsidR="003E19F0" w:rsidRPr="00150CCB">
        <w:t>, this results in a total cell volume</w:t>
      </w:r>
      <w:r w:rsidR="1B10FE9B" w:rsidRPr="00150CCB">
        <w:t xml:space="preserve">: </w:t>
      </w:r>
      <w:r w:rsidR="00F41C2F" w:rsidRPr="00150CCB">
        <w:t xml:space="preserve"> </w:t>
      </w:r>
    </w:p>
    <w:p w14:paraId="261845ED" w14:textId="2A4816F5" w:rsidR="003A02DB" w:rsidRPr="00150CCB" w:rsidRDefault="004520CD" w:rsidP="00A01585">
      <w:pPr>
        <w:spacing w:line="276" w:lineRule="auto"/>
      </w:pPr>
      <w:r w:rsidRPr="00150CCB">
        <w:t>The top amount of height that is occupied by</w:t>
      </w:r>
      <w:r w:rsidR="00F836E0" w:rsidRPr="00150CCB">
        <w:t xml:space="preserve"> the cell layer </w:t>
      </w:r>
      <w:r w:rsidRPr="00150CCB">
        <w:t>can then be calculated by</w:t>
      </w:r>
      <w:r w:rsidR="00F836E0" w:rsidRPr="00150CCB">
        <w:t xml:space="preserve"> </w:t>
      </w:r>
      <w:r w:rsidR="006F78AC" w:rsidRPr="00150CCB">
        <w:t>dividing</w:t>
      </w:r>
      <w:r w:rsidR="00F836E0" w:rsidRPr="00150CCB">
        <w:t xml:space="preserve"> the total cell volume </w:t>
      </w:r>
      <w:r w:rsidR="001F0D17" w:rsidRPr="00150CCB">
        <w:t>with the reactor surface area:</w:t>
      </w:r>
      <w:r w:rsidR="00F836E0" w:rsidRPr="00150CCB">
        <w:t xml:space="preserve"> </w:t>
      </w:r>
    </w:p>
    <w:p w14:paraId="7FFF3BB0" w14:textId="2A4816F5" w:rsidR="003A02DB" w:rsidRPr="00150CCB" w:rsidRDefault="00A531A8" w:rsidP="00A01585">
      <w:pPr>
        <w:spacing w:line="276" w:lineRule="auto"/>
      </w:pPr>
      <m:oMathPara>
        <m:oMath>
          <m:sSub>
            <m:sSubPr>
              <m:ctrlPr>
                <w:rPr>
                  <w:rFonts w:ascii="Cambria Math" w:hAnsi="Cambria Math"/>
                </w:rPr>
              </m:ctrlPr>
            </m:sSubPr>
            <m:e>
              <m:r>
                <w:rPr>
                  <w:rFonts w:ascii="Cambria Math" w:hAnsi="Cambria Math"/>
                </w:rPr>
                <m:t>h</m:t>
              </m:r>
            </m:e>
            <m:sub>
              <m:r>
                <m:rPr>
                  <m:nor/>
                </m:rPr>
                <m:t>cells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cells</m:t>
                  </m:r>
                </m:sub>
              </m:sSub>
            </m:num>
            <m:den>
              <m:r>
                <w:rPr>
                  <w:rFonts w:ascii="Cambria Math" w:hAnsi="Cambria Math"/>
                </w:rPr>
                <m:t>A</m:t>
              </m:r>
            </m:den>
          </m:f>
          <m:r>
            <w:rPr>
              <w:rFonts w:ascii="Cambria Math" w:hAnsi="Cambria Math"/>
            </w:rPr>
            <m:t>=2.17</m:t>
          </m:r>
          <m:r>
            <m:rPr>
              <m:nor/>
            </m:rPr>
            <m:t> m</m:t>
          </m:r>
        </m:oMath>
      </m:oMathPara>
    </w:p>
    <w:p w14:paraId="31B76B76" w14:textId="2A4816F5" w:rsidR="003A02DB" w:rsidRPr="00150CCB" w:rsidRDefault="00F836E0" w:rsidP="00A01585">
      <w:pPr>
        <w:spacing w:line="276" w:lineRule="auto"/>
      </w:pPr>
      <w:r w:rsidRPr="00150CCB">
        <w:t xml:space="preserve">Consequently, the decantation pipe should be positioned at </w:t>
      </w:r>
      <m:oMath>
        <m:sSub>
          <m:sSubPr>
            <m:ctrlPr>
              <w:rPr>
                <w:rFonts w:ascii="Cambria Math" w:hAnsi="Cambria Math"/>
              </w:rPr>
            </m:ctrlPr>
          </m:sSubPr>
          <m:e>
            <m:r>
              <w:rPr>
                <w:rFonts w:ascii="Cambria Math" w:hAnsi="Cambria Math"/>
              </w:rPr>
              <m:t>h</m:t>
            </m:r>
          </m:e>
          <m:sub>
            <m:r>
              <m:rPr>
                <m:nor/>
              </m:rPr>
              <m:t>decant</m:t>
            </m:r>
          </m:sub>
        </m:sSub>
        <m:r>
          <w:rPr>
            <w:rFonts w:ascii="Cambria Math" w:hAnsi="Cambria Math"/>
          </w:rPr>
          <m:t>=</m:t>
        </m:r>
        <m:sSub>
          <m:sSubPr>
            <m:ctrlPr>
              <w:rPr>
                <w:rFonts w:ascii="Cambria Math" w:hAnsi="Cambria Math"/>
              </w:rPr>
            </m:ctrlPr>
          </m:sSubPr>
          <m:e>
            <m:r>
              <w:rPr>
                <w:rFonts w:ascii="Cambria Math" w:hAnsi="Cambria Math"/>
              </w:rPr>
              <m:t>H</m:t>
            </m:r>
          </m:e>
          <m:sub>
            <m:r>
              <m:rPr>
                <m:nor/>
              </m:rPr>
              <m:t>total</m:t>
            </m:r>
          </m:sub>
        </m:sSub>
        <m:r>
          <w:rPr>
            <w:rFonts w:ascii="Cambria Math" w:hAnsi="Cambria Math"/>
          </w:rPr>
          <m:t>-</m:t>
        </m:r>
        <m:sSub>
          <m:sSubPr>
            <m:ctrlPr>
              <w:rPr>
                <w:rFonts w:ascii="Cambria Math" w:hAnsi="Cambria Math"/>
              </w:rPr>
            </m:ctrlPr>
          </m:sSubPr>
          <m:e>
            <m:r>
              <w:rPr>
                <w:rFonts w:ascii="Cambria Math" w:hAnsi="Cambria Math"/>
              </w:rPr>
              <m:t>h</m:t>
            </m:r>
          </m:e>
          <m:sub>
            <m:r>
              <m:rPr>
                <m:nor/>
              </m:rPr>
              <m:t>cells</m:t>
            </m:r>
          </m:sub>
        </m:sSub>
        <m:r>
          <w:rPr>
            <w:rFonts w:ascii="Cambria Math" w:hAnsi="Cambria Math"/>
          </w:rPr>
          <m:t>=10.68</m:t>
        </m:r>
        <m:r>
          <m:rPr>
            <m:nor/>
          </m:rPr>
          <m:t> m</m:t>
        </m:r>
      </m:oMath>
      <w:r w:rsidR="004520CD" w:rsidRPr="00150CCB">
        <w:t>. This will ensure</w:t>
      </w:r>
      <w:r w:rsidRPr="00150CCB">
        <w:t xml:space="preserve"> that only the cell-containing layer is removed while leaving excess medium behind.</w:t>
      </w:r>
      <w:r w:rsidR="003A02DB" w:rsidRPr="00150CCB">
        <w:t xml:space="preserve"> </w:t>
      </w:r>
      <w:r w:rsidR="00BE740B" w:rsidRPr="00150CCB">
        <w:t>The decantation</w:t>
      </w:r>
      <w:r w:rsidR="003A02DB" w:rsidRPr="00150CCB">
        <w:t xml:space="preserve"> pipe will have an automated </w:t>
      </w:r>
      <w:r w:rsidR="00BE740B" w:rsidRPr="00150CCB">
        <w:t>valve</w:t>
      </w:r>
      <w:r w:rsidR="003A02DB" w:rsidRPr="00150CCB">
        <w:t xml:space="preserve"> </w:t>
      </w:r>
      <w:r w:rsidR="00D03E87" w:rsidRPr="00150CCB">
        <w:t>which</w:t>
      </w:r>
      <w:r w:rsidR="00886A48" w:rsidRPr="00150CCB">
        <w:t xml:space="preserve"> </w:t>
      </w:r>
      <w:r w:rsidR="00820ADE" w:rsidRPr="00150CCB">
        <w:t>remain</w:t>
      </w:r>
      <w:r w:rsidR="00D03E87" w:rsidRPr="00150CCB">
        <w:t>s</w:t>
      </w:r>
      <w:r w:rsidR="00820ADE" w:rsidRPr="00150CCB">
        <w:t xml:space="preserve"> closed during the differentiation</w:t>
      </w:r>
      <w:r w:rsidR="00A827E6" w:rsidRPr="00150CCB">
        <w:t xml:space="preserve"> step. Once the differentiation is complete </w:t>
      </w:r>
      <w:r w:rsidR="007837E9" w:rsidRPr="00150CCB">
        <w:t>the valve</w:t>
      </w:r>
      <w:r w:rsidR="00D03E87" w:rsidRPr="00150CCB">
        <w:t xml:space="preserve"> will</w:t>
      </w:r>
      <w:r w:rsidR="00820ADE" w:rsidRPr="00150CCB">
        <w:t xml:space="preserve"> </w:t>
      </w:r>
      <w:r w:rsidR="00886A48" w:rsidRPr="00150CCB">
        <w:t xml:space="preserve">be </w:t>
      </w:r>
      <w:r w:rsidR="00820ADE" w:rsidRPr="00150CCB">
        <w:t xml:space="preserve">opened </w:t>
      </w:r>
      <w:r w:rsidR="007D5232" w:rsidRPr="00150CCB">
        <w:t>under controlled conditions to selectively harvest</w:t>
      </w:r>
      <w:r w:rsidR="00820ADE" w:rsidRPr="00150CCB">
        <w:t xml:space="preserve"> the </w:t>
      </w:r>
      <w:r w:rsidR="007D5232" w:rsidRPr="00150CCB">
        <w:t xml:space="preserve">differentiated, floating </w:t>
      </w:r>
      <w:r w:rsidR="00820ADE" w:rsidRPr="00150CCB">
        <w:t>adipocytes</w:t>
      </w:r>
      <w:r w:rsidR="00A10E32" w:rsidRPr="00150CCB">
        <w:t>.</w:t>
      </w:r>
    </w:p>
    <w:p w14:paraId="42EB22D9" w14:textId="044D55D3" w:rsidR="09F86F6B" w:rsidRPr="00150CCB" w:rsidRDefault="09F86F6B" w:rsidP="00A01585">
      <w:pPr>
        <w:spacing w:line="276" w:lineRule="auto"/>
      </w:pPr>
    </w:p>
    <w:p w14:paraId="482B9265" w14:textId="750F443A" w:rsidR="25F0A13B" w:rsidRPr="00150CCB" w:rsidRDefault="5F9E69F3" w:rsidP="00A01585">
      <w:pPr>
        <w:spacing w:line="276" w:lineRule="auto"/>
        <w:rPr>
          <w:rFonts w:ascii="Calibri" w:eastAsia="Calibri" w:hAnsi="Calibri" w:cs="Calibri"/>
          <w:color w:val="000000" w:themeColor="text1"/>
        </w:rPr>
      </w:pPr>
      <w:r>
        <w:rPr>
          <w:noProof/>
        </w:rPr>
        <w:drawing>
          <wp:inline distT="0" distB="0" distL="0" distR="0" wp14:anchorId="58FDCB31" wp14:editId="7CC1DA0A">
            <wp:extent cx="3867150" cy="3262305"/>
            <wp:effectExtent l="0" t="0" r="0" b="0"/>
            <wp:docPr id="17124628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2809" name=""/>
                    <pic:cNvPicPr/>
                  </pic:nvPicPr>
                  <pic:blipFill>
                    <a:blip r:embed="rId17">
                      <a:extLst>
                        <a:ext uri="{28A0092B-C50C-407E-A947-70E740481C1C}">
                          <a14:useLocalDpi xmlns:a14="http://schemas.microsoft.com/office/drawing/2010/main"/>
                        </a:ext>
                      </a:extLst>
                    </a:blip>
                    <a:stretch>
                      <a:fillRect/>
                    </a:stretch>
                  </pic:blipFill>
                  <pic:spPr>
                    <a:xfrm>
                      <a:off x="0" y="0"/>
                      <a:ext cx="3867150" cy="3262305"/>
                    </a:xfrm>
                    <a:prstGeom prst="rect">
                      <a:avLst/>
                    </a:prstGeom>
                  </pic:spPr>
                </pic:pic>
              </a:graphicData>
            </a:graphic>
          </wp:inline>
        </w:drawing>
      </w:r>
    </w:p>
    <w:p w14:paraId="089737B1" w14:textId="6F75FC90" w:rsidR="0B0EE8A0" w:rsidRPr="00150CCB" w:rsidRDefault="5F9E69F3" w:rsidP="00A01585">
      <w:pPr>
        <w:spacing w:line="276" w:lineRule="auto"/>
        <w:rPr>
          <w:sz w:val="18"/>
          <w:szCs w:val="18"/>
        </w:rPr>
      </w:pPr>
      <w:r w:rsidRPr="32E223DA">
        <w:rPr>
          <w:b/>
          <w:sz w:val="18"/>
          <w:szCs w:val="18"/>
        </w:rPr>
        <w:t xml:space="preserve">Figure </w:t>
      </w:r>
      <w:r w:rsidR="3970E44B" w:rsidRPr="32E223DA">
        <w:rPr>
          <w:b/>
          <w:sz w:val="18"/>
          <w:szCs w:val="18"/>
        </w:rPr>
        <w:t>3</w:t>
      </w:r>
      <w:r w:rsidRPr="32E223DA">
        <w:rPr>
          <w:b/>
          <w:sz w:val="18"/>
          <w:szCs w:val="18"/>
        </w:rPr>
        <w:t xml:space="preserve">. </w:t>
      </w:r>
      <w:r w:rsidR="40D9CABF" w:rsidRPr="09CDDC56">
        <w:rPr>
          <w:sz w:val="18"/>
          <w:szCs w:val="18"/>
        </w:rPr>
        <w:t xml:space="preserve">The decanter used in this </w:t>
      </w:r>
      <w:r w:rsidR="40D9CABF" w:rsidRPr="2861CD20">
        <w:rPr>
          <w:sz w:val="18"/>
          <w:szCs w:val="18"/>
        </w:rPr>
        <w:t xml:space="preserve">process is designed for efficient </w:t>
      </w:r>
      <w:r w:rsidR="40D9CABF" w:rsidRPr="09B05A9F">
        <w:rPr>
          <w:sz w:val="18"/>
          <w:szCs w:val="18"/>
        </w:rPr>
        <w:t xml:space="preserve">adipocyte </w:t>
      </w:r>
      <w:r w:rsidR="40D9CABF" w:rsidRPr="405FBAEA">
        <w:rPr>
          <w:sz w:val="18"/>
          <w:szCs w:val="18"/>
        </w:rPr>
        <w:t>harvest</w:t>
      </w:r>
      <w:r w:rsidR="40D9CABF" w:rsidRPr="46D867EC">
        <w:rPr>
          <w:sz w:val="18"/>
          <w:szCs w:val="18"/>
        </w:rPr>
        <w:t xml:space="preserve"> via collecting the top</w:t>
      </w:r>
      <w:r w:rsidR="422CCDB1" w:rsidRPr="405FBAEA">
        <w:rPr>
          <w:sz w:val="18"/>
          <w:szCs w:val="18"/>
        </w:rPr>
        <w:t xml:space="preserve"> layer of </w:t>
      </w:r>
      <w:r w:rsidR="422CCDB1" w:rsidRPr="055BAD47">
        <w:rPr>
          <w:sz w:val="18"/>
          <w:szCs w:val="18"/>
        </w:rPr>
        <w:t>th</w:t>
      </w:r>
      <w:r w:rsidR="20360C58" w:rsidRPr="055BAD47">
        <w:rPr>
          <w:sz w:val="18"/>
          <w:szCs w:val="18"/>
        </w:rPr>
        <w:t>e</w:t>
      </w:r>
      <w:r w:rsidR="422CCDB1" w:rsidRPr="405FBAEA">
        <w:rPr>
          <w:sz w:val="18"/>
          <w:szCs w:val="18"/>
        </w:rPr>
        <w:t xml:space="preserve"> tank filled with adipocyte cells</w:t>
      </w:r>
      <w:r w:rsidR="4C67C97F" w:rsidRPr="69D26580">
        <w:rPr>
          <w:sz w:val="18"/>
          <w:szCs w:val="18"/>
        </w:rPr>
        <w:t>.</w:t>
      </w:r>
      <w:r w:rsidR="422CCDB1" w:rsidRPr="405FBAEA">
        <w:rPr>
          <w:sz w:val="18"/>
          <w:szCs w:val="18"/>
        </w:rPr>
        <w:t xml:space="preserve"> The harvesting </w:t>
      </w:r>
      <w:r w:rsidR="422CCDB1" w:rsidRPr="0E36DCD6">
        <w:rPr>
          <w:sz w:val="18"/>
          <w:szCs w:val="18"/>
        </w:rPr>
        <w:t>will be</w:t>
      </w:r>
      <w:r w:rsidR="422CCDB1" w:rsidRPr="53A59B2C">
        <w:rPr>
          <w:sz w:val="18"/>
          <w:szCs w:val="18"/>
        </w:rPr>
        <w:t xml:space="preserve"> done with a</w:t>
      </w:r>
      <w:r w:rsidR="422CCDB1" w:rsidRPr="732172DC">
        <w:rPr>
          <w:sz w:val="18"/>
          <w:szCs w:val="18"/>
        </w:rPr>
        <w:t xml:space="preserve"> tube </w:t>
      </w:r>
      <w:r w:rsidR="050AA870" w:rsidRPr="69D26580">
        <w:rPr>
          <w:sz w:val="18"/>
          <w:szCs w:val="18"/>
        </w:rPr>
        <w:t xml:space="preserve">positioned at </w:t>
      </w:r>
      <w:r w:rsidR="6E6F33AD" w:rsidRPr="21590EEA">
        <w:rPr>
          <w:sz w:val="18"/>
          <w:szCs w:val="18"/>
        </w:rPr>
        <w:t xml:space="preserve">the </w:t>
      </w:r>
      <w:r w:rsidR="6E6F33AD" w:rsidRPr="1C1F1802">
        <w:rPr>
          <w:sz w:val="18"/>
          <w:szCs w:val="18"/>
        </w:rPr>
        <w:t>int</w:t>
      </w:r>
      <w:r w:rsidR="2936CF24" w:rsidRPr="1C1F1802">
        <w:rPr>
          <w:sz w:val="18"/>
          <w:szCs w:val="18"/>
        </w:rPr>
        <w:t>erface</w:t>
      </w:r>
      <w:r w:rsidR="6E6F33AD" w:rsidRPr="599729BE">
        <w:rPr>
          <w:sz w:val="18"/>
          <w:szCs w:val="18"/>
        </w:rPr>
        <w:t xml:space="preserve"> between the </w:t>
      </w:r>
      <w:r w:rsidR="3150100F" w:rsidRPr="6EDA6D15">
        <w:rPr>
          <w:sz w:val="18"/>
          <w:szCs w:val="18"/>
        </w:rPr>
        <w:t>aqueous phase (media)</w:t>
      </w:r>
      <w:r w:rsidR="6E6F33AD" w:rsidRPr="599729BE">
        <w:rPr>
          <w:sz w:val="18"/>
          <w:szCs w:val="18"/>
        </w:rPr>
        <w:t xml:space="preserve"> and </w:t>
      </w:r>
      <w:r w:rsidR="6E6F33AD" w:rsidRPr="5702A4FE">
        <w:rPr>
          <w:sz w:val="18"/>
          <w:szCs w:val="18"/>
        </w:rPr>
        <w:t>the cell layer</w:t>
      </w:r>
      <w:r w:rsidR="6E6F33AD" w:rsidRPr="1976F8AF">
        <w:rPr>
          <w:sz w:val="18"/>
          <w:szCs w:val="18"/>
        </w:rPr>
        <w:t>,</w:t>
      </w:r>
      <w:r w:rsidR="6E6F33AD" w:rsidRPr="6E15BB50">
        <w:rPr>
          <w:sz w:val="18"/>
          <w:szCs w:val="18"/>
        </w:rPr>
        <w:t xml:space="preserve"> </w:t>
      </w:r>
      <w:r w:rsidR="3F629FE7" w:rsidRPr="6EDA6D15">
        <w:rPr>
          <w:sz w:val="18"/>
          <w:szCs w:val="18"/>
        </w:rPr>
        <w:t>and will direct</w:t>
      </w:r>
      <w:r w:rsidR="6E6F33AD" w:rsidRPr="21AFDFE0">
        <w:rPr>
          <w:sz w:val="18"/>
          <w:szCs w:val="18"/>
        </w:rPr>
        <w:t xml:space="preserve"> the </w:t>
      </w:r>
      <w:r w:rsidR="3F629FE7" w:rsidRPr="5D05FD62">
        <w:rPr>
          <w:sz w:val="18"/>
          <w:szCs w:val="18"/>
        </w:rPr>
        <w:t>cells</w:t>
      </w:r>
      <w:r w:rsidR="3F629FE7" w:rsidRPr="6EDA6D15">
        <w:rPr>
          <w:sz w:val="18"/>
          <w:szCs w:val="18"/>
        </w:rPr>
        <w:t xml:space="preserve"> into a separate </w:t>
      </w:r>
      <w:r w:rsidR="6E6F33AD" w:rsidRPr="21AFDFE0">
        <w:rPr>
          <w:sz w:val="18"/>
          <w:szCs w:val="18"/>
        </w:rPr>
        <w:t>collection</w:t>
      </w:r>
      <w:r w:rsidR="3F629FE7" w:rsidRPr="78EC0050">
        <w:rPr>
          <w:sz w:val="18"/>
          <w:szCs w:val="18"/>
        </w:rPr>
        <w:t xml:space="preserve"> tank </w:t>
      </w:r>
      <w:r w:rsidR="2BD3543E" w:rsidRPr="51E67A28">
        <w:rPr>
          <w:sz w:val="18"/>
          <w:szCs w:val="18"/>
        </w:rPr>
        <w:t>when</w:t>
      </w:r>
      <w:r w:rsidR="56B26AD2" w:rsidRPr="70569456">
        <w:rPr>
          <w:sz w:val="18"/>
          <w:szCs w:val="18"/>
        </w:rPr>
        <w:t xml:space="preserve"> the valve opens.</w:t>
      </w:r>
    </w:p>
    <w:p w14:paraId="14169E84" w14:textId="22C8CB53" w:rsidR="0054637C" w:rsidRDefault="00902E70" w:rsidP="00902E70">
      <w:pPr>
        <w:pStyle w:val="Heading2"/>
        <w:rPr>
          <w:rFonts w:ascii="Arial" w:eastAsia="Arial" w:hAnsi="Arial" w:cs="Arial"/>
        </w:rPr>
      </w:pPr>
      <w:bookmarkStart w:id="107" w:name="_Toc212212214"/>
      <w:r w:rsidRPr="02D599DD">
        <w:rPr>
          <w:rFonts w:ascii="Arial" w:eastAsia="Arial" w:hAnsi="Arial" w:cs="Arial"/>
        </w:rPr>
        <w:t>Design overview</w:t>
      </w:r>
      <w:bookmarkEnd w:id="107"/>
    </w:p>
    <w:p w14:paraId="39FAE90B" w14:textId="3088B1B0" w:rsidR="00902E70" w:rsidRDefault="00902E70" w:rsidP="00902E70">
      <w:pPr>
        <w:spacing w:line="276" w:lineRule="auto"/>
      </w:pPr>
      <w:r>
        <w:t xml:space="preserve">Following </w:t>
      </w:r>
      <w:r w:rsidR="00B7570C">
        <w:t>the literature review and decision making, a design has been developed for the biop</w:t>
      </w:r>
      <w:r w:rsidR="00E66AC7">
        <w:t>rocess</w:t>
      </w:r>
      <w:r w:rsidR="006D0CEB">
        <w:t xml:space="preserve"> for the cultivation of pork </w:t>
      </w:r>
      <w:r w:rsidR="00A96979">
        <w:t>fat</w:t>
      </w:r>
      <w:r w:rsidR="00695196">
        <w:t xml:space="preserve">. </w:t>
      </w:r>
      <w:r w:rsidR="00CE5A5F">
        <w:t>This design includes a seed train for scale up, the proliferation and differentiation bioreactors, and the downstream processing based on decantation and medium dilution.</w:t>
      </w:r>
      <w:r w:rsidR="00854CDB">
        <w:t xml:space="preserve"> </w:t>
      </w:r>
      <w:r w:rsidR="00B647BD">
        <w:t>A schematic overview of th</w:t>
      </w:r>
      <w:r w:rsidR="0095462F">
        <w:t xml:space="preserve">e bioprocess design is shown in Figure </w:t>
      </w:r>
      <w:r w:rsidR="42824055">
        <w:t>4</w:t>
      </w:r>
      <w:r w:rsidR="0095462F">
        <w:t>.</w:t>
      </w:r>
    </w:p>
    <w:p w14:paraId="33C181A7" w14:textId="77777777" w:rsidR="00695196" w:rsidRDefault="00695196" w:rsidP="00902E70">
      <w:pPr>
        <w:spacing w:line="276" w:lineRule="auto"/>
        <w:rPr>
          <w:noProof/>
        </w:rPr>
      </w:pPr>
    </w:p>
    <w:p w14:paraId="69CB130A" w14:textId="0FE3DDD2" w:rsidR="00902E70" w:rsidRDefault="00695196" w:rsidP="00902E70">
      <w:pPr>
        <w:spacing w:line="276" w:lineRule="auto"/>
      </w:pPr>
      <w:r>
        <w:rPr>
          <w:noProof/>
        </w:rPr>
        <w:drawing>
          <wp:inline distT="0" distB="0" distL="0" distR="0" wp14:anchorId="77D5B7D7" wp14:editId="43202FB4">
            <wp:extent cx="5283200" cy="2781300"/>
            <wp:effectExtent l="0" t="0" r="0" b="0"/>
            <wp:docPr id="1875286985" name="Picture 4" descr="A diagram of a chemical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86985" name="Picture 4" descr="A diagram of a chemical process&#10;&#10;AI-generated content may be incorrect."/>
                    <pic:cNvPicPr/>
                  </pic:nvPicPr>
                  <pic:blipFill rotWithShape="1">
                    <a:blip r:embed="rId18" cstate="print">
                      <a:extLst>
                        <a:ext uri="{28A0092B-C50C-407E-A947-70E740481C1C}">
                          <a14:useLocalDpi xmlns:a14="http://schemas.microsoft.com/office/drawing/2010/main" val="0"/>
                        </a:ext>
                      </a:extLst>
                    </a:blip>
                    <a:srcRect t="13929" r="7822" b="16746"/>
                    <a:stretch>
                      <a:fillRect/>
                    </a:stretch>
                  </pic:blipFill>
                  <pic:spPr bwMode="auto">
                    <a:xfrm>
                      <a:off x="0" y="0"/>
                      <a:ext cx="5283200" cy="2781300"/>
                    </a:xfrm>
                    <a:prstGeom prst="rect">
                      <a:avLst/>
                    </a:prstGeom>
                    <a:ln>
                      <a:noFill/>
                    </a:ln>
                    <a:extLst>
                      <a:ext uri="{53640926-AAD7-44D8-BBD7-CCE9431645EC}">
                        <a14:shadowObscured xmlns:a14="http://schemas.microsoft.com/office/drawing/2010/main"/>
                      </a:ext>
                    </a:extLst>
                  </pic:spPr>
                </pic:pic>
              </a:graphicData>
            </a:graphic>
          </wp:inline>
        </w:drawing>
      </w:r>
    </w:p>
    <w:p w14:paraId="04FD27F0" w14:textId="0B354C07" w:rsidR="00902E70" w:rsidRPr="00902E70" w:rsidRDefault="00902E70" w:rsidP="08EC85FF">
      <w:pPr>
        <w:spacing w:line="276" w:lineRule="auto"/>
        <w:rPr>
          <w:sz w:val="18"/>
          <w:szCs w:val="18"/>
        </w:rPr>
      </w:pPr>
      <w:r w:rsidRPr="7F936743">
        <w:rPr>
          <w:b/>
          <w:sz w:val="18"/>
          <w:szCs w:val="18"/>
        </w:rPr>
        <w:t xml:space="preserve">Figure </w:t>
      </w:r>
      <w:r w:rsidR="5481D61F" w:rsidRPr="3219AF4F">
        <w:rPr>
          <w:b/>
          <w:bCs/>
          <w:sz w:val="18"/>
          <w:szCs w:val="18"/>
        </w:rPr>
        <w:t>4.</w:t>
      </w:r>
      <w:r w:rsidR="5481D61F" w:rsidRPr="7A2A8FA6">
        <w:rPr>
          <w:b/>
          <w:sz w:val="18"/>
          <w:szCs w:val="18"/>
        </w:rPr>
        <w:t xml:space="preserve"> </w:t>
      </w:r>
      <w:r w:rsidRPr="3219AF4F">
        <w:rPr>
          <w:sz w:val="18"/>
          <w:szCs w:val="18"/>
        </w:rPr>
        <w:t xml:space="preserve">A simplified schematic overview of the </w:t>
      </w:r>
      <w:r w:rsidR="007552F1" w:rsidRPr="3219AF4F">
        <w:rPr>
          <w:sz w:val="18"/>
          <w:szCs w:val="18"/>
        </w:rPr>
        <w:t>bioprocess design</w:t>
      </w:r>
      <w:r w:rsidRPr="3219AF4F">
        <w:rPr>
          <w:sz w:val="18"/>
          <w:szCs w:val="18"/>
        </w:rPr>
        <w:t xml:space="preserve"> </w:t>
      </w:r>
      <w:r w:rsidR="007552F1" w:rsidRPr="3219AF4F">
        <w:rPr>
          <w:sz w:val="18"/>
          <w:szCs w:val="18"/>
        </w:rPr>
        <w:t xml:space="preserve">for the </w:t>
      </w:r>
      <w:r w:rsidRPr="3219AF4F">
        <w:rPr>
          <w:sz w:val="18"/>
          <w:szCs w:val="18"/>
        </w:rPr>
        <w:t xml:space="preserve">production of porcine adipocytes. </w:t>
      </w:r>
      <w:r w:rsidR="00CE5A5F" w:rsidRPr="3219AF4F">
        <w:rPr>
          <w:sz w:val="18"/>
          <w:szCs w:val="18"/>
        </w:rPr>
        <w:t>The first step is the expansion of i</w:t>
      </w:r>
      <w:r w:rsidRPr="3219AF4F">
        <w:rPr>
          <w:sz w:val="18"/>
          <w:szCs w:val="18"/>
        </w:rPr>
        <w:t>mmortalized adipose-derived stem cells through a seed train</w:t>
      </w:r>
      <w:r w:rsidR="00612149" w:rsidRPr="3219AF4F">
        <w:rPr>
          <w:sz w:val="18"/>
          <w:szCs w:val="18"/>
        </w:rPr>
        <w:t>. Following this, the cells enter</w:t>
      </w:r>
      <w:r w:rsidRPr="3219AF4F">
        <w:rPr>
          <w:sz w:val="18"/>
          <w:szCs w:val="18"/>
        </w:rPr>
        <w:t xml:space="preserve"> a perfusion </w:t>
      </w:r>
      <w:r w:rsidR="00612149" w:rsidRPr="3219AF4F">
        <w:rPr>
          <w:sz w:val="18"/>
          <w:szCs w:val="18"/>
        </w:rPr>
        <w:t xml:space="preserve">reactor </w:t>
      </w:r>
      <w:r w:rsidR="00DB11A4" w:rsidRPr="3219AF4F">
        <w:rPr>
          <w:sz w:val="18"/>
          <w:szCs w:val="18"/>
        </w:rPr>
        <w:t>for proliferation, after which the cells are differentiated in a</w:t>
      </w:r>
      <w:r w:rsidR="00D26E9C" w:rsidRPr="3219AF4F">
        <w:rPr>
          <w:sz w:val="18"/>
          <w:szCs w:val="18"/>
        </w:rPr>
        <w:t>n airlift bioreactor.</w:t>
      </w:r>
      <w:r w:rsidRPr="3219AF4F">
        <w:rPr>
          <w:sz w:val="18"/>
          <w:szCs w:val="18"/>
        </w:rPr>
        <w:t xml:space="preserve"> Both the perfusion and airlift reactors can operate in feed-and-bleed or continuous perfusion mode with cell retention. </w:t>
      </w:r>
      <w:r w:rsidR="00D26E9C" w:rsidRPr="3219AF4F">
        <w:rPr>
          <w:sz w:val="18"/>
          <w:szCs w:val="18"/>
        </w:rPr>
        <w:t>The adipocytes accumulate fat during differentiation</w:t>
      </w:r>
      <w:r w:rsidR="00BD1B31" w:rsidRPr="3219AF4F">
        <w:rPr>
          <w:sz w:val="18"/>
          <w:szCs w:val="18"/>
        </w:rPr>
        <w:t xml:space="preserve">, leading to buoyant mature adipocytes which float to the top of the tank. </w:t>
      </w:r>
      <w:r w:rsidR="00527548" w:rsidRPr="3219AF4F">
        <w:rPr>
          <w:sz w:val="18"/>
          <w:szCs w:val="18"/>
        </w:rPr>
        <w:t>The cell harvesting is performed by using</w:t>
      </w:r>
      <w:r w:rsidRPr="3219AF4F">
        <w:rPr>
          <w:sz w:val="18"/>
          <w:szCs w:val="18"/>
        </w:rPr>
        <w:t xml:space="preserve"> an automated decantation valve that opens once the differentiation phase is complete. The secondary decantation tank receives the cell-rich fraction, which contains approximately </w:t>
      </w:r>
      <w:r w:rsidR="00527548" w:rsidRPr="3219AF4F">
        <w:rPr>
          <w:sz w:val="18"/>
          <w:szCs w:val="18"/>
        </w:rPr>
        <w:t>2-</w:t>
      </w:r>
      <w:r w:rsidRPr="3219AF4F">
        <w:rPr>
          <w:sz w:val="18"/>
          <w:szCs w:val="18"/>
        </w:rPr>
        <w:t xml:space="preserve">10% residual culture medium from the first tank. </w:t>
      </w:r>
      <w:r w:rsidR="00BE3D43" w:rsidRPr="3219AF4F">
        <w:rPr>
          <w:sz w:val="18"/>
          <w:szCs w:val="18"/>
        </w:rPr>
        <w:t xml:space="preserve">To decrease </w:t>
      </w:r>
      <w:r w:rsidR="000E0B17" w:rsidRPr="3219AF4F">
        <w:rPr>
          <w:sz w:val="18"/>
          <w:szCs w:val="18"/>
        </w:rPr>
        <w:t>medium content in the final product,</w:t>
      </w:r>
      <w:r w:rsidRPr="3219AF4F">
        <w:rPr>
          <w:sz w:val="18"/>
          <w:szCs w:val="18"/>
        </w:rPr>
        <w:t xml:space="preserve"> the cells are </w:t>
      </w:r>
      <w:r w:rsidR="000E0B17" w:rsidRPr="3219AF4F">
        <w:rPr>
          <w:sz w:val="18"/>
          <w:szCs w:val="18"/>
        </w:rPr>
        <w:t>transferred to a secondary decantation tank which is filled with water</w:t>
      </w:r>
      <w:r w:rsidR="00824859" w:rsidRPr="3219AF4F">
        <w:rPr>
          <w:sz w:val="18"/>
          <w:szCs w:val="18"/>
        </w:rPr>
        <w:t>. From this tank the decantation step is repeated</w:t>
      </w:r>
      <w:r w:rsidRPr="3219AF4F">
        <w:rPr>
          <w:sz w:val="18"/>
          <w:szCs w:val="18"/>
        </w:rPr>
        <w:t xml:space="preserve">. The </w:t>
      </w:r>
      <w:r w:rsidR="003816D8" w:rsidRPr="3219AF4F">
        <w:rPr>
          <w:sz w:val="18"/>
          <w:szCs w:val="18"/>
        </w:rPr>
        <w:t>decanted</w:t>
      </w:r>
      <w:r w:rsidRPr="3219AF4F">
        <w:rPr>
          <w:sz w:val="18"/>
          <w:szCs w:val="18"/>
        </w:rPr>
        <w:t xml:space="preserve"> adipocytes are then transferred to a storage tank and </w:t>
      </w:r>
      <w:r w:rsidR="003816D8" w:rsidRPr="3219AF4F">
        <w:rPr>
          <w:sz w:val="18"/>
          <w:szCs w:val="18"/>
        </w:rPr>
        <w:t>packaged</w:t>
      </w:r>
      <w:r w:rsidR="00030780" w:rsidRPr="3219AF4F">
        <w:rPr>
          <w:sz w:val="18"/>
          <w:szCs w:val="18"/>
        </w:rPr>
        <w:t xml:space="preserve"> as</w:t>
      </w:r>
      <w:r w:rsidRPr="3219AF4F">
        <w:rPr>
          <w:sz w:val="18"/>
          <w:szCs w:val="18"/>
        </w:rPr>
        <w:t xml:space="preserve"> </w:t>
      </w:r>
      <w:r w:rsidR="00BE3D43" w:rsidRPr="3219AF4F">
        <w:rPr>
          <w:sz w:val="18"/>
          <w:szCs w:val="18"/>
        </w:rPr>
        <w:t>a</w:t>
      </w:r>
      <w:r w:rsidRPr="3219AF4F">
        <w:rPr>
          <w:sz w:val="18"/>
          <w:szCs w:val="18"/>
        </w:rPr>
        <w:t xml:space="preserve"> fat paste</w:t>
      </w:r>
      <w:r w:rsidR="00BE3D43" w:rsidRPr="3219AF4F">
        <w:rPr>
          <w:sz w:val="18"/>
          <w:szCs w:val="18"/>
        </w:rPr>
        <w:t xml:space="preserve">, </w:t>
      </w:r>
      <w:r w:rsidR="00046034" w:rsidRPr="3219AF4F">
        <w:rPr>
          <w:sz w:val="18"/>
          <w:szCs w:val="18"/>
        </w:rPr>
        <w:t xml:space="preserve">which is sold </w:t>
      </w:r>
      <w:r w:rsidR="00BE3D43" w:rsidRPr="3219AF4F">
        <w:rPr>
          <w:sz w:val="18"/>
          <w:szCs w:val="18"/>
        </w:rPr>
        <w:t>to other cultivated meat companies</w:t>
      </w:r>
      <w:r w:rsidR="00046034" w:rsidRPr="3219AF4F">
        <w:rPr>
          <w:sz w:val="18"/>
          <w:szCs w:val="18"/>
        </w:rPr>
        <w:t xml:space="preserve"> </w:t>
      </w:r>
      <w:r w:rsidR="00BE3D43" w:rsidRPr="3219AF4F">
        <w:rPr>
          <w:sz w:val="18"/>
          <w:szCs w:val="18"/>
        </w:rPr>
        <w:t>as a fat ingredient</w:t>
      </w:r>
      <w:r w:rsidR="00046034" w:rsidRPr="3219AF4F">
        <w:rPr>
          <w:sz w:val="18"/>
          <w:szCs w:val="18"/>
        </w:rPr>
        <w:t>.</w:t>
      </w:r>
    </w:p>
    <w:p w14:paraId="4DCFEAC9" w14:textId="4F3A5EA7" w:rsidR="7E50122F" w:rsidRPr="00150CCB" w:rsidRDefault="7008055F" w:rsidP="08202167">
      <w:pPr>
        <w:pStyle w:val="Heading1"/>
        <w:spacing w:line="276" w:lineRule="auto"/>
        <w:rPr>
          <w:rFonts w:ascii="Arial" w:eastAsia="Arial" w:hAnsi="Arial" w:cs="Arial"/>
        </w:rPr>
      </w:pPr>
      <w:bookmarkStart w:id="108" w:name="_Toc212212215"/>
      <w:r w:rsidRPr="08202167">
        <w:rPr>
          <w:rFonts w:ascii="Arial" w:eastAsia="Arial" w:hAnsi="Arial" w:cs="Arial"/>
        </w:rPr>
        <w:t>VI.</w:t>
      </w:r>
      <w:r w:rsidR="1096FD73">
        <w:tab/>
      </w:r>
      <w:proofErr w:type="spellStart"/>
      <w:r w:rsidR="1096FD73" w:rsidRPr="660F5DA2">
        <w:rPr>
          <w:rFonts w:ascii="Arial" w:eastAsia="Arial" w:hAnsi="Arial" w:cs="Arial"/>
        </w:rPr>
        <w:t>SuperPro</w:t>
      </w:r>
      <w:proofErr w:type="spellEnd"/>
      <w:r w:rsidR="1096FD73" w:rsidRPr="660F5DA2">
        <w:rPr>
          <w:rFonts w:ascii="Arial" w:eastAsia="Arial" w:hAnsi="Arial" w:cs="Arial"/>
        </w:rPr>
        <w:t xml:space="preserve"> Design</w:t>
      </w:r>
      <w:r w:rsidR="00703363" w:rsidRPr="660F5DA2">
        <w:rPr>
          <w:rFonts w:ascii="Arial" w:eastAsia="Arial" w:hAnsi="Arial" w:cs="Arial"/>
        </w:rPr>
        <w:t>er</w:t>
      </w:r>
      <w:bookmarkEnd w:id="108"/>
      <w:r w:rsidR="00F671FE" w:rsidRPr="660F5DA2">
        <w:rPr>
          <w:rFonts w:ascii="Arial" w:eastAsia="Arial" w:hAnsi="Arial" w:cs="Arial"/>
        </w:rPr>
        <w:t xml:space="preserve"> </w:t>
      </w:r>
    </w:p>
    <w:p w14:paraId="00F34CB8" w14:textId="707900F4" w:rsidR="00C23949" w:rsidRPr="00150CCB" w:rsidRDefault="009F53A6" w:rsidP="00900E3E">
      <w:pPr>
        <w:spacing w:line="276" w:lineRule="auto"/>
      </w:pPr>
      <w:proofErr w:type="spellStart"/>
      <w:r w:rsidRPr="00AA7700">
        <w:t>SuperProDesigner</w:t>
      </w:r>
      <w:proofErr w:type="spellEnd"/>
      <w:r w:rsidRPr="00AA7700">
        <w:t xml:space="preserve"> was used to create a model of the envisioned process</w:t>
      </w:r>
      <w:r w:rsidR="0096506F">
        <w:rPr>
          <w:iCs/>
        </w:rPr>
        <w:t xml:space="preserve"> </w:t>
      </w:r>
      <w:r w:rsidR="0096506F">
        <w:t>(</w:t>
      </w:r>
      <w:r w:rsidR="002306CD">
        <w:rPr>
          <w:iCs/>
        </w:rPr>
        <w:t>see Appendix L)</w:t>
      </w:r>
      <w:r w:rsidR="00922925">
        <w:rPr>
          <w:iCs/>
        </w:rPr>
        <w:t xml:space="preserve">. </w:t>
      </w:r>
      <w:r w:rsidR="002E53CC">
        <w:rPr>
          <w:iCs/>
        </w:rPr>
        <w:t xml:space="preserve">Based on the cost analysis in chapter VII, the break-even cost of this model is </w:t>
      </w:r>
      <w:r w:rsidR="009B1F98" w:rsidRPr="009B1F98">
        <w:rPr>
          <w:iCs/>
        </w:rPr>
        <w:t>€</w:t>
      </w:r>
      <w:r w:rsidR="002E53CC">
        <w:rPr>
          <w:iCs/>
        </w:rPr>
        <w:t>675</w:t>
      </w:r>
      <w:r w:rsidR="00C6324E" w:rsidRPr="00C6324E">
        <w:t xml:space="preserve"> </w:t>
      </w:r>
      <w:r w:rsidR="002D4AB6">
        <w:rPr>
          <w:iCs/>
        </w:rPr>
        <w:t>kg</w:t>
      </w:r>
      <w:r w:rsidR="00C6324E" w:rsidRPr="0010736B">
        <w:rPr>
          <w:vertAlign w:val="superscript"/>
        </w:rPr>
        <w:t>-1</w:t>
      </w:r>
      <w:r w:rsidR="002D4AB6">
        <w:rPr>
          <w:iCs/>
        </w:rPr>
        <w:t xml:space="preserve">. </w:t>
      </w:r>
      <w:r w:rsidR="00C11063">
        <w:rPr>
          <w:iCs/>
        </w:rPr>
        <w:t xml:space="preserve">This is </w:t>
      </w:r>
      <w:r w:rsidR="003D0CCB">
        <w:rPr>
          <w:iCs/>
        </w:rPr>
        <w:t>much higher than expected to be</w:t>
      </w:r>
      <w:r w:rsidR="003D0CCB">
        <w:t xml:space="preserve"> economically feasible and thus two alternative models were made</w:t>
      </w:r>
      <w:r w:rsidR="00CE1E86">
        <w:t xml:space="preserve"> in </w:t>
      </w:r>
      <w:proofErr w:type="spellStart"/>
      <w:r w:rsidR="00CE1E86">
        <w:t>SuperPro</w:t>
      </w:r>
      <w:proofErr w:type="spellEnd"/>
      <w:r w:rsidR="00CE1E86">
        <w:t xml:space="preserve"> Designer</w:t>
      </w:r>
      <w:r w:rsidR="00586923">
        <w:t xml:space="preserve"> </w:t>
      </w:r>
      <w:r w:rsidR="00586923" w:rsidRPr="44740753">
        <w:t xml:space="preserve">(see Tabel </w:t>
      </w:r>
      <w:r w:rsidR="7AAB0CD1" w:rsidRPr="44740753">
        <w:t>3</w:t>
      </w:r>
      <w:r w:rsidR="00586923" w:rsidRPr="44740753">
        <w:t>)</w:t>
      </w:r>
      <w:r w:rsidR="003D0CCB">
        <w:t>. The 2</w:t>
      </w:r>
      <w:r w:rsidR="003D0CCB" w:rsidRPr="00A73651">
        <w:rPr>
          <w:vertAlign w:val="superscript"/>
        </w:rPr>
        <w:t>nd</w:t>
      </w:r>
      <w:r w:rsidR="002D7C9C" w:rsidRPr="002310D8">
        <w:rPr>
          <w:iCs/>
        </w:rPr>
        <w:t xml:space="preserve"> model has </w:t>
      </w:r>
      <w:r w:rsidR="003D0CCB">
        <w:t xml:space="preserve">the same perfusion </w:t>
      </w:r>
      <w:r w:rsidR="002D7C9C" w:rsidRPr="002310D8">
        <w:rPr>
          <w:iCs/>
        </w:rPr>
        <w:t>operating system</w:t>
      </w:r>
      <w:r w:rsidR="002D7C9C">
        <w:t xml:space="preserve"> </w:t>
      </w:r>
      <w:r w:rsidR="003D0CCB">
        <w:t>as model 1 but has a tenfold in</w:t>
      </w:r>
      <w:commentRangeStart w:id="109"/>
      <w:r w:rsidR="003D0CCB">
        <w:t>crease i</w:t>
      </w:r>
      <w:commentRangeEnd w:id="109"/>
      <w:r w:rsidR="00DB526B">
        <w:rPr>
          <w:rStyle w:val="CommentReference"/>
          <w:sz w:val="22"/>
          <w:szCs w:val="22"/>
        </w:rPr>
        <w:commentReference w:id="109"/>
      </w:r>
      <w:r w:rsidR="003D0CCB">
        <w:t>n glucose concentration in the medium, while keeping the other medium components at the same concentration.</w:t>
      </w:r>
      <w:r w:rsidR="00FD707F">
        <w:t>.</w:t>
      </w:r>
      <w:r w:rsidR="00900E3E">
        <w:t xml:space="preserve"> </w:t>
      </w:r>
      <w:r w:rsidR="003D0CCB">
        <w:t>This means that on paper, much less medium is needed for a similar cell growth in the reactors</w:t>
      </w:r>
      <w:commentRangeStart w:id="110"/>
      <w:commentRangeEnd w:id="110"/>
      <w:r w:rsidR="009D3E2D">
        <w:rPr>
          <w:rStyle w:val="CommentReference"/>
          <w:sz w:val="22"/>
          <w:szCs w:val="22"/>
        </w:rPr>
        <w:commentReference w:id="110"/>
      </w:r>
      <w:r w:rsidR="003D0CCB">
        <w:t xml:space="preserve">. </w:t>
      </w:r>
      <w:r w:rsidR="00900E3E">
        <w:t>This concentration is not feasible in reality as glucose can be toxic at concentrations of 15 g*L</w:t>
      </w:r>
      <w:r w:rsidR="00900E3E" w:rsidRPr="00900E3E">
        <w:rPr>
          <w:vertAlign w:val="superscript"/>
        </w:rPr>
        <w:t>-1</w:t>
      </w:r>
      <w:r w:rsidR="003D0CCB">
        <w:t xml:space="preserve"> </w:t>
      </w:r>
      <w:r w:rsidR="00900E3E">
        <w:t>and higher, but the analysis was</w:t>
      </w:r>
      <w:r w:rsidR="00104962">
        <w:t xml:space="preserve"> </w:t>
      </w:r>
      <w:r w:rsidR="00900E3E">
        <w:t xml:space="preserve">still done </w:t>
      </w:r>
      <w:r w:rsidR="00FD707F">
        <w:t>with this concentration to get an idea of the impact on costs.</w:t>
      </w:r>
      <w:r w:rsidR="003D0CCB">
        <w:t xml:space="preserve"> The 3</w:t>
      </w:r>
      <w:r w:rsidR="003D0CCB" w:rsidRPr="00B53750">
        <w:rPr>
          <w:vertAlign w:val="superscript"/>
        </w:rPr>
        <w:t>rd</w:t>
      </w:r>
      <w:r w:rsidR="003D0CCB">
        <w:t xml:space="preserve"> model has a feed and bleed system rather than a perfusion system. Since the medium is frequently refreshed in this system, lactate accumulation is less of an issue and thus the glucose concentration can be higher in this system too, once again reducing the amount of medium required per </w:t>
      </w:r>
      <w:r w:rsidR="009D3E2D">
        <w:t>number</w:t>
      </w:r>
      <w:r w:rsidR="003D0CCB">
        <w:t xml:space="preserve"> of adipocytes produced.</w:t>
      </w:r>
      <w:r w:rsidR="00D97920">
        <w:rPr>
          <w:iCs/>
        </w:rPr>
        <w:t xml:space="preserve"> In each of these models the medium preparation, the seed train and the downstream processing is the same.</w:t>
      </w:r>
      <w:r w:rsidR="00B60019">
        <w:rPr>
          <w:iCs/>
        </w:rPr>
        <w:t xml:space="preserve"> The three models </w:t>
      </w:r>
      <w:r w:rsidR="0096506F">
        <w:rPr>
          <w:iCs/>
        </w:rPr>
        <w:t xml:space="preserve">will be described here and </w:t>
      </w:r>
      <w:r w:rsidR="009D3E2D">
        <w:rPr>
          <w:iCs/>
        </w:rPr>
        <w:t>are</w:t>
      </w:r>
      <w:r w:rsidR="0096506F">
        <w:rPr>
          <w:iCs/>
        </w:rPr>
        <w:t xml:space="preserve"> followed by a cost-analysis.</w:t>
      </w:r>
    </w:p>
    <w:p w14:paraId="2DDBB69A" w14:textId="0E238782" w:rsidR="00454E02" w:rsidRDefault="00DC079E" w:rsidP="00727D94">
      <w:pPr>
        <w:rPr>
          <w:sz w:val="18"/>
          <w:szCs w:val="18"/>
        </w:rPr>
      </w:pPr>
      <w:r w:rsidRPr="00291959">
        <w:rPr>
          <w:b/>
          <w:sz w:val="18"/>
          <w:szCs w:val="18"/>
        </w:rPr>
        <w:t xml:space="preserve">Table </w:t>
      </w:r>
      <w:r w:rsidR="1D172B14" w:rsidRPr="00291959">
        <w:rPr>
          <w:b/>
          <w:bCs/>
          <w:sz w:val="18"/>
          <w:szCs w:val="18"/>
        </w:rPr>
        <w:t>3.</w:t>
      </w:r>
      <w:r w:rsidRPr="00150CCB">
        <w:rPr>
          <w:sz w:val="18"/>
          <w:szCs w:val="18"/>
        </w:rPr>
        <w:t xml:space="preserve"> An overview of the </w:t>
      </w:r>
      <w:r>
        <w:rPr>
          <w:sz w:val="18"/>
          <w:szCs w:val="18"/>
        </w:rPr>
        <w:t xml:space="preserve">three models made in </w:t>
      </w:r>
      <w:proofErr w:type="spellStart"/>
      <w:r>
        <w:rPr>
          <w:sz w:val="18"/>
          <w:szCs w:val="18"/>
        </w:rPr>
        <w:t>SuperPro</w:t>
      </w:r>
      <w:proofErr w:type="spellEnd"/>
      <w:r>
        <w:rPr>
          <w:sz w:val="18"/>
          <w:szCs w:val="18"/>
        </w:rPr>
        <w:t xml:space="preserve"> Designer</w:t>
      </w:r>
      <w:r w:rsidR="00E447D4">
        <w:rPr>
          <w:sz w:val="18"/>
          <w:szCs w:val="18"/>
        </w:rPr>
        <w:t xml:space="preserve"> with their operating mode, medium glucose concentration and break</w:t>
      </w:r>
      <w:r w:rsidR="008C2C5C">
        <w:rPr>
          <w:sz w:val="18"/>
          <w:szCs w:val="18"/>
        </w:rPr>
        <w:t>-</w:t>
      </w:r>
      <w:r w:rsidR="00E447D4">
        <w:rPr>
          <w:sz w:val="18"/>
          <w:szCs w:val="18"/>
        </w:rPr>
        <w:t>even selling price.</w:t>
      </w:r>
    </w:p>
    <w:tbl>
      <w:tblPr>
        <w:tblW w:w="9329" w:type="dxa"/>
        <w:tblBorders>
          <w:insideH w:val="single" w:sz="4" w:space="0" w:color="auto"/>
        </w:tblBorders>
        <w:tblCellMar>
          <w:left w:w="0" w:type="dxa"/>
          <w:right w:w="0" w:type="dxa"/>
        </w:tblCellMar>
        <w:tblLook w:val="04A0" w:firstRow="1" w:lastRow="0" w:firstColumn="1" w:lastColumn="0" w:noHBand="0" w:noVBand="1"/>
      </w:tblPr>
      <w:tblGrid>
        <w:gridCol w:w="1009"/>
        <w:gridCol w:w="1717"/>
        <w:gridCol w:w="3134"/>
        <w:gridCol w:w="3533"/>
      </w:tblGrid>
      <w:tr w:rsidR="00BB6415" w:rsidRPr="00150CCB" w14:paraId="77BBBDC5" w14:textId="77777777" w:rsidTr="006A3565">
        <w:trPr>
          <w:trHeight w:val="320"/>
        </w:trPr>
        <w:tc>
          <w:tcPr>
            <w:tcW w:w="993" w:type="dxa"/>
            <w:noWrap/>
            <w:vAlign w:val="bottom"/>
          </w:tcPr>
          <w:p w14:paraId="41643405" w14:textId="77777777" w:rsidR="00C23F09" w:rsidRPr="008C2C5C" w:rsidRDefault="00C23F09" w:rsidP="00C23F09">
            <w:pPr>
              <w:spacing w:line="276" w:lineRule="auto"/>
              <w:rPr>
                <w:b/>
                <w:color w:val="000000"/>
                <w:sz w:val="18"/>
                <w:szCs w:val="18"/>
              </w:rPr>
            </w:pPr>
          </w:p>
        </w:tc>
        <w:tc>
          <w:tcPr>
            <w:tcW w:w="1701" w:type="dxa"/>
            <w:noWrap/>
            <w:vAlign w:val="bottom"/>
          </w:tcPr>
          <w:p w14:paraId="3C2C77F6" w14:textId="54F52E4D" w:rsidR="00C23F09" w:rsidRPr="008C2C5C" w:rsidRDefault="00C23F09" w:rsidP="00C23F09">
            <w:pPr>
              <w:spacing w:line="276" w:lineRule="auto"/>
              <w:rPr>
                <w:b/>
                <w:color w:val="000000"/>
                <w:sz w:val="18"/>
                <w:szCs w:val="18"/>
              </w:rPr>
            </w:pPr>
            <w:r w:rsidRPr="008C2C5C">
              <w:rPr>
                <w:b/>
                <w:color w:val="000000"/>
                <w:sz w:val="18"/>
                <w:szCs w:val="18"/>
              </w:rPr>
              <w:t>Operating mode</w:t>
            </w:r>
          </w:p>
        </w:tc>
        <w:tc>
          <w:tcPr>
            <w:tcW w:w="3118" w:type="dxa"/>
            <w:noWrap/>
            <w:vAlign w:val="center"/>
          </w:tcPr>
          <w:p w14:paraId="38F8CE17" w14:textId="13BBBA3A" w:rsidR="00C23F09" w:rsidRPr="008C2C5C" w:rsidRDefault="00C23F09" w:rsidP="00C23F09">
            <w:pPr>
              <w:spacing w:line="276" w:lineRule="auto"/>
              <w:rPr>
                <w:b/>
                <w:sz w:val="18"/>
                <w:szCs w:val="18"/>
              </w:rPr>
            </w:pPr>
            <w:r w:rsidRPr="008C2C5C">
              <w:rPr>
                <w:b/>
                <w:sz w:val="18"/>
                <w:szCs w:val="18"/>
              </w:rPr>
              <w:t>Glucose concentration medium</w:t>
            </w:r>
          </w:p>
        </w:tc>
        <w:tc>
          <w:tcPr>
            <w:tcW w:w="3517" w:type="dxa"/>
            <w:noWrap/>
            <w:vAlign w:val="center"/>
          </w:tcPr>
          <w:p w14:paraId="78758CCF" w14:textId="78E90DE1" w:rsidR="00C23F09" w:rsidRPr="008C2C5C" w:rsidRDefault="00C23F09" w:rsidP="00C23F09">
            <w:pPr>
              <w:spacing w:line="276" w:lineRule="auto"/>
              <w:rPr>
                <w:b/>
                <w:sz w:val="18"/>
                <w:szCs w:val="18"/>
              </w:rPr>
            </w:pPr>
            <w:r w:rsidRPr="008C2C5C">
              <w:rPr>
                <w:b/>
                <w:sz w:val="18"/>
                <w:szCs w:val="18"/>
              </w:rPr>
              <w:t xml:space="preserve">Break-even selling </w:t>
            </w:r>
            <w:r w:rsidR="008C2C5C" w:rsidRPr="008C2C5C">
              <w:rPr>
                <w:b/>
                <w:bCs/>
                <w:sz w:val="18"/>
                <w:szCs w:val="18"/>
              </w:rPr>
              <w:t>price</w:t>
            </w:r>
            <w:r w:rsidRPr="008C2C5C">
              <w:rPr>
                <w:b/>
                <w:sz w:val="18"/>
                <w:szCs w:val="18"/>
              </w:rPr>
              <w:t xml:space="preserve"> product </w:t>
            </w:r>
            <w:r w:rsidR="008C2C5C" w:rsidRPr="008C2C5C">
              <w:rPr>
                <w:b/>
                <w:bCs/>
                <w:sz w:val="18"/>
                <w:szCs w:val="18"/>
              </w:rPr>
              <w:t>(</w:t>
            </w:r>
            <w:r w:rsidRPr="008C2C5C">
              <w:rPr>
                <w:b/>
                <w:sz w:val="18"/>
                <w:szCs w:val="18"/>
              </w:rPr>
              <w:t>kg</w:t>
            </w:r>
            <w:r w:rsidR="008C2C5C" w:rsidRPr="008C2C5C">
              <w:rPr>
                <w:b/>
                <w:bCs/>
                <w:sz w:val="18"/>
                <w:szCs w:val="18"/>
                <w:vertAlign w:val="superscript"/>
              </w:rPr>
              <w:t>-1</w:t>
            </w:r>
            <w:r w:rsidR="008C2C5C" w:rsidRPr="008C2C5C">
              <w:rPr>
                <w:b/>
                <w:bCs/>
                <w:sz w:val="18"/>
                <w:szCs w:val="18"/>
              </w:rPr>
              <w:t>)</w:t>
            </w:r>
          </w:p>
        </w:tc>
      </w:tr>
      <w:tr w:rsidR="00C23F09" w:rsidRPr="00150CCB" w14:paraId="672549B2" w14:textId="77777777" w:rsidTr="006A3565">
        <w:trPr>
          <w:trHeight w:val="320"/>
        </w:trPr>
        <w:tc>
          <w:tcPr>
            <w:tcW w:w="993" w:type="dxa"/>
            <w:noWrap/>
            <w:vAlign w:val="bottom"/>
          </w:tcPr>
          <w:p w14:paraId="786C2639" w14:textId="1C5541AD" w:rsidR="00C23F09" w:rsidRPr="008C2C5C" w:rsidRDefault="00C23F09" w:rsidP="00C23F09">
            <w:pPr>
              <w:spacing w:line="276" w:lineRule="auto"/>
              <w:rPr>
                <w:b/>
                <w:color w:val="000000"/>
                <w:sz w:val="18"/>
                <w:szCs w:val="18"/>
              </w:rPr>
            </w:pPr>
            <w:r w:rsidRPr="008C2C5C">
              <w:rPr>
                <w:b/>
                <w:sz w:val="18"/>
                <w:szCs w:val="18"/>
              </w:rPr>
              <w:t>Model 1</w:t>
            </w:r>
          </w:p>
        </w:tc>
        <w:tc>
          <w:tcPr>
            <w:tcW w:w="1701" w:type="dxa"/>
            <w:noWrap/>
            <w:vAlign w:val="bottom"/>
          </w:tcPr>
          <w:p w14:paraId="68035C0E" w14:textId="18EC6C0A" w:rsidR="00C23F09" w:rsidRPr="00150CCB" w:rsidRDefault="00C23F09" w:rsidP="00856910">
            <w:pPr>
              <w:spacing w:line="276" w:lineRule="auto"/>
              <w:jc w:val="left"/>
              <w:rPr>
                <w:sz w:val="18"/>
                <w:szCs w:val="18"/>
              </w:rPr>
            </w:pPr>
            <w:r>
              <w:rPr>
                <w:sz w:val="18"/>
                <w:szCs w:val="18"/>
              </w:rPr>
              <w:t>Perfusion</w:t>
            </w:r>
          </w:p>
        </w:tc>
        <w:tc>
          <w:tcPr>
            <w:tcW w:w="3118" w:type="dxa"/>
            <w:noWrap/>
            <w:vAlign w:val="bottom"/>
          </w:tcPr>
          <w:p w14:paraId="63EF6EF5" w14:textId="2990F365" w:rsidR="00C23F09" w:rsidRPr="00874873" w:rsidRDefault="00C23F09" w:rsidP="003044D1">
            <w:pPr>
              <w:spacing w:line="276" w:lineRule="auto"/>
              <w:jc w:val="center"/>
              <w:rPr>
                <w:color w:val="000000"/>
                <w:sz w:val="18"/>
                <w:szCs w:val="18"/>
                <w:vertAlign w:val="superscript"/>
              </w:rPr>
            </w:pPr>
            <w:r>
              <w:rPr>
                <w:color w:val="000000"/>
                <w:sz w:val="18"/>
                <w:szCs w:val="18"/>
              </w:rPr>
              <w:t>3.1 g</w:t>
            </w:r>
            <w:r w:rsidR="00874873">
              <w:rPr>
                <w:color w:val="000000"/>
                <w:sz w:val="18"/>
                <w:szCs w:val="18"/>
              </w:rPr>
              <w:t>*</w:t>
            </w:r>
            <w:r>
              <w:rPr>
                <w:color w:val="000000"/>
                <w:sz w:val="18"/>
                <w:szCs w:val="18"/>
              </w:rPr>
              <w:t>L</w:t>
            </w:r>
            <w:r w:rsidR="00874873">
              <w:rPr>
                <w:color w:val="000000"/>
                <w:sz w:val="18"/>
                <w:szCs w:val="18"/>
                <w:vertAlign w:val="superscript"/>
              </w:rPr>
              <w:t>-1</w:t>
            </w:r>
          </w:p>
        </w:tc>
        <w:tc>
          <w:tcPr>
            <w:tcW w:w="3517" w:type="dxa"/>
            <w:noWrap/>
            <w:vAlign w:val="bottom"/>
          </w:tcPr>
          <w:p w14:paraId="7380A017" w14:textId="797A6786" w:rsidR="00C23F09" w:rsidRPr="00C23F09" w:rsidRDefault="00C23F09" w:rsidP="003044D1">
            <w:pPr>
              <w:spacing w:line="276" w:lineRule="auto"/>
              <w:jc w:val="center"/>
              <w:rPr>
                <w:color w:val="000000"/>
                <w:sz w:val="18"/>
                <w:szCs w:val="18"/>
              </w:rPr>
            </w:pPr>
            <w:commentRangeStart w:id="111"/>
            <w:r w:rsidRPr="00C23F09">
              <w:rPr>
                <w:color w:val="000000"/>
                <w:sz w:val="18"/>
                <w:szCs w:val="18"/>
              </w:rPr>
              <w:t>€675</w:t>
            </w:r>
            <w:commentRangeEnd w:id="111"/>
            <w:r w:rsidR="00820753" w:rsidRPr="00C23F09">
              <w:rPr>
                <w:rStyle w:val="CommentReference"/>
                <w:color w:val="000000"/>
                <w:sz w:val="18"/>
                <w:szCs w:val="18"/>
              </w:rPr>
              <w:commentReference w:id="111"/>
            </w:r>
          </w:p>
        </w:tc>
      </w:tr>
      <w:tr w:rsidR="00C23F09" w:rsidRPr="00150CCB" w14:paraId="1A1FF42A" w14:textId="77777777" w:rsidTr="006A3565">
        <w:trPr>
          <w:trHeight w:val="561"/>
        </w:trPr>
        <w:tc>
          <w:tcPr>
            <w:tcW w:w="993" w:type="dxa"/>
            <w:noWrap/>
            <w:vAlign w:val="bottom"/>
          </w:tcPr>
          <w:p w14:paraId="1C891206" w14:textId="7B9539C0" w:rsidR="00C23F09" w:rsidRPr="008C2C5C" w:rsidRDefault="00C23F09" w:rsidP="00C23F09">
            <w:pPr>
              <w:spacing w:line="276" w:lineRule="auto"/>
              <w:rPr>
                <w:b/>
                <w:color w:val="000000"/>
                <w:sz w:val="18"/>
                <w:szCs w:val="18"/>
              </w:rPr>
            </w:pPr>
            <w:r w:rsidRPr="008C2C5C">
              <w:rPr>
                <w:b/>
                <w:color w:val="000000"/>
                <w:sz w:val="18"/>
                <w:szCs w:val="18"/>
              </w:rPr>
              <w:t>Model 2</w:t>
            </w:r>
          </w:p>
        </w:tc>
        <w:tc>
          <w:tcPr>
            <w:tcW w:w="1701" w:type="dxa"/>
            <w:noWrap/>
            <w:vAlign w:val="bottom"/>
          </w:tcPr>
          <w:p w14:paraId="51853A48" w14:textId="78DE55C0" w:rsidR="00C23F09" w:rsidRPr="00150CCB" w:rsidRDefault="00C23F09" w:rsidP="00856910">
            <w:pPr>
              <w:spacing w:line="276" w:lineRule="auto"/>
              <w:jc w:val="left"/>
              <w:rPr>
                <w:sz w:val="18"/>
                <w:szCs w:val="18"/>
              </w:rPr>
            </w:pPr>
            <w:r>
              <w:rPr>
                <w:sz w:val="18"/>
                <w:szCs w:val="18"/>
              </w:rPr>
              <w:t>Perfusion</w:t>
            </w:r>
          </w:p>
        </w:tc>
        <w:tc>
          <w:tcPr>
            <w:tcW w:w="3118" w:type="dxa"/>
            <w:noWrap/>
            <w:vAlign w:val="bottom"/>
          </w:tcPr>
          <w:p w14:paraId="7F19CEA5" w14:textId="522D7D06" w:rsidR="00C23F09" w:rsidRPr="00150CCB" w:rsidRDefault="00C23F09" w:rsidP="003044D1">
            <w:pPr>
              <w:spacing w:line="276" w:lineRule="auto"/>
              <w:jc w:val="center"/>
              <w:rPr>
                <w:color w:val="000000"/>
                <w:sz w:val="18"/>
                <w:szCs w:val="18"/>
              </w:rPr>
            </w:pPr>
            <w:r w:rsidRPr="00150CCB">
              <w:rPr>
                <w:color w:val="000000"/>
                <w:sz w:val="18"/>
                <w:szCs w:val="18"/>
              </w:rPr>
              <w:t>3</w:t>
            </w:r>
            <w:r>
              <w:rPr>
                <w:color w:val="000000"/>
                <w:sz w:val="18"/>
                <w:szCs w:val="18"/>
              </w:rPr>
              <w:t>1 g</w:t>
            </w:r>
            <w:r w:rsidR="00874873">
              <w:rPr>
                <w:color w:val="000000"/>
                <w:sz w:val="18"/>
                <w:szCs w:val="18"/>
              </w:rPr>
              <w:t>*</w:t>
            </w:r>
            <w:r>
              <w:rPr>
                <w:color w:val="000000"/>
                <w:sz w:val="18"/>
                <w:szCs w:val="18"/>
              </w:rPr>
              <w:t>L</w:t>
            </w:r>
            <w:r w:rsidR="00874873">
              <w:rPr>
                <w:color w:val="000000"/>
                <w:sz w:val="18"/>
                <w:szCs w:val="18"/>
                <w:vertAlign w:val="superscript"/>
              </w:rPr>
              <w:t>-1</w:t>
            </w:r>
          </w:p>
        </w:tc>
        <w:tc>
          <w:tcPr>
            <w:tcW w:w="3517" w:type="dxa"/>
            <w:noWrap/>
            <w:vAlign w:val="bottom"/>
          </w:tcPr>
          <w:p w14:paraId="1C197EC3" w14:textId="4B76F4C8" w:rsidR="00C23F09" w:rsidRPr="00150CCB" w:rsidRDefault="00C23F09" w:rsidP="003044D1">
            <w:pPr>
              <w:spacing w:line="276" w:lineRule="auto"/>
              <w:jc w:val="center"/>
              <w:rPr>
                <w:color w:val="000000"/>
                <w:sz w:val="18"/>
                <w:szCs w:val="18"/>
              </w:rPr>
            </w:pPr>
            <w:r w:rsidRPr="00C23F09">
              <w:rPr>
                <w:color w:val="000000"/>
                <w:sz w:val="18"/>
                <w:szCs w:val="18"/>
              </w:rPr>
              <w:t>€</w:t>
            </w:r>
            <w:r>
              <w:rPr>
                <w:color w:val="000000"/>
                <w:sz w:val="18"/>
                <w:szCs w:val="18"/>
              </w:rPr>
              <w:t>95</w:t>
            </w:r>
          </w:p>
        </w:tc>
      </w:tr>
      <w:tr w:rsidR="00C23F09" w:rsidRPr="00150CCB" w14:paraId="68C35948" w14:textId="77777777" w:rsidTr="006A3565">
        <w:trPr>
          <w:trHeight w:val="320"/>
        </w:trPr>
        <w:tc>
          <w:tcPr>
            <w:tcW w:w="993" w:type="dxa"/>
            <w:noWrap/>
            <w:vAlign w:val="bottom"/>
          </w:tcPr>
          <w:p w14:paraId="56E6AF2C" w14:textId="29E1F7DD" w:rsidR="00C23F09" w:rsidRPr="008C2C5C" w:rsidRDefault="00C23F09" w:rsidP="00C23F09">
            <w:pPr>
              <w:spacing w:line="276" w:lineRule="auto"/>
              <w:rPr>
                <w:b/>
                <w:color w:val="000000"/>
                <w:sz w:val="18"/>
                <w:szCs w:val="18"/>
              </w:rPr>
            </w:pPr>
            <w:r w:rsidRPr="008C2C5C">
              <w:rPr>
                <w:b/>
                <w:color w:val="000000"/>
                <w:sz w:val="18"/>
                <w:szCs w:val="18"/>
              </w:rPr>
              <w:t>Model 3</w:t>
            </w:r>
          </w:p>
        </w:tc>
        <w:tc>
          <w:tcPr>
            <w:tcW w:w="1701" w:type="dxa"/>
            <w:noWrap/>
            <w:vAlign w:val="bottom"/>
          </w:tcPr>
          <w:p w14:paraId="6ADB0280" w14:textId="69F322AD" w:rsidR="00C23F09" w:rsidRPr="00150CCB" w:rsidRDefault="008C64FC" w:rsidP="00856910">
            <w:pPr>
              <w:spacing w:line="276" w:lineRule="auto"/>
              <w:jc w:val="left"/>
              <w:rPr>
                <w:color w:val="000000"/>
                <w:sz w:val="18"/>
                <w:szCs w:val="18"/>
              </w:rPr>
            </w:pPr>
            <w:r>
              <w:rPr>
                <w:color w:val="000000"/>
                <w:sz w:val="18"/>
                <w:szCs w:val="18"/>
              </w:rPr>
              <w:t>Feed and Bleed</w:t>
            </w:r>
            <w:commentRangeStart w:id="112"/>
            <w:commentRangeEnd w:id="112"/>
            <w:r w:rsidR="00C807E3" w:rsidRPr="00150CCB">
              <w:rPr>
                <w:rStyle w:val="CommentReference"/>
                <w:color w:val="000000"/>
                <w:sz w:val="18"/>
                <w:szCs w:val="18"/>
              </w:rPr>
              <w:commentReference w:id="112"/>
            </w:r>
          </w:p>
        </w:tc>
        <w:tc>
          <w:tcPr>
            <w:tcW w:w="3118" w:type="dxa"/>
            <w:noWrap/>
            <w:vAlign w:val="bottom"/>
          </w:tcPr>
          <w:p w14:paraId="64A4FDD6" w14:textId="7FA80693" w:rsidR="00C23F09" w:rsidRDefault="00C23F09" w:rsidP="003044D1">
            <w:pPr>
              <w:spacing w:line="276" w:lineRule="auto"/>
              <w:jc w:val="center"/>
              <w:rPr>
                <w:color w:val="000000"/>
                <w:sz w:val="18"/>
                <w:szCs w:val="18"/>
              </w:rPr>
            </w:pPr>
            <w:r>
              <w:rPr>
                <w:color w:val="000000"/>
                <w:sz w:val="18"/>
                <w:szCs w:val="18"/>
              </w:rPr>
              <w:t>7.8 g</w:t>
            </w:r>
            <w:r w:rsidR="00874873">
              <w:rPr>
                <w:color w:val="000000"/>
                <w:sz w:val="18"/>
                <w:szCs w:val="18"/>
              </w:rPr>
              <w:t>*</w:t>
            </w:r>
            <w:r>
              <w:rPr>
                <w:color w:val="000000"/>
                <w:sz w:val="18"/>
                <w:szCs w:val="18"/>
              </w:rPr>
              <w:t>L</w:t>
            </w:r>
            <w:r w:rsidR="00874873">
              <w:rPr>
                <w:color w:val="000000"/>
                <w:sz w:val="18"/>
                <w:szCs w:val="18"/>
                <w:vertAlign w:val="superscript"/>
              </w:rPr>
              <w:t>-1</w:t>
            </w:r>
            <w:r>
              <w:rPr>
                <w:color w:val="000000"/>
                <w:sz w:val="18"/>
                <w:szCs w:val="18"/>
              </w:rPr>
              <w:t xml:space="preserve"> in proliferation</w:t>
            </w:r>
          </w:p>
          <w:p w14:paraId="6EFBC855" w14:textId="25AF8C89" w:rsidR="00C23F09" w:rsidRPr="00150CCB" w:rsidRDefault="00C23F09" w:rsidP="003044D1">
            <w:pPr>
              <w:spacing w:line="276" w:lineRule="auto"/>
              <w:jc w:val="center"/>
              <w:rPr>
                <w:color w:val="000000"/>
                <w:sz w:val="18"/>
                <w:szCs w:val="18"/>
              </w:rPr>
            </w:pPr>
            <w:r>
              <w:rPr>
                <w:color w:val="000000"/>
                <w:sz w:val="18"/>
                <w:szCs w:val="18"/>
              </w:rPr>
              <w:t>31 g</w:t>
            </w:r>
            <w:r w:rsidR="00874873">
              <w:rPr>
                <w:color w:val="000000"/>
                <w:sz w:val="18"/>
                <w:szCs w:val="18"/>
              </w:rPr>
              <w:t>*</w:t>
            </w:r>
            <w:r>
              <w:rPr>
                <w:color w:val="000000"/>
                <w:sz w:val="18"/>
                <w:szCs w:val="18"/>
              </w:rPr>
              <w:t>L</w:t>
            </w:r>
            <w:r w:rsidR="00874873">
              <w:rPr>
                <w:color w:val="000000"/>
                <w:sz w:val="18"/>
                <w:szCs w:val="18"/>
                <w:vertAlign w:val="superscript"/>
              </w:rPr>
              <w:t>-1</w:t>
            </w:r>
            <w:r>
              <w:rPr>
                <w:color w:val="000000"/>
                <w:sz w:val="18"/>
                <w:szCs w:val="18"/>
              </w:rPr>
              <w:t xml:space="preserve"> in differentiation</w:t>
            </w:r>
          </w:p>
        </w:tc>
        <w:tc>
          <w:tcPr>
            <w:tcW w:w="3517" w:type="dxa"/>
            <w:noWrap/>
            <w:vAlign w:val="bottom"/>
          </w:tcPr>
          <w:p w14:paraId="4C414B01" w14:textId="70E2C8E7" w:rsidR="00C23F09" w:rsidRPr="00150CCB" w:rsidRDefault="00C23F09" w:rsidP="003044D1">
            <w:pPr>
              <w:spacing w:line="276" w:lineRule="auto"/>
              <w:jc w:val="center"/>
              <w:rPr>
                <w:color w:val="000000"/>
                <w:sz w:val="18"/>
                <w:szCs w:val="18"/>
              </w:rPr>
            </w:pPr>
            <w:r w:rsidRPr="00C23F09">
              <w:rPr>
                <w:color w:val="000000"/>
                <w:sz w:val="18"/>
                <w:szCs w:val="18"/>
              </w:rPr>
              <w:t>€</w:t>
            </w:r>
            <w:r>
              <w:rPr>
                <w:color w:val="000000"/>
                <w:sz w:val="18"/>
                <w:szCs w:val="18"/>
              </w:rPr>
              <w:t>130</w:t>
            </w:r>
          </w:p>
        </w:tc>
      </w:tr>
    </w:tbl>
    <w:p w14:paraId="0876C3FA" w14:textId="77777777" w:rsidR="00F31046" w:rsidRDefault="00F31046" w:rsidP="00727D94">
      <w:pPr>
        <w:rPr>
          <w:bCs/>
        </w:rPr>
      </w:pPr>
    </w:p>
    <w:p w14:paraId="26619736" w14:textId="6FEC4C3D" w:rsidR="00B556CC" w:rsidRPr="00B556CC" w:rsidRDefault="00B556CC" w:rsidP="00B556CC">
      <w:pPr>
        <w:spacing w:line="276" w:lineRule="auto"/>
        <w:rPr>
          <w:b/>
          <w:bCs/>
        </w:rPr>
      </w:pPr>
      <w:r w:rsidRPr="00B556CC">
        <w:rPr>
          <w:b/>
          <w:bCs/>
        </w:rPr>
        <w:t>Medium preparation;</w:t>
      </w:r>
      <w:commentRangeStart w:id="113"/>
      <w:r w:rsidRPr="00B556CC">
        <w:rPr>
          <w:b/>
          <w:bCs/>
        </w:rPr>
        <w:t xml:space="preserve"> P1-P12</w:t>
      </w:r>
      <w:commentRangeEnd w:id="113"/>
      <w:r w:rsidRPr="00B556CC">
        <w:rPr>
          <w:rStyle w:val="CommentReference"/>
          <w:b/>
          <w:bCs/>
          <w:sz w:val="22"/>
          <w:szCs w:val="22"/>
        </w:rPr>
        <w:commentReference w:id="113"/>
      </w:r>
      <w:r w:rsidRPr="00B556CC">
        <w:rPr>
          <w:b/>
          <w:bCs/>
        </w:rPr>
        <w:t>:</w:t>
      </w:r>
    </w:p>
    <w:p w14:paraId="7C283112" w14:textId="0BF148C0" w:rsidR="00747634" w:rsidRDefault="00B51D78" w:rsidP="008B3B12">
      <w:pPr>
        <w:spacing w:line="276" w:lineRule="auto"/>
      </w:pPr>
      <w:r>
        <w:t>T</w:t>
      </w:r>
      <w:r w:rsidR="00B556CC" w:rsidRPr="00150CCB">
        <w:t>he medium is mixed and sterilised</w:t>
      </w:r>
      <w:r w:rsidR="00F75B77">
        <w:t xml:space="preserve"> to the </w:t>
      </w:r>
      <w:r w:rsidR="00B95C9E">
        <w:t>concentrations described in</w:t>
      </w:r>
      <w:r w:rsidR="00282355">
        <w:t xml:space="preserve"> </w:t>
      </w:r>
      <w:r w:rsidR="00AF6612">
        <w:t>chapter III,</w:t>
      </w:r>
      <w:r w:rsidR="007E2A16">
        <w:rPr>
          <w:color w:val="EE0000"/>
        </w:rPr>
        <w:t xml:space="preserve"> </w:t>
      </w:r>
      <w:r w:rsidR="007E2A16" w:rsidRPr="007E2A16">
        <w:t>with adjustments in glucose concentrations per model</w:t>
      </w:r>
      <w:r w:rsidR="007E2A16">
        <w:rPr>
          <w:color w:val="EE0000"/>
        </w:rPr>
        <w:t xml:space="preserve"> </w:t>
      </w:r>
      <w:r w:rsidR="007E2A16" w:rsidRPr="00306316">
        <w:t xml:space="preserve">(see table </w:t>
      </w:r>
      <w:r w:rsidR="00306316" w:rsidRPr="00306316">
        <w:t>3</w:t>
      </w:r>
      <w:r w:rsidR="007E2A16" w:rsidRPr="00306316">
        <w:t>)</w:t>
      </w:r>
      <w:r w:rsidRPr="00306316">
        <w:t>.</w:t>
      </w:r>
      <w:r w:rsidR="00B556CC" w:rsidRPr="00150CCB">
        <w:t xml:space="preserve"> Heat sensitive components such as vitamins, growth factors and amino acids are sterilised through </w:t>
      </w:r>
      <w:r w:rsidR="00C204E8">
        <w:t>nano</w:t>
      </w:r>
      <w:r w:rsidR="00B60019" w:rsidRPr="00150CCB">
        <w:t>filtration</w:t>
      </w:r>
      <w:r w:rsidR="00B556CC" w:rsidRPr="00150CCB">
        <w:t xml:space="preserve"> (</w:t>
      </w:r>
      <w:proofErr w:type="spellStart"/>
      <w:r w:rsidR="00B556CC" w:rsidRPr="00150CCB">
        <w:t>P1</w:t>
      </w:r>
      <w:proofErr w:type="spellEnd"/>
      <w:r w:rsidR="00B556CC" w:rsidRPr="00150CCB">
        <w:t>), while the salts, the majority of the water and the glucose are sterilised with steam a</w:t>
      </w:r>
      <w:r w:rsidR="00B556CC" w:rsidRPr="008C64FC">
        <w:t>t 1</w:t>
      </w:r>
      <w:r w:rsidR="008C64FC" w:rsidRPr="008C64FC">
        <w:t>21</w:t>
      </w:r>
      <w:commentRangeStart w:id="114"/>
      <w:commentRangeStart w:id="115"/>
      <w:commentRangeStart w:id="116"/>
      <w:r w:rsidR="00B556CC" w:rsidRPr="008C64FC">
        <w:t xml:space="preserve"> °C</w:t>
      </w:r>
      <w:commentRangeEnd w:id="114"/>
      <w:r w:rsidR="00B60019" w:rsidRPr="008C64FC">
        <w:rPr>
          <w:rStyle w:val="CommentReference"/>
          <w:sz w:val="22"/>
          <w:szCs w:val="22"/>
        </w:rPr>
        <w:commentReference w:id="114"/>
      </w:r>
      <w:commentRangeEnd w:id="115"/>
      <w:r w:rsidRPr="008C64FC">
        <w:rPr>
          <w:rStyle w:val="CommentReference"/>
          <w:sz w:val="22"/>
          <w:szCs w:val="22"/>
        </w:rPr>
        <w:commentReference w:id="115"/>
      </w:r>
      <w:commentRangeEnd w:id="116"/>
      <w:r w:rsidRPr="008C64FC">
        <w:rPr>
          <w:rStyle w:val="CommentReference"/>
          <w:sz w:val="22"/>
          <w:szCs w:val="22"/>
        </w:rPr>
        <w:commentReference w:id="116"/>
      </w:r>
      <w:r w:rsidR="00B556CC" w:rsidRPr="008C64FC">
        <w:t xml:space="preserve"> (</w:t>
      </w:r>
      <w:proofErr w:type="spellStart"/>
      <w:r w:rsidR="00B556CC" w:rsidRPr="008C64FC">
        <w:t>P3</w:t>
      </w:r>
      <w:proofErr w:type="spellEnd"/>
      <w:r w:rsidR="00B556CC" w:rsidRPr="008C64FC">
        <w:t>)</w:t>
      </w:r>
      <w:r w:rsidR="00B556CC" w:rsidRPr="00150CCB">
        <w:t>. The medium is then mixed together and transferred to holding tanks</w:t>
      </w:r>
      <w:r w:rsidR="00D62AFF">
        <w:t xml:space="preserve"> (</w:t>
      </w:r>
      <w:proofErr w:type="spellStart"/>
      <w:r w:rsidR="00D62AFF">
        <w:t>P</w:t>
      </w:r>
      <w:r w:rsidR="0083575E">
        <w:t>8</w:t>
      </w:r>
      <w:proofErr w:type="spellEnd"/>
      <w:r w:rsidR="0083575E">
        <w:t xml:space="preserve">, </w:t>
      </w:r>
      <w:proofErr w:type="spellStart"/>
      <w:r w:rsidR="0083575E">
        <w:t>P9</w:t>
      </w:r>
      <w:proofErr w:type="spellEnd"/>
      <w:r w:rsidR="0083575E">
        <w:t xml:space="preserve">, </w:t>
      </w:r>
      <w:proofErr w:type="spellStart"/>
      <w:r w:rsidR="0083575E">
        <w:t>P11</w:t>
      </w:r>
      <w:proofErr w:type="spellEnd"/>
      <w:r w:rsidR="0083575E">
        <w:t xml:space="preserve">, </w:t>
      </w:r>
      <w:proofErr w:type="spellStart"/>
      <w:r w:rsidR="0083575E">
        <w:t>P12</w:t>
      </w:r>
      <w:proofErr w:type="spellEnd"/>
      <w:r w:rsidR="00D62AFF">
        <w:t>)</w:t>
      </w:r>
      <w:r w:rsidR="00B556CC" w:rsidRPr="00150CCB">
        <w:t xml:space="preserve"> for each step of the process</w:t>
      </w:r>
      <w:r w:rsidR="008B3B12">
        <w:t xml:space="preserve"> where growth factors specific to each step are added.</w:t>
      </w:r>
      <w:r w:rsidR="00542067" w:rsidRPr="00542067">
        <w:t xml:space="preserve"> </w:t>
      </w:r>
    </w:p>
    <w:p w14:paraId="1805DA44" w14:textId="77777777" w:rsidR="00282355" w:rsidRPr="00282355" w:rsidRDefault="00282355" w:rsidP="00282355">
      <w:pPr>
        <w:spacing w:line="276" w:lineRule="auto"/>
        <w:rPr>
          <w:b/>
          <w:bCs/>
        </w:rPr>
      </w:pPr>
      <w:r w:rsidRPr="00282355">
        <w:rPr>
          <w:b/>
          <w:bCs/>
        </w:rPr>
        <w:t>Seed train; P13-P17:</w:t>
      </w:r>
    </w:p>
    <w:p w14:paraId="3393344D" w14:textId="49992FE8" w:rsidR="00282355" w:rsidRPr="00150CCB" w:rsidRDefault="00282355" w:rsidP="00282355">
      <w:pPr>
        <w:spacing w:line="276" w:lineRule="auto"/>
      </w:pPr>
      <w:r w:rsidRPr="00150CCB">
        <w:t>The seed train consists of five steps: 280 mL shake flask (</w:t>
      </w:r>
      <w:proofErr w:type="spellStart"/>
      <w:r w:rsidRPr="00150CCB">
        <w:t>P13</w:t>
      </w:r>
      <w:proofErr w:type="spellEnd"/>
      <w:r w:rsidRPr="00150CCB">
        <w:t>); 2.8 L shake flask rack (</w:t>
      </w:r>
      <w:proofErr w:type="spellStart"/>
      <w:r w:rsidRPr="00150CCB">
        <w:t>P14</w:t>
      </w:r>
      <w:proofErr w:type="spellEnd"/>
      <w:r w:rsidRPr="00150CCB">
        <w:t>); 28 L bioreactor (</w:t>
      </w:r>
      <w:proofErr w:type="spellStart"/>
      <w:r w:rsidRPr="00150CCB">
        <w:t>P15</w:t>
      </w:r>
      <w:proofErr w:type="spellEnd"/>
      <w:r w:rsidRPr="00150CCB">
        <w:t>); 280 L bioreactor (</w:t>
      </w:r>
      <w:proofErr w:type="spellStart"/>
      <w:r w:rsidRPr="00150CCB">
        <w:t>P16</w:t>
      </w:r>
      <w:proofErr w:type="spellEnd"/>
      <w:r w:rsidRPr="00150CCB">
        <w:t>) and a 2800 L bioreactor (</w:t>
      </w:r>
      <w:proofErr w:type="spellStart"/>
      <w:r w:rsidRPr="00150CCB">
        <w:t>P17</w:t>
      </w:r>
      <w:proofErr w:type="spellEnd"/>
      <w:r w:rsidRPr="00150CCB">
        <w:t xml:space="preserve">). In each step the same basic procedure is followed. First the medium is added from the holding tank and heated to 37 °C. Then the reactor is inoculated with the contents of the previous step (in the first step this inoculation occurs with 0,5 g biomass from the cell line). The reactor is incubated for 60 hours (approximately 3 doubling times) and the following reaction occurs: </w:t>
      </w:r>
    </w:p>
    <w:p w14:paraId="314A4065" w14:textId="124253B1" w:rsidR="00282355" w:rsidRPr="00150CCB" w:rsidRDefault="00282355" w:rsidP="002E34D8">
      <w:pPr>
        <w:spacing w:line="276" w:lineRule="auto"/>
        <w:ind w:firstLine="800"/>
      </w:pPr>
      <w:r w:rsidRPr="00150CCB">
        <w:t>1 glucose + 0</w:t>
      </w:r>
      <w:r w:rsidR="00167ACC">
        <w:t>.</w:t>
      </w:r>
      <w:r w:rsidRPr="00150CCB">
        <w:t>5 amino acids + 2</w:t>
      </w:r>
      <w:r w:rsidR="00167ACC">
        <w:t>.</w:t>
      </w:r>
      <w:r w:rsidRPr="00150CCB">
        <w:t xml:space="preserve">7681 </w:t>
      </w:r>
      <w:proofErr w:type="spellStart"/>
      <w:r w:rsidRPr="00150CCB">
        <w:t>O</w:t>
      </w:r>
      <w:r w:rsidRPr="00A76316">
        <w:rPr>
          <w:vertAlign w:val="subscript"/>
        </w:rPr>
        <w:t>2</w:t>
      </w:r>
      <w:proofErr w:type="spellEnd"/>
      <w:r w:rsidRPr="00150CCB">
        <w:t xml:space="preserve"> </w:t>
      </w:r>
      <w:r w:rsidRPr="00150CCB">
        <w:rPr>
          <w:rFonts w:ascii="Wingdings" w:eastAsia="Wingdings" w:hAnsi="Wingdings" w:cs="Wingdings"/>
        </w:rPr>
        <w:t>à</w:t>
      </w:r>
      <w:r w:rsidRPr="00150CCB">
        <w:t xml:space="preserve"> 2</w:t>
      </w:r>
      <w:r w:rsidR="00167ACC">
        <w:t>.</w:t>
      </w:r>
      <w:r w:rsidRPr="00150CCB">
        <w:t>7681 biomass + 2</w:t>
      </w:r>
      <w:r w:rsidR="00167ACC">
        <w:t>.</w:t>
      </w:r>
      <w:r w:rsidRPr="00150CCB">
        <w:t>7681 CO</w:t>
      </w:r>
      <w:r w:rsidRPr="00A76316">
        <w:rPr>
          <w:vertAlign w:val="subscript"/>
        </w:rPr>
        <w:t>2</w:t>
      </w:r>
      <w:r w:rsidRPr="00150CCB">
        <w:t xml:space="preserve"> + 5 H</w:t>
      </w:r>
      <w:r w:rsidRPr="00A76316">
        <w:rPr>
          <w:vertAlign w:val="subscript"/>
        </w:rPr>
        <w:t>2</w:t>
      </w:r>
      <w:r w:rsidRPr="00150CCB">
        <w:t>O</w:t>
      </w:r>
    </w:p>
    <w:p w14:paraId="234E9063" w14:textId="09FD34AF" w:rsidR="00282355" w:rsidRDefault="00282355" w:rsidP="00282355">
      <w:pPr>
        <w:spacing w:line="276" w:lineRule="auto"/>
      </w:pPr>
      <w:r w:rsidRPr="00150CCB">
        <w:t>After the final step in the seed train a biomass density of 1</w:t>
      </w:r>
      <w:r w:rsidR="00972ED5">
        <w:t>.</w:t>
      </w:r>
      <w:r w:rsidRPr="00150CCB">
        <w:t>18 g</w:t>
      </w:r>
      <w:r w:rsidR="0010736B">
        <w:t xml:space="preserve">* </w:t>
      </w:r>
      <w:r w:rsidRPr="00150CCB">
        <w:t>L</w:t>
      </w:r>
      <w:r w:rsidR="0010736B">
        <w:rPr>
          <w:vertAlign w:val="superscript"/>
        </w:rPr>
        <w:t>-1</w:t>
      </w:r>
      <w:r w:rsidRPr="00150CCB">
        <w:t xml:space="preserve"> is reached</w:t>
      </w:r>
      <w:r w:rsidR="00E96671">
        <w:t xml:space="preserve"> with which the </w:t>
      </w:r>
      <w:r w:rsidR="0087372C">
        <w:t xml:space="preserve">proliferation bioreactor is </w:t>
      </w:r>
      <w:r w:rsidR="00A76316">
        <w:t>inoculated</w:t>
      </w:r>
      <w:r w:rsidRPr="00150CCB">
        <w:t>.</w:t>
      </w:r>
    </w:p>
    <w:p w14:paraId="0D41F236" w14:textId="76101259" w:rsidR="009C5254" w:rsidRPr="009C5254" w:rsidRDefault="009C5254" w:rsidP="009C5254">
      <w:pPr>
        <w:spacing w:line="276" w:lineRule="auto"/>
        <w:rPr>
          <w:b/>
          <w:bCs/>
        </w:rPr>
      </w:pPr>
      <w:r w:rsidRPr="009C5254">
        <w:rPr>
          <w:b/>
          <w:bCs/>
        </w:rPr>
        <w:t>Perfusion Proliferation &amp; Differentiatio</w:t>
      </w:r>
      <w:r w:rsidR="00B35302">
        <w:rPr>
          <w:b/>
          <w:bCs/>
        </w:rPr>
        <w:t>n</w:t>
      </w:r>
      <w:r w:rsidR="00B35302" w:rsidRPr="00B35302">
        <w:rPr>
          <w:b/>
          <w:bCs/>
        </w:rPr>
        <w:t xml:space="preserve"> </w:t>
      </w:r>
      <w:r w:rsidR="00B35302">
        <w:rPr>
          <w:b/>
          <w:bCs/>
        </w:rPr>
        <w:t>(</w:t>
      </w:r>
      <w:r w:rsidR="00B35302" w:rsidRPr="009C5254">
        <w:rPr>
          <w:b/>
          <w:bCs/>
        </w:rPr>
        <w:t xml:space="preserve">Model 1 </w:t>
      </w:r>
      <w:r w:rsidR="00C204E8">
        <w:rPr>
          <w:b/>
          <w:bCs/>
        </w:rPr>
        <w:t>&amp;</w:t>
      </w:r>
      <w:r w:rsidR="00B35302" w:rsidRPr="009C5254">
        <w:rPr>
          <w:b/>
          <w:bCs/>
        </w:rPr>
        <w:t xml:space="preserve"> 2</w:t>
      </w:r>
      <w:r w:rsidR="00B35302">
        <w:rPr>
          <w:b/>
          <w:bCs/>
        </w:rPr>
        <w:t>)</w:t>
      </w:r>
      <w:r w:rsidRPr="009C5254">
        <w:rPr>
          <w:b/>
          <w:bCs/>
        </w:rPr>
        <w:t>; P18-P20:</w:t>
      </w:r>
    </w:p>
    <w:p w14:paraId="35F5C8CD" w14:textId="27A4CDC0" w:rsidR="009C5254" w:rsidRPr="00150CCB" w:rsidRDefault="009C5254" w:rsidP="00182EDC">
      <w:pPr>
        <w:spacing w:line="276" w:lineRule="auto"/>
      </w:pPr>
      <w:r w:rsidRPr="00150CCB">
        <w:t>The proliferation occurs in a stainless steel stirred tank bioreactor (</w:t>
      </w:r>
      <w:proofErr w:type="spellStart"/>
      <w:r w:rsidRPr="00150CCB">
        <w:t>P18</w:t>
      </w:r>
      <w:proofErr w:type="spellEnd"/>
      <w:r w:rsidRPr="00150CCB">
        <w:t xml:space="preserve">) </w:t>
      </w:r>
      <w:commentRangeStart w:id="117"/>
      <w:r w:rsidRPr="00150CCB">
        <w:t xml:space="preserve">with a working volume of 20 </w:t>
      </w:r>
      <w:proofErr w:type="spellStart"/>
      <w:r w:rsidRPr="00150CCB">
        <w:t>m</w:t>
      </w:r>
      <w:r w:rsidRPr="00150CCB">
        <w:rPr>
          <w:vertAlign w:val="superscript"/>
        </w:rPr>
        <w:t>3</w:t>
      </w:r>
      <w:proofErr w:type="spellEnd"/>
      <w:r w:rsidRPr="00150CCB">
        <w:t xml:space="preserve">. It is initially filled with 13.5 </w:t>
      </w:r>
      <w:proofErr w:type="spellStart"/>
      <w:r w:rsidRPr="00150CCB">
        <w:t>m</w:t>
      </w:r>
      <w:r w:rsidRPr="00150CCB">
        <w:rPr>
          <w:vertAlign w:val="superscript"/>
        </w:rPr>
        <w:t>3</w:t>
      </w:r>
      <w:proofErr w:type="spellEnd"/>
      <w:r w:rsidRPr="00150CCB">
        <w:t xml:space="preserve"> of medium, which is heated to 37 °C. </w:t>
      </w:r>
      <w:r w:rsidR="00A068B8">
        <w:t>After</w:t>
      </w:r>
      <w:commentRangeEnd w:id="117"/>
      <w:r>
        <w:rPr>
          <w:rStyle w:val="CommentReference"/>
          <w:sz w:val="22"/>
          <w:szCs w:val="22"/>
        </w:rPr>
        <w:commentReference w:id="117"/>
      </w:r>
      <w:r w:rsidR="00A068B8">
        <w:t xml:space="preserve"> inoculation,</w:t>
      </w:r>
      <w:r w:rsidRPr="00150CCB">
        <w:t xml:space="preserve"> perfusion occurs with </w:t>
      </w:r>
      <w:r w:rsidR="00A10A35">
        <w:t xml:space="preserve">either </w:t>
      </w:r>
      <w:r w:rsidRPr="00150CCB">
        <w:t xml:space="preserve">a </w:t>
      </w:r>
      <w:r w:rsidR="003354DC">
        <w:t>6</w:t>
      </w:r>
      <w:r w:rsidR="001C6F29">
        <w:t>00 L</w:t>
      </w:r>
      <w:r w:rsidR="0010736B">
        <w:t>*</w:t>
      </w:r>
      <w:r w:rsidR="003354DC">
        <w:t>h</w:t>
      </w:r>
      <w:r w:rsidR="0010736B" w:rsidRPr="0010736B">
        <w:rPr>
          <w:vertAlign w:val="superscript"/>
        </w:rPr>
        <w:t>-1</w:t>
      </w:r>
      <w:r w:rsidR="003354DC">
        <w:t xml:space="preserve"> (model 1) or </w:t>
      </w:r>
      <w:r w:rsidR="001C6F29">
        <w:t>60 L</w:t>
      </w:r>
      <w:r w:rsidR="0010736B">
        <w:t>*</w:t>
      </w:r>
      <w:r w:rsidR="001C6F29">
        <w:t>h</w:t>
      </w:r>
      <w:r w:rsidR="0010736B" w:rsidRPr="0010736B">
        <w:rPr>
          <w:vertAlign w:val="superscript"/>
        </w:rPr>
        <w:t>-1</w:t>
      </w:r>
      <w:r w:rsidR="003354DC">
        <w:t xml:space="preserve"> (model 2) of medium pumped through.</w:t>
      </w:r>
      <w:r w:rsidR="00034AB1">
        <w:t xml:space="preserve"> Model 2 has a lower flowrate because </w:t>
      </w:r>
      <w:r w:rsidR="00C31105">
        <w:t>with a higher glucose concentration, less medium is needed for the same amount of growth.</w:t>
      </w:r>
      <w:r w:rsidR="00DB6649">
        <w:t xml:space="preserve"> After one day, </w:t>
      </w:r>
      <w:r w:rsidR="001A345E">
        <w:t xml:space="preserve">the </w:t>
      </w:r>
      <w:r w:rsidR="005C7E59">
        <w:t xml:space="preserve">medium composition is changed </w:t>
      </w:r>
      <w:r w:rsidR="008C31EE">
        <w:t xml:space="preserve">slightly </w:t>
      </w:r>
      <w:r w:rsidR="004708A1">
        <w:t>by removing EGF</w:t>
      </w:r>
      <w:r w:rsidR="001C6F29">
        <w:t xml:space="preserve"> </w:t>
      </w:r>
      <w:r w:rsidR="001C6F29" w:rsidRPr="001C6F29">
        <w:t xml:space="preserve">and </w:t>
      </w:r>
      <w:r w:rsidR="004708A1">
        <w:t>PDGF-BB</w:t>
      </w:r>
      <w:r w:rsidR="00FC6463">
        <w:t>, while maintaining FGF-2.</w:t>
      </w:r>
      <w:r w:rsidR="001C6F29" w:rsidRPr="002310D8">
        <w:t xml:space="preserve"> </w:t>
      </w:r>
      <w:r w:rsidR="00993F46">
        <w:t>Pe</w:t>
      </w:r>
      <w:r w:rsidR="001C6F29" w:rsidRPr="002310D8">
        <w:t>rfusion</w:t>
      </w:r>
      <w:r w:rsidR="001C6F29" w:rsidRPr="001C6F29">
        <w:t xml:space="preserve"> continues for an additional 3 days</w:t>
      </w:r>
      <w:r w:rsidR="00993F46">
        <w:t xml:space="preserve"> with the FGF-2 priming medium</w:t>
      </w:r>
      <w:r w:rsidR="001C6F29" w:rsidRPr="002310D8">
        <w:t>.</w:t>
      </w:r>
      <w:r w:rsidRPr="00150CCB">
        <w:t xml:space="preserve"> The </w:t>
      </w:r>
      <w:r w:rsidR="00182EDC">
        <w:t xml:space="preserve">biomass growth </w:t>
      </w:r>
      <w:r w:rsidR="00AD05D6">
        <w:t xml:space="preserve">follows the same </w:t>
      </w:r>
      <w:r w:rsidRPr="00150CCB">
        <w:t xml:space="preserve">reaction as in the seed train. Aeration </w:t>
      </w:r>
      <w:r w:rsidR="002C0B9B">
        <w:t>consists of</w:t>
      </w:r>
      <w:r w:rsidRPr="002310D8">
        <w:t xml:space="preserve"> </w:t>
      </w:r>
      <w:r w:rsidRPr="00150CCB">
        <w:t>regular air. After 4 days a biomass density of 4.8</w:t>
      </w:r>
      <w:r w:rsidR="00420A53">
        <w:t>5</w:t>
      </w:r>
      <w:r w:rsidRPr="00150CCB">
        <w:t xml:space="preserve"> g</w:t>
      </w:r>
      <w:r w:rsidR="0010736B">
        <w:t xml:space="preserve">* </w:t>
      </w:r>
      <w:r w:rsidRPr="00150CCB">
        <w:t>L</w:t>
      </w:r>
      <w:r w:rsidR="0010736B">
        <w:rPr>
          <w:vertAlign w:val="superscript"/>
        </w:rPr>
        <w:t>-1</w:t>
      </w:r>
      <w:r w:rsidRPr="00150CCB">
        <w:t xml:space="preserve"> is reached</w:t>
      </w:r>
      <w:r w:rsidR="00182EDC">
        <w:t xml:space="preserve"> in model 1 and </w:t>
      </w:r>
      <w:r w:rsidR="0052378E">
        <w:t>15</w:t>
      </w:r>
      <w:r w:rsidR="00420A53">
        <w:t>.5 g</w:t>
      </w:r>
      <w:r w:rsidR="0010736B">
        <w:t xml:space="preserve">* </w:t>
      </w:r>
      <w:r w:rsidR="00420A53">
        <w:t>L</w:t>
      </w:r>
      <w:r w:rsidR="0010736B">
        <w:rPr>
          <w:vertAlign w:val="superscript"/>
        </w:rPr>
        <w:t>-1</w:t>
      </w:r>
      <w:r w:rsidR="00420A53">
        <w:t xml:space="preserve"> in model 2</w:t>
      </w:r>
      <w:r w:rsidRPr="00150CCB">
        <w:t>.</w:t>
      </w:r>
    </w:p>
    <w:p w14:paraId="2069933B" w14:textId="69EE3B82" w:rsidR="009C5254" w:rsidRDefault="0092177E" w:rsidP="009D0ABE">
      <w:pPr>
        <w:spacing w:line="276" w:lineRule="auto"/>
      </w:pPr>
      <w:r>
        <w:t>Before inoculati</w:t>
      </w:r>
      <w:r w:rsidR="008D51D2">
        <w:t xml:space="preserve">ng </w:t>
      </w:r>
      <w:r>
        <w:t>the differentiation</w:t>
      </w:r>
      <w:r w:rsidR="00F87C12">
        <w:t xml:space="preserve"> reactor</w:t>
      </w:r>
      <w:r w:rsidR="00274A51">
        <w:t xml:space="preserve">, the medium </w:t>
      </w:r>
      <w:r w:rsidR="009A5B86">
        <w:t>of the proliferation phase is partially removed through microfiltration (</w:t>
      </w:r>
      <w:proofErr w:type="spellStart"/>
      <w:r w:rsidR="009A5B86">
        <w:t>P19</w:t>
      </w:r>
      <w:proofErr w:type="spellEnd"/>
      <w:r w:rsidR="009A5B86">
        <w:t xml:space="preserve">). </w:t>
      </w:r>
      <w:r w:rsidR="0039445F">
        <w:t xml:space="preserve">16 </w:t>
      </w:r>
      <w:proofErr w:type="spellStart"/>
      <w:r w:rsidR="0039445F">
        <w:t>m</w:t>
      </w:r>
      <w:r w:rsidR="0039445F" w:rsidRPr="0039445F">
        <w:rPr>
          <w:vertAlign w:val="superscript"/>
        </w:rPr>
        <w:t>3</w:t>
      </w:r>
      <w:proofErr w:type="spellEnd"/>
      <w:r w:rsidR="0039445F">
        <w:t xml:space="preserve"> of </w:t>
      </w:r>
      <w:r w:rsidR="001E4AEC">
        <w:t xml:space="preserve">spent </w:t>
      </w:r>
      <w:r w:rsidR="0039445F">
        <w:t xml:space="preserve">medium is removed, concentrating the biomass to </w:t>
      </w:r>
      <w:r w:rsidR="007028C1">
        <w:t>24.28 g</w:t>
      </w:r>
      <w:r w:rsidR="00584BF1">
        <w:t xml:space="preserve">* </w:t>
      </w:r>
      <w:r w:rsidR="007028C1">
        <w:t>L</w:t>
      </w:r>
      <w:r w:rsidR="00584BF1">
        <w:rPr>
          <w:vertAlign w:val="superscript"/>
        </w:rPr>
        <w:t>-1</w:t>
      </w:r>
      <w:r w:rsidR="007B5DC1">
        <w:t xml:space="preserve"> in model 1 and </w:t>
      </w:r>
      <w:r w:rsidR="004B56E6">
        <w:t>77.6 g</w:t>
      </w:r>
      <w:r w:rsidR="00584BF1">
        <w:t xml:space="preserve">* </w:t>
      </w:r>
      <w:r w:rsidR="004B56E6">
        <w:t>L</w:t>
      </w:r>
      <w:r w:rsidR="00584BF1">
        <w:rPr>
          <w:vertAlign w:val="superscript"/>
        </w:rPr>
        <w:t>-1</w:t>
      </w:r>
      <w:r w:rsidR="004B56E6">
        <w:t xml:space="preserve"> </w:t>
      </w:r>
      <w:r w:rsidR="002E34D8">
        <w:t>i</w:t>
      </w:r>
      <w:r w:rsidR="001E4AEC">
        <w:t>n model 2</w:t>
      </w:r>
      <w:r w:rsidR="002E34D8">
        <w:t xml:space="preserve">. </w:t>
      </w:r>
      <w:r w:rsidR="009C5254" w:rsidRPr="00150CCB">
        <w:t xml:space="preserve">The differentiation occurs in an airlift with a </w:t>
      </w:r>
      <w:proofErr w:type="spellStart"/>
      <w:r w:rsidR="009C5254" w:rsidRPr="00150CCB">
        <w:t>67m</w:t>
      </w:r>
      <w:r w:rsidR="009C5254" w:rsidRPr="00150CCB">
        <w:rPr>
          <w:vertAlign w:val="superscript"/>
        </w:rPr>
        <w:t>3</w:t>
      </w:r>
      <w:proofErr w:type="spellEnd"/>
      <w:r w:rsidR="009C5254" w:rsidRPr="00150CCB">
        <w:t xml:space="preserve"> working volume (</w:t>
      </w:r>
      <w:proofErr w:type="spellStart"/>
      <w:r w:rsidR="009C5254" w:rsidRPr="00150CCB">
        <w:t>P20</w:t>
      </w:r>
      <w:proofErr w:type="spellEnd"/>
      <w:r w:rsidR="009C5254" w:rsidRPr="00150CCB">
        <w:t xml:space="preserve">). It is initially filled with 60 </w:t>
      </w:r>
      <w:proofErr w:type="spellStart"/>
      <w:r w:rsidR="009C5254" w:rsidRPr="00150CCB">
        <w:t>m</w:t>
      </w:r>
      <w:r w:rsidR="009C5254" w:rsidRPr="00A21B59">
        <w:rPr>
          <w:vertAlign w:val="superscript"/>
        </w:rPr>
        <w:t>3</w:t>
      </w:r>
      <w:proofErr w:type="spellEnd"/>
      <w:r w:rsidR="009C5254" w:rsidRPr="00150CCB">
        <w:t xml:space="preserve"> of medium which is heated to 37 °C</w:t>
      </w:r>
      <w:r w:rsidR="007F623E">
        <w:t>, after which it is inoculated with the biomass from the proliferation step</w:t>
      </w:r>
      <w:r w:rsidR="009C5254" w:rsidRPr="00150CCB">
        <w:t xml:space="preserve">. Perfusion occurs for 130 hours in which 59,107 </w:t>
      </w:r>
      <w:proofErr w:type="spellStart"/>
      <w:r w:rsidR="009C5254" w:rsidRPr="00150CCB">
        <w:t>m</w:t>
      </w:r>
      <w:r w:rsidR="009C5254" w:rsidRPr="00B35302">
        <w:rPr>
          <w:vertAlign w:val="superscript"/>
        </w:rPr>
        <w:t>3</w:t>
      </w:r>
      <w:proofErr w:type="spellEnd"/>
      <w:r w:rsidR="004E091B">
        <w:rPr>
          <w:vertAlign w:val="superscript"/>
        </w:rPr>
        <w:t xml:space="preserve"> </w:t>
      </w:r>
      <w:r w:rsidR="00584BF1" w:rsidRPr="004E091B">
        <w:t>*</w:t>
      </w:r>
      <w:r w:rsidR="00584BF1">
        <w:t xml:space="preserve"> </w:t>
      </w:r>
      <w:r w:rsidR="009C5254" w:rsidRPr="00150CCB">
        <w:t>hour</w:t>
      </w:r>
      <w:r w:rsidR="00584BF1">
        <w:rPr>
          <w:vertAlign w:val="superscript"/>
        </w:rPr>
        <w:t>-1</w:t>
      </w:r>
      <w:r w:rsidR="00B35302">
        <w:t xml:space="preserve"> (model 1)</w:t>
      </w:r>
      <w:r w:rsidR="009C5254" w:rsidRPr="00150CCB">
        <w:t xml:space="preserve"> </w:t>
      </w:r>
      <w:r w:rsidR="00A21B59">
        <w:t xml:space="preserve">or </w:t>
      </w:r>
      <w:r w:rsidR="00B35302">
        <w:t xml:space="preserve">5,9107 </w:t>
      </w:r>
      <w:proofErr w:type="spellStart"/>
      <w:r w:rsidR="00B35302">
        <w:t>m</w:t>
      </w:r>
      <w:r w:rsidR="00B35302" w:rsidRPr="00B35302">
        <w:rPr>
          <w:vertAlign w:val="superscript"/>
        </w:rPr>
        <w:t>3</w:t>
      </w:r>
      <w:proofErr w:type="spellEnd"/>
      <w:r w:rsidR="00584BF1">
        <w:rPr>
          <w:vertAlign w:val="superscript"/>
        </w:rPr>
        <w:t xml:space="preserve"> </w:t>
      </w:r>
      <w:r w:rsidR="00584BF1">
        <w:t>*</w:t>
      </w:r>
      <w:r w:rsidR="00F400AC">
        <w:t xml:space="preserve"> </w:t>
      </w:r>
      <w:r w:rsidR="00B35302">
        <w:t>h</w:t>
      </w:r>
      <w:r w:rsidR="00584BF1">
        <w:rPr>
          <w:vertAlign w:val="superscript"/>
        </w:rPr>
        <w:t>-1</w:t>
      </w:r>
      <w:r w:rsidR="00B35302">
        <w:t xml:space="preserve"> (model 2) </w:t>
      </w:r>
      <w:r w:rsidR="009C5254" w:rsidRPr="00150CCB">
        <w:t xml:space="preserve">of medium is being pumped through. Biomass differentiates to adipocytes in a 1 on 1 ratio. </w:t>
      </w:r>
      <w:commentRangeStart w:id="118"/>
      <w:r w:rsidR="009C5254" w:rsidRPr="00150CCB">
        <w:t>After 130 hours an adipocyte concentration</w:t>
      </w:r>
      <w:r w:rsidR="009C5254" w:rsidRPr="00F120A2">
        <w:t xml:space="preserve"> </w:t>
      </w:r>
      <w:r w:rsidR="00406FD2">
        <w:t xml:space="preserve">is reached in 63 </w:t>
      </w:r>
      <w:proofErr w:type="spellStart"/>
      <w:r w:rsidR="00406FD2">
        <w:t>m</w:t>
      </w:r>
      <w:r w:rsidR="00406FD2" w:rsidRPr="00406FD2">
        <w:rPr>
          <w:vertAlign w:val="superscript"/>
        </w:rPr>
        <w:t>3</w:t>
      </w:r>
      <w:proofErr w:type="spellEnd"/>
      <w:r w:rsidR="009C5254" w:rsidRPr="00F120A2">
        <w:t xml:space="preserve"> </w:t>
      </w:r>
      <w:r w:rsidR="006C191D">
        <w:t>of</w:t>
      </w:r>
      <w:r w:rsidR="009C5254" w:rsidRPr="00F120A2">
        <w:t xml:space="preserve"> 1</w:t>
      </w:r>
      <w:r w:rsidR="00F120A2" w:rsidRPr="00F120A2">
        <w:t>45</w:t>
      </w:r>
      <w:r w:rsidR="006C191D">
        <w:t>.</w:t>
      </w:r>
      <w:r w:rsidR="00F120A2" w:rsidRPr="00F120A2">
        <w:t>3</w:t>
      </w:r>
      <w:r w:rsidR="009C5254" w:rsidRPr="00F120A2">
        <w:t xml:space="preserve"> g</w:t>
      </w:r>
      <w:r w:rsidR="00584BF1">
        <w:t>*</w:t>
      </w:r>
      <w:r w:rsidR="009C5254" w:rsidRPr="00F120A2">
        <w:t>L</w:t>
      </w:r>
      <w:r w:rsidR="00584BF1">
        <w:rPr>
          <w:vertAlign w:val="superscript"/>
        </w:rPr>
        <w:t>-1</w:t>
      </w:r>
      <w:r w:rsidR="009C5254" w:rsidRPr="00F120A2">
        <w:t xml:space="preserve"> i</w:t>
      </w:r>
      <w:r w:rsidR="00406FD2">
        <w:t>n</w:t>
      </w:r>
      <w:r w:rsidR="001A705A" w:rsidRPr="00F120A2">
        <w:t xml:space="preserve"> model 1 and </w:t>
      </w:r>
      <w:r w:rsidR="00EE4B37" w:rsidRPr="00F120A2">
        <w:t>156</w:t>
      </w:r>
      <w:r w:rsidR="00406FD2">
        <w:t>.</w:t>
      </w:r>
      <w:r w:rsidR="00EE4B37" w:rsidRPr="00F120A2">
        <w:t>9 g</w:t>
      </w:r>
      <w:r w:rsidR="00584BF1">
        <w:t>*</w:t>
      </w:r>
      <w:r w:rsidR="00EE4B37" w:rsidRPr="00F120A2">
        <w:t>L</w:t>
      </w:r>
      <w:r w:rsidR="00584BF1">
        <w:rPr>
          <w:vertAlign w:val="superscript"/>
        </w:rPr>
        <w:t>-1</w:t>
      </w:r>
      <w:r w:rsidR="00EE4B37" w:rsidRPr="00F120A2">
        <w:t xml:space="preserve"> in model 2</w:t>
      </w:r>
      <w:r w:rsidR="00DE3F24">
        <w:t xml:space="preserve"> in 63 </w:t>
      </w:r>
      <w:proofErr w:type="spellStart"/>
      <w:r w:rsidR="00DE3F24">
        <w:t>m</w:t>
      </w:r>
      <w:r w:rsidR="00DE3F24">
        <w:rPr>
          <w:vertAlign w:val="superscript"/>
        </w:rPr>
        <w:t>3</w:t>
      </w:r>
      <w:commentRangeEnd w:id="118"/>
      <w:r w:rsidR="000E5A8B" w:rsidRPr="00150CCB">
        <w:rPr>
          <w:rStyle w:val="CommentReference"/>
          <w:sz w:val="22"/>
          <w:szCs w:val="22"/>
        </w:rPr>
        <w:commentReference w:id="118"/>
      </w:r>
      <w:proofErr w:type="spellEnd"/>
      <w:r w:rsidR="009C5254" w:rsidRPr="00150CCB">
        <w:t>. This is then cooled to 4 °C for preservation.</w:t>
      </w:r>
    </w:p>
    <w:p w14:paraId="64B8CB95" w14:textId="25D16926" w:rsidR="00B35302" w:rsidRDefault="00972ED5" w:rsidP="009C5254">
      <w:pPr>
        <w:spacing w:line="276" w:lineRule="auto"/>
        <w:rPr>
          <w:b/>
          <w:bCs/>
        </w:rPr>
      </w:pPr>
      <w:r>
        <w:rPr>
          <w:b/>
          <w:bCs/>
        </w:rPr>
        <w:t>Feed and Bleed</w:t>
      </w:r>
      <w:r w:rsidR="00B35302" w:rsidRPr="00B35302">
        <w:rPr>
          <w:b/>
          <w:bCs/>
        </w:rPr>
        <w:t xml:space="preserve"> proliferation &amp; differentiation</w:t>
      </w:r>
      <w:r w:rsidR="00B35302">
        <w:rPr>
          <w:b/>
          <w:bCs/>
        </w:rPr>
        <w:t xml:space="preserve"> (</w:t>
      </w:r>
      <w:r w:rsidR="003F3CD1">
        <w:rPr>
          <w:b/>
          <w:bCs/>
        </w:rPr>
        <w:t>M</w:t>
      </w:r>
      <w:r w:rsidR="00B35302">
        <w:rPr>
          <w:b/>
          <w:bCs/>
        </w:rPr>
        <w:t>odel 3)</w:t>
      </w:r>
      <w:r w:rsidR="00B4036D">
        <w:rPr>
          <w:b/>
          <w:bCs/>
        </w:rPr>
        <w:t xml:space="preserve">; P18-P20, </w:t>
      </w:r>
      <w:proofErr w:type="spellStart"/>
      <w:r w:rsidR="00B4036D">
        <w:rPr>
          <w:b/>
          <w:bCs/>
        </w:rPr>
        <w:t>P24</w:t>
      </w:r>
      <w:proofErr w:type="spellEnd"/>
      <w:r w:rsidR="00B4036D">
        <w:rPr>
          <w:b/>
          <w:bCs/>
        </w:rPr>
        <w:t xml:space="preserve"> &amp; </w:t>
      </w:r>
      <w:proofErr w:type="spellStart"/>
      <w:r w:rsidR="00B4036D">
        <w:rPr>
          <w:b/>
          <w:bCs/>
        </w:rPr>
        <w:t>P25</w:t>
      </w:r>
      <w:proofErr w:type="spellEnd"/>
      <w:r w:rsidR="00B4036D">
        <w:rPr>
          <w:b/>
          <w:bCs/>
        </w:rPr>
        <w:t>:</w:t>
      </w:r>
    </w:p>
    <w:p w14:paraId="576A0CC5" w14:textId="7922FA8F" w:rsidR="00F77E42" w:rsidRDefault="00014D80" w:rsidP="00B35302">
      <w:pPr>
        <w:spacing w:line="276" w:lineRule="auto"/>
      </w:pPr>
      <w:r w:rsidRPr="00A376AB">
        <w:t>The start of the batch process is the same as the perfusion</w:t>
      </w:r>
      <w:r w:rsidR="00A376AB">
        <w:t xml:space="preserve"> process</w:t>
      </w:r>
      <w:r w:rsidRPr="00A376AB">
        <w:t xml:space="preserve">. In the proliferation phase a 20 </w:t>
      </w:r>
      <w:proofErr w:type="spellStart"/>
      <w:r w:rsidRPr="00A376AB">
        <w:t>m</w:t>
      </w:r>
      <w:r w:rsidRPr="00A376AB">
        <w:rPr>
          <w:vertAlign w:val="superscript"/>
        </w:rPr>
        <w:t>3</w:t>
      </w:r>
      <w:proofErr w:type="spellEnd"/>
      <w:r w:rsidRPr="00A376AB">
        <w:t xml:space="preserve"> bioreactor</w:t>
      </w:r>
      <w:r w:rsidR="00CD694D">
        <w:t xml:space="preserve"> (</w:t>
      </w:r>
      <w:proofErr w:type="spellStart"/>
      <w:r w:rsidR="00CD694D">
        <w:t>P18</w:t>
      </w:r>
      <w:proofErr w:type="spellEnd"/>
      <w:r w:rsidR="00CD694D">
        <w:t>)</w:t>
      </w:r>
      <w:r w:rsidRPr="00A376AB">
        <w:t xml:space="preserve"> is </w:t>
      </w:r>
      <w:r w:rsidR="00A376AB" w:rsidRPr="00A376AB">
        <w:t xml:space="preserve">filled with </w:t>
      </w:r>
      <w:commentRangeStart w:id="119"/>
      <w:r w:rsidR="00A376AB" w:rsidRPr="00A376AB">
        <w:t>medium</w:t>
      </w:r>
      <w:commentRangeEnd w:id="119"/>
      <w:r w:rsidR="00041B43" w:rsidRPr="00A376AB">
        <w:rPr>
          <w:rStyle w:val="CommentReference"/>
          <w:sz w:val="22"/>
          <w:szCs w:val="22"/>
        </w:rPr>
        <w:commentReference w:id="119"/>
      </w:r>
      <w:r w:rsidR="00A376AB" w:rsidRPr="00A376AB">
        <w:t>, heated to 37 °C and inoculated with biomass from the seed train.</w:t>
      </w:r>
      <w:r w:rsidR="00500924">
        <w:t xml:space="preserve"> A batch phase of three days is run, after which the spent medium is removed </w:t>
      </w:r>
      <w:r w:rsidR="00CD694D">
        <w:t>and fresh medium is added for a second 3</w:t>
      </w:r>
      <w:r w:rsidR="00F47DC7">
        <w:t>-</w:t>
      </w:r>
      <w:r w:rsidR="00CD694D">
        <w:t xml:space="preserve">day batch. </w:t>
      </w:r>
      <w:r w:rsidR="00F47DC7">
        <w:t xml:space="preserve">Since the medium is refreshed, lactate accumulation is expected to be less of an issue and thus a </w:t>
      </w:r>
      <w:commentRangeStart w:id="120"/>
      <w:r w:rsidR="00F47DC7">
        <w:t xml:space="preserve">higher </w:t>
      </w:r>
      <w:commentRangeEnd w:id="120"/>
      <w:r w:rsidR="004315B2">
        <w:rPr>
          <w:rStyle w:val="CommentReference"/>
          <w:sz w:val="22"/>
          <w:szCs w:val="22"/>
        </w:rPr>
        <w:commentReference w:id="120"/>
      </w:r>
      <w:r w:rsidR="00F47DC7">
        <w:t>glucose concentration can be used</w:t>
      </w:r>
      <w:r w:rsidR="00837764">
        <w:t xml:space="preserve"> than a regular batch</w:t>
      </w:r>
      <w:r w:rsidR="005D7520">
        <w:t>, 7.8 g</w:t>
      </w:r>
      <w:r w:rsidR="0010736B">
        <w:t xml:space="preserve">* </w:t>
      </w:r>
      <w:r w:rsidR="005D7520">
        <w:t>L</w:t>
      </w:r>
      <w:r w:rsidR="0010736B">
        <w:rPr>
          <w:vertAlign w:val="superscript"/>
        </w:rPr>
        <w:t>-1</w:t>
      </w:r>
      <w:r w:rsidR="00E129BC">
        <w:t>, and thus more bi</w:t>
      </w:r>
      <w:r w:rsidR="00847818">
        <w:t>omass growth can occur per batch</w:t>
      </w:r>
      <w:r w:rsidR="00F47DC7">
        <w:t xml:space="preserve">. </w:t>
      </w:r>
      <w:r w:rsidR="00017953">
        <w:t xml:space="preserve">After the two batches, </w:t>
      </w:r>
      <w:r w:rsidR="00E90C64">
        <w:t>a biomass concentration of 5.4 g</w:t>
      </w:r>
      <w:r w:rsidR="0010736B">
        <w:t xml:space="preserve">* </w:t>
      </w:r>
      <w:r w:rsidR="00E90C64">
        <w:t>L</w:t>
      </w:r>
      <w:r w:rsidR="0010736B">
        <w:rPr>
          <w:vertAlign w:val="superscript"/>
        </w:rPr>
        <w:t>-1</w:t>
      </w:r>
      <w:r w:rsidR="00E90C64">
        <w:t xml:space="preserve"> is reached.</w:t>
      </w:r>
      <w:r w:rsidR="003F3CD1">
        <w:t xml:space="preserve"> </w:t>
      </w:r>
      <w:r w:rsidR="00DC254C">
        <w:t xml:space="preserve">This is </w:t>
      </w:r>
      <w:r w:rsidR="00034612">
        <w:t>concentrated with microfiltration</w:t>
      </w:r>
      <w:r w:rsidR="002C773F">
        <w:t xml:space="preserve"> (</w:t>
      </w:r>
      <w:proofErr w:type="spellStart"/>
      <w:r w:rsidR="002C773F">
        <w:t>P19</w:t>
      </w:r>
      <w:proofErr w:type="spellEnd"/>
      <w:r w:rsidR="002C773F">
        <w:t xml:space="preserve">) to </w:t>
      </w:r>
      <w:r w:rsidR="001E3425">
        <w:t>27.1 g</w:t>
      </w:r>
      <w:r w:rsidR="0010736B">
        <w:t xml:space="preserve">* </w:t>
      </w:r>
      <w:r w:rsidR="001E3425">
        <w:t>L</w:t>
      </w:r>
      <w:r w:rsidR="0010736B">
        <w:rPr>
          <w:vertAlign w:val="superscript"/>
        </w:rPr>
        <w:t>-1</w:t>
      </w:r>
      <w:r w:rsidR="00344661">
        <w:t xml:space="preserve"> with which the differentiation reactor is inoculated.</w:t>
      </w:r>
    </w:p>
    <w:p w14:paraId="4950A507" w14:textId="6D5D46F9" w:rsidR="00344661" w:rsidRPr="00DC254C" w:rsidRDefault="00C56B64" w:rsidP="00B35302">
      <w:pPr>
        <w:spacing w:line="276" w:lineRule="auto"/>
      </w:pPr>
      <w:r>
        <w:t xml:space="preserve">The differentiation still occurs in a 67 </w:t>
      </w:r>
      <w:proofErr w:type="spellStart"/>
      <w:r>
        <w:t>m</w:t>
      </w:r>
      <w:r w:rsidRPr="00C56B64">
        <w:rPr>
          <w:vertAlign w:val="superscript"/>
        </w:rPr>
        <w:t>3</w:t>
      </w:r>
      <w:proofErr w:type="spellEnd"/>
      <w:r>
        <w:t xml:space="preserve"> airlift reactor</w:t>
      </w:r>
      <w:r w:rsidR="00C42C34">
        <w:t xml:space="preserve"> (</w:t>
      </w:r>
      <w:proofErr w:type="spellStart"/>
      <w:r w:rsidR="00C42C34">
        <w:t>P20</w:t>
      </w:r>
      <w:proofErr w:type="spellEnd"/>
      <w:r w:rsidR="00C42C34">
        <w:t>)</w:t>
      </w:r>
      <w:r>
        <w:t>, where just like in the proliferation, two batches are</w:t>
      </w:r>
      <w:r w:rsidR="00956835">
        <w:t xml:space="preserve"> run and the medium is refreshed in between the batches. Each batch lasts </w:t>
      </w:r>
      <w:r w:rsidR="00F05D77">
        <w:t xml:space="preserve">65 hours </w:t>
      </w:r>
      <w:r w:rsidR="00971594">
        <w:t>and a glucose concentration of 31 g</w:t>
      </w:r>
      <w:r w:rsidR="0010736B">
        <w:t xml:space="preserve">* </w:t>
      </w:r>
      <w:r w:rsidR="00971594">
        <w:t>L</w:t>
      </w:r>
      <w:r w:rsidR="0010736B">
        <w:rPr>
          <w:vertAlign w:val="superscript"/>
        </w:rPr>
        <w:t>-1</w:t>
      </w:r>
      <w:r w:rsidR="00971594">
        <w:t xml:space="preserve"> is used</w:t>
      </w:r>
      <w:r w:rsidR="008F0558">
        <w:t xml:space="preserve">. </w:t>
      </w:r>
      <w:r w:rsidR="003520F1">
        <w:t xml:space="preserve">A difference with the proliferation is the scaling out aspect. Rather than a single airlift reactor per batch, </w:t>
      </w:r>
      <w:r w:rsidR="005F5939">
        <w:t xml:space="preserve">10 airlift bioreactors are used </w:t>
      </w:r>
      <w:r w:rsidR="00B71240">
        <w:t xml:space="preserve">so the cells can be at a lower density for the differentiation phase and enough medium can be supplied to the cells. </w:t>
      </w:r>
      <w:r w:rsidR="00D13CB1">
        <w:t xml:space="preserve">At the end of the differentiation an adipocyte concentration of </w:t>
      </w:r>
      <w:r w:rsidR="00C135F1">
        <w:t>12.5 g</w:t>
      </w:r>
      <w:r w:rsidR="0010736B">
        <w:t xml:space="preserve">* </w:t>
      </w:r>
      <w:r w:rsidR="00C135F1">
        <w:t>L</w:t>
      </w:r>
      <w:r w:rsidR="0010736B">
        <w:rPr>
          <w:vertAlign w:val="superscript"/>
        </w:rPr>
        <w:t>-1</w:t>
      </w:r>
      <w:r w:rsidR="00C135F1">
        <w:t xml:space="preserve"> is reached</w:t>
      </w:r>
      <w:r w:rsidR="003F7C1C">
        <w:t xml:space="preserve"> in </w:t>
      </w:r>
      <w:r w:rsidR="00DE53B0">
        <w:t xml:space="preserve">714 </w:t>
      </w:r>
      <w:proofErr w:type="spellStart"/>
      <w:r w:rsidR="00DE53B0">
        <w:t>m</w:t>
      </w:r>
      <w:r w:rsidR="00DE53B0">
        <w:rPr>
          <w:vertAlign w:val="superscript"/>
        </w:rPr>
        <w:t>3</w:t>
      </w:r>
      <w:proofErr w:type="spellEnd"/>
      <w:r w:rsidR="00C135F1">
        <w:t>.</w:t>
      </w:r>
    </w:p>
    <w:p w14:paraId="177B2231" w14:textId="5053792F" w:rsidR="00B35302" w:rsidRPr="00B35302" w:rsidRDefault="00B35302" w:rsidP="00B35302">
      <w:pPr>
        <w:spacing w:line="276" w:lineRule="auto"/>
        <w:rPr>
          <w:b/>
          <w:bCs/>
        </w:rPr>
      </w:pPr>
      <w:r w:rsidRPr="00B35302">
        <w:rPr>
          <w:b/>
          <w:bCs/>
        </w:rPr>
        <w:t>Downstream processing; P21-P23:</w:t>
      </w:r>
    </w:p>
    <w:p w14:paraId="7B6F26F8" w14:textId="00B0CB54" w:rsidR="009655E3" w:rsidRPr="00B35302" w:rsidRDefault="00B35302" w:rsidP="00B35302">
      <w:pPr>
        <w:spacing w:line="276" w:lineRule="auto"/>
      </w:pPr>
      <w:r w:rsidRPr="00150CCB">
        <w:t xml:space="preserve">The adipocytes are decanted in </w:t>
      </w:r>
      <w:proofErr w:type="spellStart"/>
      <w:r w:rsidRPr="00150CCB">
        <w:t>P21</w:t>
      </w:r>
      <w:proofErr w:type="spellEnd"/>
      <w:r w:rsidR="00A618A0">
        <w:t>. I</w:t>
      </w:r>
      <w:r w:rsidRPr="002310D8">
        <w:t>n</w:t>
      </w:r>
      <w:r w:rsidRPr="00150CCB">
        <w:t xml:space="preserve"> rea</w:t>
      </w:r>
      <w:r w:rsidR="005525F5">
        <w:t>lity</w:t>
      </w:r>
      <w:r w:rsidRPr="00150CCB">
        <w:t xml:space="preserve"> this would occur </w:t>
      </w:r>
      <w:r w:rsidR="00A16A16">
        <w:t>in</w:t>
      </w:r>
      <w:r w:rsidR="0020599A">
        <w:t xml:space="preserve"> </w:t>
      </w:r>
      <w:r w:rsidRPr="00150CCB">
        <w:t xml:space="preserve">the </w:t>
      </w:r>
      <w:r w:rsidR="0020599A">
        <w:t xml:space="preserve">differentiation </w:t>
      </w:r>
      <w:r w:rsidRPr="00150CCB">
        <w:t>tank</w:t>
      </w:r>
      <w:r w:rsidR="00EB58DD">
        <w:t>,</w:t>
      </w:r>
      <w:r w:rsidRPr="00150CCB">
        <w:t xml:space="preserve"> but this is not possible to simulate in </w:t>
      </w:r>
      <w:proofErr w:type="spellStart"/>
      <w:r w:rsidRPr="00150CCB">
        <w:t>Superpro</w:t>
      </w:r>
      <w:proofErr w:type="spellEnd"/>
      <w:r w:rsidR="001674D2">
        <w:t xml:space="preserve"> Designer</w:t>
      </w:r>
      <w:r w:rsidRPr="00150CCB">
        <w:t xml:space="preserve"> thus it was chosen to represent this with a separate tank. </w:t>
      </w:r>
      <w:r w:rsidR="00A16A16">
        <w:t xml:space="preserve">90% of the adipocytes are decanted and placed into a </w:t>
      </w:r>
      <w:r w:rsidR="00AA0A04">
        <w:t xml:space="preserve">water-filled </w:t>
      </w:r>
      <w:r w:rsidR="00A16A16">
        <w:t>tank</w:t>
      </w:r>
      <w:r w:rsidR="00AA0A04">
        <w:t xml:space="preserve"> (</w:t>
      </w:r>
      <w:proofErr w:type="spellStart"/>
      <w:r w:rsidR="00AA0A04">
        <w:t>P22</w:t>
      </w:r>
      <w:proofErr w:type="spellEnd"/>
      <w:r w:rsidR="00AA0A04">
        <w:t>)</w:t>
      </w:r>
      <w:r w:rsidR="00A16A16">
        <w:t xml:space="preserve"> to dilute the</w:t>
      </w:r>
      <w:r w:rsidR="009C48FB">
        <w:t xml:space="preserve"> remaining</w:t>
      </w:r>
      <w:r w:rsidR="00A16A16">
        <w:t xml:space="preserve"> medium </w:t>
      </w:r>
      <w:r w:rsidRPr="00150CCB">
        <w:t>and</w:t>
      </w:r>
      <w:r w:rsidR="009C48FB">
        <w:t xml:space="preserve"> are</w:t>
      </w:r>
      <w:r w:rsidRPr="00150CCB">
        <w:t xml:space="preserve"> decanted again (</w:t>
      </w:r>
      <w:proofErr w:type="spellStart"/>
      <w:r w:rsidRPr="00150CCB">
        <w:t>P23</w:t>
      </w:r>
      <w:proofErr w:type="spellEnd"/>
      <w:r w:rsidRPr="00150CCB">
        <w:t xml:space="preserve">), </w:t>
      </w:r>
      <w:r w:rsidR="009C48FB">
        <w:t>once again with 90% efficiency. This means that the final product is an adipocyte paste with a concentration of 82</w:t>
      </w:r>
      <w:r w:rsidR="00120CF8">
        <w:t>2.5</w:t>
      </w:r>
      <w:r w:rsidR="009C48FB">
        <w:t xml:space="preserve"> g</w:t>
      </w:r>
      <w:r w:rsidR="0010736B">
        <w:t xml:space="preserve">* </w:t>
      </w:r>
      <w:r w:rsidR="009C48FB">
        <w:t>L</w:t>
      </w:r>
      <w:r w:rsidR="0010736B">
        <w:rPr>
          <w:vertAlign w:val="superscript"/>
        </w:rPr>
        <w:t>-1</w:t>
      </w:r>
      <w:r w:rsidR="009C48FB">
        <w:t xml:space="preserve"> in model 1</w:t>
      </w:r>
      <w:r w:rsidR="00AF3CC7">
        <w:t>;</w:t>
      </w:r>
      <w:r w:rsidR="009C48FB">
        <w:t xml:space="preserve"> </w:t>
      </w:r>
      <w:r w:rsidR="00AF3CC7">
        <w:t>808,9 g</w:t>
      </w:r>
      <w:r w:rsidR="0010736B">
        <w:t xml:space="preserve">* </w:t>
      </w:r>
      <w:r w:rsidR="00AF3CC7">
        <w:t>L</w:t>
      </w:r>
      <w:r w:rsidR="0010736B">
        <w:rPr>
          <w:vertAlign w:val="superscript"/>
        </w:rPr>
        <w:t>-1</w:t>
      </w:r>
      <w:r w:rsidR="00AF3CC7">
        <w:t xml:space="preserve"> in model 2 and </w:t>
      </w:r>
      <w:r w:rsidR="002F7D15">
        <w:t>716,</w:t>
      </w:r>
      <w:r w:rsidR="00A82871">
        <w:t>1 g</w:t>
      </w:r>
      <w:r w:rsidR="0010736B">
        <w:t xml:space="preserve">* </w:t>
      </w:r>
      <w:r w:rsidR="00A82871">
        <w:t>L</w:t>
      </w:r>
      <w:r w:rsidR="0010736B">
        <w:rPr>
          <w:vertAlign w:val="superscript"/>
        </w:rPr>
        <w:t>-1</w:t>
      </w:r>
      <w:r w:rsidR="00A82871">
        <w:t xml:space="preserve"> in model 3. </w:t>
      </w:r>
      <w:r w:rsidR="00844B53">
        <w:t>P</w:t>
      </w:r>
      <w:r w:rsidR="00A82871">
        <w:t>er batch</w:t>
      </w:r>
      <w:r w:rsidR="00844B53">
        <w:t xml:space="preserve"> </w:t>
      </w:r>
      <w:r w:rsidR="006B3990">
        <w:t xml:space="preserve">7.5 MT of adipocytes are produced in model 1, </w:t>
      </w:r>
      <w:r w:rsidR="00A8116B">
        <w:t>8 MT in model 2 and 7.2 MT in</w:t>
      </w:r>
      <w:r w:rsidR="00A82871">
        <w:t xml:space="preserve"> </w:t>
      </w:r>
      <w:r w:rsidR="00CF067F">
        <w:t>model 3</w:t>
      </w:r>
      <w:r w:rsidR="00A8116B">
        <w:t>.</w:t>
      </w:r>
      <w:r w:rsidR="00E03B25">
        <w:t xml:space="preserve"> </w:t>
      </w:r>
    </w:p>
    <w:p w14:paraId="624E46E5" w14:textId="0A5DE60F" w:rsidR="00F05F43" w:rsidRPr="00F05F43" w:rsidRDefault="00F05F43" w:rsidP="00F05F43">
      <w:pPr>
        <w:spacing w:line="276" w:lineRule="auto"/>
        <w:rPr>
          <w:b/>
          <w:bCs/>
        </w:rPr>
      </w:pPr>
      <w:proofErr w:type="spellStart"/>
      <w:r w:rsidRPr="00F05F43">
        <w:rPr>
          <w:b/>
          <w:bCs/>
        </w:rPr>
        <w:t>Superpro</w:t>
      </w:r>
      <w:proofErr w:type="spellEnd"/>
      <w:r w:rsidRPr="00F05F43">
        <w:rPr>
          <w:b/>
          <w:bCs/>
        </w:rPr>
        <w:t xml:space="preserve"> Designer limitations:</w:t>
      </w:r>
    </w:p>
    <w:p w14:paraId="38738E0A" w14:textId="4C989959" w:rsidR="00F05F43" w:rsidRDefault="00F05F43" w:rsidP="00F05F43">
      <w:pPr>
        <w:spacing w:line="276" w:lineRule="auto"/>
      </w:pPr>
      <w:r w:rsidRPr="008C64FC">
        <w:t>There</w:t>
      </w:r>
      <w:r>
        <w:t xml:space="preserve"> are several restrictions in the </w:t>
      </w:r>
      <w:proofErr w:type="spellStart"/>
      <w:r>
        <w:t>SuperPro</w:t>
      </w:r>
      <w:proofErr w:type="spellEnd"/>
      <w:r>
        <w:t xml:space="preserve"> simulation that </w:t>
      </w:r>
      <w:r w:rsidRPr="0033464C">
        <w:rPr>
          <w:iCs/>
        </w:rPr>
        <w:t>limit how accurate the model can be.</w:t>
      </w:r>
      <w:r>
        <w:rPr>
          <w:iCs/>
        </w:rPr>
        <w:t xml:space="preserve"> Firstly</w:t>
      </w:r>
      <w:r w:rsidR="005C291C">
        <w:rPr>
          <w:iCs/>
        </w:rPr>
        <w:t>,</w:t>
      </w:r>
      <w:r w:rsidRPr="0033464C">
        <w:rPr>
          <w:iCs/>
        </w:rPr>
        <w:t xml:space="preserve"> </w:t>
      </w:r>
      <w:r w:rsidRPr="008C64FC">
        <w:t xml:space="preserve">is </w:t>
      </w:r>
      <w:r>
        <w:t>the</w:t>
      </w:r>
      <w:r w:rsidRPr="008C64FC">
        <w:t xml:space="preserve"> limit of 25 process components per file, thus it was chosen to simplify the depiction of the medium sterilisation. In the actual process, all </w:t>
      </w:r>
      <w:r w:rsidR="00D66E75" w:rsidRPr="008C64FC">
        <w:t>media</w:t>
      </w:r>
      <w:r w:rsidRPr="008C64FC">
        <w:t xml:space="preserve"> will be sterilised but in the model only the sterilisation of the perfusion medium for the differentiation is shown, with the remainder of the medium depicted as a simple incoming stream.</w:t>
      </w:r>
      <w:r>
        <w:t xml:space="preserve"> </w:t>
      </w:r>
    </w:p>
    <w:p w14:paraId="441CF53E" w14:textId="529C5A5F" w:rsidR="00F05F43" w:rsidRDefault="00F05F43" w:rsidP="00F05F43">
      <w:pPr>
        <w:spacing w:line="276" w:lineRule="auto"/>
        <w:rPr>
          <w:iCs/>
        </w:rPr>
      </w:pPr>
      <w:r>
        <w:t>Additionally, t</w:t>
      </w:r>
      <w:r w:rsidRPr="008C64FC">
        <w:rPr>
          <w:iCs/>
        </w:rPr>
        <w:t xml:space="preserve">he process is designed to have medium sterilised and mixed when it is demanded in a specific part of the process, e.g. the proliferation medium. This means no large holding tanks should be necessary, as the medium is created ‘on demand’. However, </w:t>
      </w:r>
      <w:proofErr w:type="spellStart"/>
      <w:r w:rsidRPr="008C64FC">
        <w:rPr>
          <w:iCs/>
        </w:rPr>
        <w:t>SuperPro</w:t>
      </w:r>
      <w:proofErr w:type="spellEnd"/>
      <w:r w:rsidRPr="008C64FC">
        <w:rPr>
          <w:iCs/>
        </w:rPr>
        <w:t xml:space="preserve"> still requires the tanks (such as P-6) to be able to hold the full content of the incoming and outgoing streams, thus they are much larger in the simulation than they would be in real</w:t>
      </w:r>
      <w:r w:rsidR="001B7FF6">
        <w:rPr>
          <w:iCs/>
        </w:rPr>
        <w:t>ity.</w:t>
      </w:r>
      <w:r w:rsidRPr="008C64FC">
        <w:rPr>
          <w:iCs/>
        </w:rPr>
        <w:t xml:space="preserve"> </w:t>
      </w:r>
      <w:commentRangeStart w:id="121"/>
      <w:commentRangeEnd w:id="121"/>
      <w:r>
        <w:rPr>
          <w:rStyle w:val="CommentReference"/>
          <w:iCs/>
          <w:sz w:val="22"/>
          <w:szCs w:val="22"/>
        </w:rPr>
        <w:commentReference w:id="121"/>
      </w:r>
    </w:p>
    <w:p w14:paraId="135DCE0D" w14:textId="25F91CAC" w:rsidR="00F05F43" w:rsidRDefault="00F05F43" w:rsidP="00F05F43">
      <w:pPr>
        <w:spacing w:line="276" w:lineRule="auto"/>
      </w:pPr>
      <w:r w:rsidRPr="00F05F43">
        <w:rPr>
          <w:iCs/>
        </w:rPr>
        <w:t xml:space="preserve">A simplified version of the medium composition is entered into </w:t>
      </w:r>
      <w:proofErr w:type="spellStart"/>
      <w:r w:rsidRPr="00F05F43">
        <w:rPr>
          <w:iCs/>
        </w:rPr>
        <w:t>SuperPro</w:t>
      </w:r>
      <w:proofErr w:type="spellEnd"/>
      <w:r w:rsidRPr="00F05F43">
        <w:rPr>
          <w:iCs/>
        </w:rPr>
        <w:t xml:space="preserve">, which includes glucose, vitamins, growth factors, amino acids and salts. Of these components, only glucose and amino acids are actually used in the reactions in </w:t>
      </w:r>
      <w:proofErr w:type="spellStart"/>
      <w:r w:rsidRPr="00F05F43">
        <w:rPr>
          <w:iCs/>
        </w:rPr>
        <w:t>SuperPro</w:t>
      </w:r>
      <w:proofErr w:type="spellEnd"/>
      <w:r w:rsidRPr="00F05F43">
        <w:rPr>
          <w:iCs/>
        </w:rPr>
        <w:t xml:space="preserve">, as the exact consumption of the other components is not clearly known. These components are therefore present in the same quantities in the in- and outgoing streams, something that would not happen in a real process where these components will be consumed by the cells. It was still chosen to depict these components in the medium in </w:t>
      </w:r>
      <w:proofErr w:type="spellStart"/>
      <w:r w:rsidRPr="00F05F43">
        <w:rPr>
          <w:iCs/>
        </w:rPr>
        <w:t>SuperPro</w:t>
      </w:r>
      <w:proofErr w:type="spellEnd"/>
      <w:r w:rsidRPr="00F05F43">
        <w:rPr>
          <w:iCs/>
        </w:rPr>
        <w:t xml:space="preserve"> model to get a more accurate cost depiction.</w:t>
      </w:r>
    </w:p>
    <w:p w14:paraId="4233921B" w14:textId="47107B8E" w:rsidR="20CDB475" w:rsidRPr="00150CCB" w:rsidRDefault="3A47E90A" w:rsidP="08202167">
      <w:pPr>
        <w:pStyle w:val="Heading1"/>
        <w:spacing w:line="276" w:lineRule="auto"/>
        <w:rPr>
          <w:rFonts w:ascii="Arial" w:eastAsia="Arial" w:hAnsi="Arial" w:cs="Arial"/>
        </w:rPr>
      </w:pPr>
      <w:bookmarkStart w:id="122" w:name="_Toc212212216"/>
      <w:r w:rsidRPr="156D4B37">
        <w:rPr>
          <w:rFonts w:ascii="Arial" w:eastAsia="Arial" w:hAnsi="Arial" w:cs="Arial"/>
        </w:rPr>
        <w:t>VII.</w:t>
      </w:r>
      <w:r w:rsidR="20CDB475">
        <w:tab/>
      </w:r>
      <w:r w:rsidR="20CDB475" w:rsidRPr="7A1BF4ED">
        <w:rPr>
          <w:rFonts w:ascii="Arial" w:eastAsia="Arial" w:hAnsi="Arial" w:cs="Arial"/>
        </w:rPr>
        <w:t>Cost Analysis</w:t>
      </w:r>
      <w:bookmarkEnd w:id="122"/>
    </w:p>
    <w:p w14:paraId="546A31EC" w14:textId="72D3572B" w:rsidR="0010616E" w:rsidRDefault="0010616E">
      <w:r>
        <w:t xml:space="preserve">A cost comparison </w:t>
      </w:r>
      <w:r w:rsidR="00777CD0">
        <w:t>wa</w:t>
      </w:r>
      <w:r>
        <w:t xml:space="preserve">s done between the three </w:t>
      </w:r>
      <w:proofErr w:type="spellStart"/>
      <w:r>
        <w:t>SuperPro</w:t>
      </w:r>
      <w:proofErr w:type="spellEnd"/>
      <w:r>
        <w:t xml:space="preserve"> </w:t>
      </w:r>
      <w:r w:rsidR="00F57D2D">
        <w:t>models discussed in section VI</w:t>
      </w:r>
      <w:r w:rsidR="00B243D4">
        <w:t xml:space="preserve">. The results of these are summarised in </w:t>
      </w:r>
      <w:r w:rsidR="51C89242">
        <w:t>T</w:t>
      </w:r>
      <w:r w:rsidR="00B243D4">
        <w:t xml:space="preserve">able </w:t>
      </w:r>
      <w:r w:rsidR="50C66161">
        <w:t>4</w:t>
      </w:r>
      <w:r w:rsidR="00B243D4">
        <w:t>.</w:t>
      </w:r>
      <w:r w:rsidR="00AF6612">
        <w:t xml:space="preserve"> Model 1 and 2 have the same perfusion operating system but different glucose concentrations in the medium</w:t>
      </w:r>
      <w:r w:rsidR="003B4FCC">
        <w:t xml:space="preserve">, resulting in less medium required in model 2, the system with high glucose concentration. The 3rd model </w:t>
      </w:r>
      <w:r w:rsidR="00611CF5">
        <w:t>ha</w:t>
      </w:r>
      <w:r w:rsidR="003B4FCC">
        <w:t xml:space="preserve">s a feed and bleed </w:t>
      </w:r>
      <w:r w:rsidR="00611CF5">
        <w:t>operating system</w:t>
      </w:r>
      <w:r w:rsidR="00A8669A">
        <w:t xml:space="preserve"> with higher glucose concentrations in the medium as well.</w:t>
      </w:r>
      <w:r w:rsidR="00C6602B">
        <w:t xml:space="preserve"> The costs are based on a production process of 5000 MT of adipocytes annually. </w:t>
      </w:r>
      <w:r w:rsidR="0085067D">
        <w:t>For the first model a break even selling price of €675</w:t>
      </w:r>
      <w:r w:rsidR="0010736B">
        <w:t xml:space="preserve"> </w:t>
      </w:r>
      <w:r w:rsidR="0085067D">
        <w:t>kg</w:t>
      </w:r>
      <w:r w:rsidR="0010736B" w:rsidRPr="010EDCBE">
        <w:rPr>
          <w:vertAlign w:val="superscript"/>
        </w:rPr>
        <w:t>-1</w:t>
      </w:r>
      <w:r w:rsidR="0085067D">
        <w:t>, in the 2nd model this is €95</w:t>
      </w:r>
      <w:r w:rsidR="0010736B">
        <w:t xml:space="preserve"> </w:t>
      </w:r>
      <w:r w:rsidR="0085067D">
        <w:t>kg</w:t>
      </w:r>
      <w:r w:rsidR="0010736B" w:rsidRPr="010EDCBE">
        <w:rPr>
          <w:vertAlign w:val="superscript"/>
        </w:rPr>
        <w:t>-1</w:t>
      </w:r>
      <w:r w:rsidR="0085067D">
        <w:t xml:space="preserve"> and in the 3rd model €130</w:t>
      </w:r>
      <w:r w:rsidR="0010736B">
        <w:t xml:space="preserve"> </w:t>
      </w:r>
      <w:r w:rsidR="0085067D">
        <w:t>kg</w:t>
      </w:r>
      <w:r w:rsidR="0010736B" w:rsidRPr="010EDCBE">
        <w:rPr>
          <w:vertAlign w:val="superscript"/>
        </w:rPr>
        <w:t>-1</w:t>
      </w:r>
      <w:r w:rsidR="0085067D">
        <w:t>.</w:t>
      </w:r>
    </w:p>
    <w:p w14:paraId="75004F43" w14:textId="384FDBDA" w:rsidR="00837764" w:rsidRDefault="00837764" w:rsidP="009A27BE">
      <w:pPr>
        <w:rPr>
          <w:sz w:val="18"/>
          <w:szCs w:val="18"/>
        </w:rPr>
      </w:pPr>
      <w:r w:rsidRPr="77783EF3">
        <w:rPr>
          <w:b/>
          <w:sz w:val="18"/>
          <w:szCs w:val="18"/>
        </w:rPr>
        <w:t xml:space="preserve">Table </w:t>
      </w:r>
      <w:r w:rsidR="21B4819A" w:rsidRPr="77783EF3">
        <w:rPr>
          <w:b/>
          <w:sz w:val="18"/>
          <w:szCs w:val="18"/>
        </w:rPr>
        <w:t>4.</w:t>
      </w:r>
      <w:r w:rsidRPr="00150CCB">
        <w:rPr>
          <w:sz w:val="18"/>
          <w:szCs w:val="18"/>
        </w:rPr>
        <w:t xml:space="preserve"> An overview of the </w:t>
      </w:r>
      <w:r>
        <w:rPr>
          <w:sz w:val="18"/>
          <w:szCs w:val="18"/>
        </w:rPr>
        <w:t xml:space="preserve">costs associated with all three </w:t>
      </w:r>
      <w:proofErr w:type="spellStart"/>
      <w:r>
        <w:rPr>
          <w:sz w:val="18"/>
          <w:szCs w:val="18"/>
        </w:rPr>
        <w:t>SuperPro</w:t>
      </w:r>
      <w:proofErr w:type="spellEnd"/>
      <w:r>
        <w:rPr>
          <w:sz w:val="18"/>
          <w:szCs w:val="18"/>
        </w:rPr>
        <w:t xml:space="preserve"> models</w:t>
      </w:r>
      <w:r w:rsidR="000C1CF3">
        <w:rPr>
          <w:sz w:val="18"/>
          <w:szCs w:val="18"/>
        </w:rPr>
        <w:t xml:space="preserve"> based on the annual production of 5,000 MT of cultivated fat</w:t>
      </w:r>
      <w:r w:rsidRPr="00150CCB">
        <w:rPr>
          <w:sz w:val="18"/>
          <w:szCs w:val="18"/>
        </w:rPr>
        <w:t>.</w:t>
      </w:r>
    </w:p>
    <w:tbl>
      <w:tblPr>
        <w:tblStyle w:val="TableGrid"/>
        <w:tblpPr w:leftFromText="180" w:rightFromText="180" w:vertAnchor="text" w:horzAnchor="margin" w:tblpY="63"/>
        <w:tblW w:w="9027" w:type="dxa"/>
        <w:tblInd w:w="0" w:type="dxa"/>
        <w:tblBorders>
          <w:insideH w:val="single" w:sz="4" w:space="0" w:color="auto"/>
        </w:tblBorders>
        <w:tblLayout w:type="fixed"/>
        <w:tblLook w:val="04A0" w:firstRow="1" w:lastRow="0" w:firstColumn="1" w:lastColumn="0" w:noHBand="0" w:noVBand="1"/>
      </w:tblPr>
      <w:tblGrid>
        <w:gridCol w:w="3435"/>
        <w:gridCol w:w="1833"/>
        <w:gridCol w:w="1833"/>
        <w:gridCol w:w="1926"/>
      </w:tblGrid>
      <w:tr w:rsidR="00EB4B5E" w:rsidRPr="00150CCB" w14:paraId="6E3D51BA" w14:textId="77777777" w:rsidTr="010EDCBE">
        <w:trPr>
          <w:trHeight w:val="300"/>
        </w:trPr>
        <w:tc>
          <w:tcPr>
            <w:tcW w:w="3435" w:type="dxa"/>
            <w:hideMark/>
          </w:tcPr>
          <w:p w14:paraId="3BF8BF0F" w14:textId="77777777" w:rsidR="00EB4B5E" w:rsidRPr="0000036F" w:rsidRDefault="00EB4B5E" w:rsidP="00EB4B5E">
            <w:pPr>
              <w:spacing w:line="276" w:lineRule="auto"/>
              <w:rPr>
                <w:b/>
                <w:bCs/>
                <w:color w:val="000000"/>
                <w:sz w:val="18"/>
                <w:szCs w:val="18"/>
              </w:rPr>
            </w:pPr>
          </w:p>
        </w:tc>
        <w:tc>
          <w:tcPr>
            <w:tcW w:w="1833" w:type="dxa"/>
            <w:hideMark/>
          </w:tcPr>
          <w:p w14:paraId="50C68295" w14:textId="77777777" w:rsidR="00EB4B5E" w:rsidRPr="0000036F" w:rsidRDefault="00EB4B5E" w:rsidP="00EB4B5E">
            <w:pPr>
              <w:spacing w:line="276" w:lineRule="auto"/>
              <w:rPr>
                <w:b/>
                <w:bCs/>
                <w:color w:val="000000"/>
                <w:sz w:val="18"/>
                <w:szCs w:val="18"/>
              </w:rPr>
            </w:pPr>
            <w:r w:rsidRPr="0000036F">
              <w:rPr>
                <w:b/>
                <w:bCs/>
                <w:sz w:val="18"/>
                <w:szCs w:val="18"/>
              </w:rPr>
              <w:t>Model 1</w:t>
            </w:r>
          </w:p>
        </w:tc>
        <w:tc>
          <w:tcPr>
            <w:tcW w:w="1833" w:type="dxa"/>
            <w:vAlign w:val="center"/>
            <w:hideMark/>
          </w:tcPr>
          <w:p w14:paraId="6A8C69B0" w14:textId="77777777" w:rsidR="00EB4B5E" w:rsidRPr="0000036F" w:rsidRDefault="00EB4B5E" w:rsidP="00EB4B5E">
            <w:pPr>
              <w:spacing w:line="276" w:lineRule="auto"/>
              <w:rPr>
                <w:b/>
                <w:bCs/>
                <w:sz w:val="18"/>
                <w:szCs w:val="18"/>
              </w:rPr>
            </w:pPr>
            <w:r w:rsidRPr="0000036F">
              <w:rPr>
                <w:b/>
                <w:bCs/>
                <w:sz w:val="18"/>
                <w:szCs w:val="18"/>
              </w:rPr>
              <w:t>Model 2</w:t>
            </w:r>
          </w:p>
          <w:p w14:paraId="27BF83CB" w14:textId="77777777" w:rsidR="00EB4B5E" w:rsidRPr="0000036F" w:rsidRDefault="00EB4B5E" w:rsidP="00EB4B5E">
            <w:pPr>
              <w:spacing w:line="276" w:lineRule="auto"/>
              <w:rPr>
                <w:b/>
                <w:bCs/>
                <w:color w:val="000000"/>
                <w:sz w:val="18"/>
                <w:szCs w:val="18"/>
              </w:rPr>
            </w:pPr>
          </w:p>
        </w:tc>
        <w:tc>
          <w:tcPr>
            <w:tcW w:w="1926" w:type="dxa"/>
            <w:vAlign w:val="center"/>
            <w:hideMark/>
          </w:tcPr>
          <w:p w14:paraId="792FCA13" w14:textId="77777777" w:rsidR="00EB4B5E" w:rsidRPr="0000036F" w:rsidRDefault="00EB4B5E" w:rsidP="00EB4B5E">
            <w:pPr>
              <w:spacing w:line="276" w:lineRule="auto"/>
              <w:rPr>
                <w:b/>
                <w:bCs/>
                <w:sz w:val="18"/>
                <w:szCs w:val="18"/>
              </w:rPr>
            </w:pPr>
            <w:r w:rsidRPr="0000036F">
              <w:rPr>
                <w:b/>
                <w:bCs/>
                <w:sz w:val="18"/>
                <w:szCs w:val="18"/>
              </w:rPr>
              <w:t>Model 3</w:t>
            </w:r>
          </w:p>
          <w:p w14:paraId="3968381C" w14:textId="77777777" w:rsidR="00EB4B5E" w:rsidRPr="0000036F" w:rsidRDefault="00EB4B5E" w:rsidP="00EB4B5E">
            <w:pPr>
              <w:spacing w:line="276" w:lineRule="auto"/>
              <w:rPr>
                <w:b/>
                <w:bCs/>
                <w:color w:val="000000"/>
                <w:sz w:val="18"/>
                <w:szCs w:val="18"/>
              </w:rPr>
            </w:pPr>
          </w:p>
        </w:tc>
      </w:tr>
      <w:tr w:rsidR="00EB4B5E" w:rsidRPr="00150CCB" w14:paraId="43CE9B04" w14:textId="77777777" w:rsidTr="010EDCBE">
        <w:trPr>
          <w:trHeight w:val="300"/>
        </w:trPr>
        <w:tc>
          <w:tcPr>
            <w:tcW w:w="3435" w:type="dxa"/>
            <w:noWrap/>
            <w:hideMark/>
          </w:tcPr>
          <w:p w14:paraId="41753851" w14:textId="77777777" w:rsidR="00EB4B5E" w:rsidRPr="0000036F" w:rsidRDefault="00EB4B5E" w:rsidP="00EB4B5E">
            <w:pPr>
              <w:spacing w:line="276" w:lineRule="auto"/>
              <w:rPr>
                <w:b/>
                <w:bCs/>
                <w:color w:val="000000"/>
                <w:sz w:val="18"/>
                <w:szCs w:val="18"/>
              </w:rPr>
            </w:pPr>
            <w:r w:rsidRPr="0000036F">
              <w:rPr>
                <w:b/>
                <w:bCs/>
                <w:sz w:val="18"/>
                <w:szCs w:val="18"/>
              </w:rPr>
              <w:t>Break-even selling price</w:t>
            </w:r>
          </w:p>
        </w:tc>
        <w:tc>
          <w:tcPr>
            <w:tcW w:w="1833" w:type="dxa"/>
            <w:noWrap/>
            <w:hideMark/>
          </w:tcPr>
          <w:p w14:paraId="48FE5D0F" w14:textId="744A06A2" w:rsidR="00EB4B5E" w:rsidRPr="00150CCB" w:rsidRDefault="00EB4B5E" w:rsidP="00EB4B5E">
            <w:pPr>
              <w:spacing w:line="276" w:lineRule="auto"/>
              <w:rPr>
                <w:sz w:val="18"/>
                <w:szCs w:val="18"/>
              </w:rPr>
            </w:pPr>
            <w:r w:rsidRPr="00B61A1D">
              <w:rPr>
                <w:sz w:val="18"/>
                <w:szCs w:val="18"/>
              </w:rPr>
              <w:t>€675</w:t>
            </w:r>
            <w:r w:rsidR="0010736B" w:rsidRPr="0010736B">
              <w:rPr>
                <w:sz w:val="18"/>
                <w:szCs w:val="18"/>
              </w:rPr>
              <w:t xml:space="preserve"> </w:t>
            </w:r>
            <w:r w:rsidRPr="00B61A1D">
              <w:rPr>
                <w:sz w:val="18"/>
                <w:szCs w:val="18"/>
              </w:rPr>
              <w:t>kg</w:t>
            </w:r>
            <w:r w:rsidR="0010736B" w:rsidRPr="0010736B">
              <w:rPr>
                <w:sz w:val="18"/>
                <w:szCs w:val="18"/>
                <w:vertAlign w:val="superscript"/>
              </w:rPr>
              <w:t>-1</w:t>
            </w:r>
          </w:p>
        </w:tc>
        <w:tc>
          <w:tcPr>
            <w:tcW w:w="1833" w:type="dxa"/>
            <w:noWrap/>
            <w:hideMark/>
          </w:tcPr>
          <w:p w14:paraId="6144D5EC" w14:textId="0B469077" w:rsidR="00EB4B5E" w:rsidRPr="00150CCB" w:rsidRDefault="00EB4B5E" w:rsidP="00EB4B5E">
            <w:pPr>
              <w:spacing w:line="276" w:lineRule="auto"/>
              <w:rPr>
                <w:sz w:val="18"/>
                <w:szCs w:val="18"/>
              </w:rPr>
            </w:pPr>
            <w:r w:rsidRPr="00B61A1D">
              <w:rPr>
                <w:sz w:val="18"/>
                <w:szCs w:val="18"/>
              </w:rPr>
              <w:t>€95</w:t>
            </w:r>
            <w:r w:rsidR="0010736B" w:rsidRPr="0010736B">
              <w:rPr>
                <w:sz w:val="18"/>
                <w:szCs w:val="18"/>
              </w:rPr>
              <w:t xml:space="preserve"> </w:t>
            </w:r>
            <w:r w:rsidRPr="00B61A1D">
              <w:rPr>
                <w:sz w:val="18"/>
                <w:szCs w:val="18"/>
              </w:rPr>
              <w:t>kg</w:t>
            </w:r>
            <w:r w:rsidR="0010736B" w:rsidRPr="0010736B">
              <w:rPr>
                <w:sz w:val="18"/>
                <w:szCs w:val="18"/>
                <w:vertAlign w:val="superscript"/>
              </w:rPr>
              <w:t>-1</w:t>
            </w:r>
          </w:p>
        </w:tc>
        <w:tc>
          <w:tcPr>
            <w:tcW w:w="1926" w:type="dxa"/>
            <w:noWrap/>
            <w:hideMark/>
          </w:tcPr>
          <w:p w14:paraId="28CFB7E5" w14:textId="66E6C333" w:rsidR="00EB4B5E" w:rsidRPr="00B61A1D" w:rsidRDefault="00EB4B5E" w:rsidP="00EB4B5E">
            <w:pPr>
              <w:spacing w:line="276" w:lineRule="auto"/>
              <w:rPr>
                <w:sz w:val="18"/>
                <w:szCs w:val="18"/>
              </w:rPr>
            </w:pPr>
            <w:r w:rsidRPr="00B61A1D">
              <w:rPr>
                <w:sz w:val="18"/>
                <w:szCs w:val="18"/>
              </w:rPr>
              <w:t>€130</w:t>
            </w:r>
            <w:r w:rsidR="0010736B" w:rsidRPr="0010736B">
              <w:rPr>
                <w:sz w:val="18"/>
                <w:szCs w:val="18"/>
              </w:rPr>
              <w:t xml:space="preserve"> </w:t>
            </w:r>
            <w:r w:rsidRPr="00B61A1D">
              <w:rPr>
                <w:sz w:val="18"/>
                <w:szCs w:val="18"/>
              </w:rPr>
              <w:t>kg</w:t>
            </w:r>
            <w:r w:rsidR="0010736B" w:rsidRPr="0010736B">
              <w:rPr>
                <w:sz w:val="18"/>
                <w:szCs w:val="18"/>
                <w:vertAlign w:val="superscript"/>
              </w:rPr>
              <w:t>-1</w:t>
            </w:r>
          </w:p>
        </w:tc>
      </w:tr>
      <w:tr w:rsidR="009D47E9" w:rsidRPr="00150CCB" w14:paraId="6069CCC1" w14:textId="77777777" w:rsidTr="010EDCBE">
        <w:trPr>
          <w:trHeight w:val="300"/>
        </w:trPr>
        <w:tc>
          <w:tcPr>
            <w:tcW w:w="3435" w:type="dxa"/>
            <w:noWrap/>
          </w:tcPr>
          <w:p w14:paraId="0DDEC223" w14:textId="77777777" w:rsidR="009D47E9" w:rsidRDefault="009D47E9" w:rsidP="009D47E9">
            <w:pPr>
              <w:spacing w:line="276" w:lineRule="auto"/>
              <w:rPr>
                <w:b/>
                <w:bCs/>
                <w:sz w:val="18"/>
                <w:szCs w:val="18"/>
              </w:rPr>
            </w:pPr>
            <w:r>
              <w:rPr>
                <w:b/>
                <w:bCs/>
                <w:sz w:val="18"/>
                <w:szCs w:val="18"/>
              </w:rPr>
              <w:t xml:space="preserve">Selling cost required for 10 year </w:t>
            </w:r>
          </w:p>
          <w:p w14:paraId="53F62CBE" w14:textId="35CA775B" w:rsidR="009D47E9" w:rsidRPr="0010736B" w:rsidRDefault="009D47E9" w:rsidP="009D47E9">
            <w:pPr>
              <w:spacing w:line="276" w:lineRule="auto"/>
              <w:rPr>
                <w:b/>
                <w:bCs/>
                <w:sz w:val="18"/>
                <w:szCs w:val="18"/>
              </w:rPr>
            </w:pPr>
            <w:r>
              <w:rPr>
                <w:b/>
                <w:bCs/>
                <w:sz w:val="18"/>
                <w:szCs w:val="18"/>
              </w:rPr>
              <w:t>payback time</w:t>
            </w:r>
          </w:p>
        </w:tc>
        <w:tc>
          <w:tcPr>
            <w:tcW w:w="1833" w:type="dxa"/>
            <w:noWrap/>
          </w:tcPr>
          <w:p w14:paraId="261F602C" w14:textId="3351B234" w:rsidR="009D47E9" w:rsidRPr="0010736B" w:rsidRDefault="009D47E9" w:rsidP="009D47E9">
            <w:pPr>
              <w:spacing w:line="276" w:lineRule="auto"/>
              <w:rPr>
                <w:sz w:val="18"/>
                <w:szCs w:val="18"/>
              </w:rPr>
            </w:pPr>
            <w:r w:rsidRPr="0010736B">
              <w:rPr>
                <w:sz w:val="18"/>
                <w:szCs w:val="18"/>
              </w:rPr>
              <w:t>€</w:t>
            </w:r>
            <w:r>
              <w:rPr>
                <w:sz w:val="18"/>
                <w:szCs w:val="18"/>
              </w:rPr>
              <w:t>687</w:t>
            </w:r>
            <w:r w:rsidRPr="0010736B">
              <w:rPr>
                <w:sz w:val="18"/>
                <w:szCs w:val="18"/>
              </w:rPr>
              <w:t xml:space="preserve"> kg</w:t>
            </w:r>
            <w:r w:rsidRPr="0010736B">
              <w:rPr>
                <w:sz w:val="18"/>
                <w:szCs w:val="18"/>
                <w:vertAlign w:val="superscript"/>
              </w:rPr>
              <w:t>-1</w:t>
            </w:r>
          </w:p>
        </w:tc>
        <w:tc>
          <w:tcPr>
            <w:tcW w:w="1833" w:type="dxa"/>
            <w:noWrap/>
          </w:tcPr>
          <w:p w14:paraId="1CB94816" w14:textId="602E4E0E" w:rsidR="009D47E9" w:rsidRPr="0010736B" w:rsidRDefault="009D47E9" w:rsidP="009D47E9">
            <w:pPr>
              <w:spacing w:line="276" w:lineRule="auto"/>
              <w:rPr>
                <w:sz w:val="18"/>
                <w:szCs w:val="18"/>
              </w:rPr>
            </w:pPr>
            <w:r w:rsidRPr="0010736B">
              <w:rPr>
                <w:sz w:val="18"/>
                <w:szCs w:val="18"/>
              </w:rPr>
              <w:t>€</w:t>
            </w:r>
            <w:r>
              <w:rPr>
                <w:sz w:val="18"/>
                <w:szCs w:val="18"/>
              </w:rPr>
              <w:t>103</w:t>
            </w:r>
            <w:r w:rsidRPr="0010736B">
              <w:rPr>
                <w:sz w:val="18"/>
                <w:szCs w:val="18"/>
              </w:rPr>
              <w:t xml:space="preserve"> kg</w:t>
            </w:r>
            <w:r w:rsidRPr="0010736B">
              <w:rPr>
                <w:sz w:val="18"/>
                <w:szCs w:val="18"/>
                <w:vertAlign w:val="superscript"/>
              </w:rPr>
              <w:t>-1</w:t>
            </w:r>
          </w:p>
        </w:tc>
        <w:tc>
          <w:tcPr>
            <w:tcW w:w="1926" w:type="dxa"/>
            <w:noWrap/>
          </w:tcPr>
          <w:p w14:paraId="0B0F2E24" w14:textId="6B754EC4" w:rsidR="009D47E9" w:rsidRPr="0010736B" w:rsidRDefault="009D47E9" w:rsidP="009D47E9">
            <w:pPr>
              <w:spacing w:line="276" w:lineRule="auto"/>
              <w:rPr>
                <w:sz w:val="18"/>
                <w:szCs w:val="18"/>
              </w:rPr>
            </w:pPr>
            <w:r w:rsidRPr="0010736B">
              <w:rPr>
                <w:sz w:val="18"/>
                <w:szCs w:val="18"/>
              </w:rPr>
              <w:t>€</w:t>
            </w:r>
            <w:r>
              <w:rPr>
                <w:sz w:val="18"/>
                <w:szCs w:val="18"/>
              </w:rPr>
              <w:t>164</w:t>
            </w:r>
            <w:r w:rsidRPr="0010736B">
              <w:rPr>
                <w:sz w:val="18"/>
                <w:szCs w:val="18"/>
              </w:rPr>
              <w:t xml:space="preserve"> kg</w:t>
            </w:r>
            <w:r w:rsidRPr="0010736B">
              <w:rPr>
                <w:sz w:val="18"/>
                <w:szCs w:val="18"/>
                <w:vertAlign w:val="superscript"/>
              </w:rPr>
              <w:t>-1</w:t>
            </w:r>
          </w:p>
        </w:tc>
      </w:tr>
      <w:tr w:rsidR="00EB4B5E" w:rsidRPr="00150CCB" w14:paraId="34511F2A" w14:textId="77777777" w:rsidTr="010EDCBE">
        <w:trPr>
          <w:trHeight w:val="300"/>
        </w:trPr>
        <w:tc>
          <w:tcPr>
            <w:tcW w:w="3435" w:type="dxa"/>
            <w:noWrap/>
            <w:hideMark/>
          </w:tcPr>
          <w:p w14:paraId="681DC596" w14:textId="77777777" w:rsidR="00EB4B5E" w:rsidRPr="0000036F" w:rsidRDefault="00EB4B5E" w:rsidP="00EB4B5E">
            <w:pPr>
              <w:spacing w:line="276" w:lineRule="auto"/>
              <w:rPr>
                <w:b/>
                <w:bCs/>
                <w:color w:val="000000"/>
                <w:sz w:val="18"/>
                <w:szCs w:val="18"/>
              </w:rPr>
            </w:pPr>
            <w:r w:rsidRPr="0000036F">
              <w:rPr>
                <w:b/>
                <w:bCs/>
                <w:sz w:val="18"/>
                <w:szCs w:val="18"/>
              </w:rPr>
              <w:t>Total capital investment</w:t>
            </w:r>
          </w:p>
        </w:tc>
        <w:tc>
          <w:tcPr>
            <w:tcW w:w="1833" w:type="dxa"/>
            <w:noWrap/>
            <w:hideMark/>
          </w:tcPr>
          <w:p w14:paraId="5932033A" w14:textId="77777777" w:rsidR="00EB4B5E" w:rsidRPr="00B61A1D" w:rsidRDefault="00EB4B5E" w:rsidP="00EB4B5E">
            <w:pPr>
              <w:spacing w:line="276" w:lineRule="auto"/>
              <w:rPr>
                <w:sz w:val="18"/>
                <w:szCs w:val="18"/>
              </w:rPr>
            </w:pPr>
            <w:r w:rsidRPr="00B61A1D">
              <w:rPr>
                <w:sz w:val="18"/>
                <w:szCs w:val="18"/>
              </w:rPr>
              <w:t>€579,163,000</w:t>
            </w:r>
          </w:p>
        </w:tc>
        <w:tc>
          <w:tcPr>
            <w:tcW w:w="1833" w:type="dxa"/>
            <w:noWrap/>
            <w:hideMark/>
          </w:tcPr>
          <w:p w14:paraId="6EB2ABF2" w14:textId="77777777" w:rsidR="00EB4B5E" w:rsidRPr="00B61A1D" w:rsidRDefault="00EB4B5E" w:rsidP="00EB4B5E">
            <w:pPr>
              <w:spacing w:line="276" w:lineRule="auto"/>
              <w:rPr>
                <w:sz w:val="18"/>
                <w:szCs w:val="18"/>
              </w:rPr>
            </w:pPr>
            <w:r w:rsidRPr="00B61A1D">
              <w:rPr>
                <w:sz w:val="18"/>
                <w:szCs w:val="18"/>
              </w:rPr>
              <w:t>€312,707,00</w:t>
            </w:r>
          </w:p>
        </w:tc>
        <w:tc>
          <w:tcPr>
            <w:tcW w:w="1926" w:type="dxa"/>
            <w:noWrap/>
            <w:hideMark/>
          </w:tcPr>
          <w:p w14:paraId="577B67FC" w14:textId="77777777" w:rsidR="00EB4B5E" w:rsidRPr="00B61A1D" w:rsidRDefault="00EB4B5E" w:rsidP="00EB4B5E">
            <w:pPr>
              <w:spacing w:line="276" w:lineRule="auto"/>
              <w:rPr>
                <w:sz w:val="18"/>
                <w:szCs w:val="18"/>
              </w:rPr>
            </w:pPr>
            <w:r w:rsidRPr="00B61A1D">
              <w:rPr>
                <w:sz w:val="18"/>
                <w:szCs w:val="18"/>
              </w:rPr>
              <w:t>€1,363,045,588</w:t>
            </w:r>
          </w:p>
        </w:tc>
      </w:tr>
      <w:tr w:rsidR="00EB4B5E" w:rsidRPr="00150CCB" w14:paraId="1E42E038" w14:textId="77777777" w:rsidTr="010EDCBE">
        <w:trPr>
          <w:trHeight w:val="300"/>
        </w:trPr>
        <w:tc>
          <w:tcPr>
            <w:tcW w:w="3435" w:type="dxa"/>
            <w:noWrap/>
            <w:hideMark/>
          </w:tcPr>
          <w:p w14:paraId="27256853" w14:textId="77777777" w:rsidR="00EB4B5E" w:rsidRPr="0000036F" w:rsidRDefault="00EB4B5E" w:rsidP="00EB4B5E">
            <w:pPr>
              <w:spacing w:line="276" w:lineRule="auto"/>
              <w:rPr>
                <w:b/>
                <w:bCs/>
                <w:color w:val="000000"/>
                <w:sz w:val="18"/>
                <w:szCs w:val="18"/>
              </w:rPr>
            </w:pPr>
            <w:r w:rsidRPr="0000036F">
              <w:rPr>
                <w:b/>
                <w:bCs/>
                <w:sz w:val="18"/>
                <w:szCs w:val="18"/>
              </w:rPr>
              <w:t>Total equipment costs</w:t>
            </w:r>
          </w:p>
        </w:tc>
        <w:tc>
          <w:tcPr>
            <w:tcW w:w="1833" w:type="dxa"/>
            <w:noWrap/>
            <w:hideMark/>
          </w:tcPr>
          <w:p w14:paraId="611FF85D" w14:textId="77777777" w:rsidR="00EB4B5E" w:rsidRPr="00B61A1D" w:rsidRDefault="00EB4B5E" w:rsidP="00EB4B5E">
            <w:pPr>
              <w:spacing w:line="276" w:lineRule="auto"/>
              <w:rPr>
                <w:sz w:val="18"/>
                <w:szCs w:val="18"/>
              </w:rPr>
            </w:pPr>
            <w:r w:rsidRPr="00B61A1D">
              <w:rPr>
                <w:sz w:val="18"/>
                <w:szCs w:val="18"/>
              </w:rPr>
              <w:t>€43,626,000</w:t>
            </w:r>
          </w:p>
        </w:tc>
        <w:tc>
          <w:tcPr>
            <w:tcW w:w="1833" w:type="dxa"/>
            <w:noWrap/>
            <w:hideMark/>
          </w:tcPr>
          <w:p w14:paraId="2287FB2D" w14:textId="77777777" w:rsidR="00EB4B5E" w:rsidRPr="00B61A1D" w:rsidRDefault="00EB4B5E" w:rsidP="00EB4B5E">
            <w:pPr>
              <w:spacing w:line="276" w:lineRule="auto"/>
              <w:rPr>
                <w:sz w:val="18"/>
                <w:szCs w:val="18"/>
              </w:rPr>
            </w:pPr>
            <w:r w:rsidRPr="00B61A1D">
              <w:rPr>
                <w:sz w:val="18"/>
                <w:szCs w:val="18"/>
              </w:rPr>
              <w:t>€42,987,000</w:t>
            </w:r>
          </w:p>
        </w:tc>
        <w:tc>
          <w:tcPr>
            <w:tcW w:w="1926" w:type="dxa"/>
            <w:noWrap/>
            <w:hideMark/>
          </w:tcPr>
          <w:p w14:paraId="55BBBCB2" w14:textId="77777777" w:rsidR="00EB4B5E" w:rsidRPr="00B61A1D" w:rsidRDefault="00EB4B5E" w:rsidP="00EB4B5E">
            <w:pPr>
              <w:spacing w:line="276" w:lineRule="auto"/>
              <w:rPr>
                <w:sz w:val="18"/>
                <w:szCs w:val="18"/>
              </w:rPr>
            </w:pPr>
            <w:r w:rsidRPr="00B61A1D">
              <w:rPr>
                <w:sz w:val="18"/>
                <w:szCs w:val="18"/>
              </w:rPr>
              <w:t>€210,646,000</w:t>
            </w:r>
          </w:p>
        </w:tc>
      </w:tr>
      <w:tr w:rsidR="00EB4B5E" w:rsidRPr="00150CCB" w14:paraId="09976650" w14:textId="77777777" w:rsidTr="010EDCBE">
        <w:trPr>
          <w:trHeight w:val="300"/>
        </w:trPr>
        <w:tc>
          <w:tcPr>
            <w:tcW w:w="3435" w:type="dxa"/>
            <w:noWrap/>
            <w:hideMark/>
          </w:tcPr>
          <w:p w14:paraId="06A078DF" w14:textId="77777777" w:rsidR="00EB4B5E" w:rsidRPr="0000036F" w:rsidRDefault="00EB4B5E" w:rsidP="00EB4B5E">
            <w:pPr>
              <w:spacing w:line="276" w:lineRule="auto"/>
              <w:rPr>
                <w:b/>
                <w:bCs/>
                <w:color w:val="000000"/>
                <w:sz w:val="18"/>
                <w:szCs w:val="18"/>
              </w:rPr>
            </w:pPr>
            <w:r w:rsidRPr="0000036F">
              <w:rPr>
                <w:b/>
                <w:bCs/>
                <w:sz w:val="18"/>
                <w:szCs w:val="18"/>
              </w:rPr>
              <w:t>Annual material costs</w:t>
            </w:r>
          </w:p>
        </w:tc>
        <w:tc>
          <w:tcPr>
            <w:tcW w:w="1833" w:type="dxa"/>
            <w:noWrap/>
            <w:hideMark/>
          </w:tcPr>
          <w:p w14:paraId="5549C326" w14:textId="77777777" w:rsidR="00EB4B5E" w:rsidRPr="00B61A1D" w:rsidRDefault="00EB4B5E" w:rsidP="00EB4B5E">
            <w:pPr>
              <w:spacing w:line="276" w:lineRule="auto"/>
              <w:rPr>
                <w:sz w:val="18"/>
                <w:szCs w:val="18"/>
              </w:rPr>
            </w:pPr>
            <w:r w:rsidRPr="00B61A1D">
              <w:rPr>
                <w:sz w:val="18"/>
                <w:szCs w:val="18"/>
              </w:rPr>
              <w:t>€3,155,613,006</w:t>
            </w:r>
          </w:p>
        </w:tc>
        <w:tc>
          <w:tcPr>
            <w:tcW w:w="1833" w:type="dxa"/>
            <w:noWrap/>
            <w:hideMark/>
          </w:tcPr>
          <w:p w14:paraId="09D0753B" w14:textId="77777777" w:rsidR="00EB4B5E" w:rsidRPr="00B61A1D" w:rsidRDefault="00EB4B5E" w:rsidP="00EB4B5E">
            <w:pPr>
              <w:spacing w:line="276" w:lineRule="auto"/>
              <w:rPr>
                <w:sz w:val="18"/>
                <w:szCs w:val="18"/>
              </w:rPr>
            </w:pPr>
            <w:r w:rsidRPr="00B61A1D">
              <w:rPr>
                <w:sz w:val="18"/>
                <w:szCs w:val="18"/>
              </w:rPr>
              <w:t>€385,829,385</w:t>
            </w:r>
          </w:p>
        </w:tc>
        <w:tc>
          <w:tcPr>
            <w:tcW w:w="1926" w:type="dxa"/>
            <w:noWrap/>
            <w:hideMark/>
          </w:tcPr>
          <w:p w14:paraId="1D2E058B" w14:textId="77777777" w:rsidR="00EB4B5E" w:rsidRPr="00B61A1D" w:rsidRDefault="00EB4B5E" w:rsidP="00EB4B5E">
            <w:pPr>
              <w:spacing w:line="276" w:lineRule="auto"/>
              <w:rPr>
                <w:sz w:val="18"/>
                <w:szCs w:val="18"/>
              </w:rPr>
            </w:pPr>
            <w:r w:rsidRPr="00B61A1D">
              <w:rPr>
                <w:sz w:val="18"/>
                <w:szCs w:val="18"/>
              </w:rPr>
              <w:t>€407,471,905</w:t>
            </w:r>
          </w:p>
        </w:tc>
      </w:tr>
      <w:tr w:rsidR="00EB4B5E" w:rsidRPr="00150CCB" w14:paraId="6D28B4DE" w14:textId="77777777" w:rsidTr="010EDCBE">
        <w:trPr>
          <w:trHeight w:val="300"/>
        </w:trPr>
        <w:tc>
          <w:tcPr>
            <w:tcW w:w="3435" w:type="dxa"/>
            <w:noWrap/>
          </w:tcPr>
          <w:p w14:paraId="103CC31D" w14:textId="458B1891" w:rsidR="00EB4B5E" w:rsidRPr="0000036F" w:rsidRDefault="00EB4B5E" w:rsidP="00EB4B5E">
            <w:pPr>
              <w:spacing w:line="276" w:lineRule="auto"/>
              <w:rPr>
                <w:b/>
                <w:bCs/>
                <w:sz w:val="18"/>
                <w:szCs w:val="18"/>
              </w:rPr>
            </w:pPr>
            <w:r w:rsidRPr="0000036F">
              <w:rPr>
                <w:b/>
                <w:bCs/>
                <w:sz w:val="18"/>
                <w:szCs w:val="18"/>
              </w:rPr>
              <w:t xml:space="preserve">% </w:t>
            </w:r>
            <w:commentRangeStart w:id="123"/>
            <w:r w:rsidRPr="0000036F">
              <w:rPr>
                <w:b/>
                <w:bCs/>
                <w:sz w:val="18"/>
                <w:szCs w:val="18"/>
              </w:rPr>
              <w:t>ma</w:t>
            </w:r>
            <w:commentRangeEnd w:id="123"/>
            <w:r w:rsidRPr="0000036F">
              <w:rPr>
                <w:rStyle w:val="CommentReference"/>
                <w:b/>
                <w:bCs/>
                <w:sz w:val="18"/>
                <w:szCs w:val="18"/>
              </w:rPr>
              <w:commentReference w:id="123"/>
            </w:r>
            <w:r w:rsidRPr="0000036F">
              <w:rPr>
                <w:b/>
                <w:bCs/>
                <w:sz w:val="18"/>
                <w:szCs w:val="18"/>
              </w:rPr>
              <w:t>terials costs</w:t>
            </w:r>
            <w:r w:rsidR="35A63E26" w:rsidRPr="61395789">
              <w:rPr>
                <w:b/>
                <w:bCs/>
                <w:sz w:val="18"/>
                <w:szCs w:val="18"/>
              </w:rPr>
              <w:t xml:space="preserve"> in </w:t>
            </w:r>
            <w:r w:rsidR="35A63E26" w:rsidRPr="56E8CAF9">
              <w:rPr>
                <w:b/>
                <w:bCs/>
                <w:sz w:val="18"/>
                <w:szCs w:val="18"/>
              </w:rPr>
              <w:t>overall cost</w:t>
            </w:r>
            <w:r w:rsidR="002E2975">
              <w:rPr>
                <w:b/>
                <w:bCs/>
                <w:sz w:val="18"/>
                <w:szCs w:val="18"/>
              </w:rPr>
              <w:t>s</w:t>
            </w:r>
          </w:p>
        </w:tc>
        <w:tc>
          <w:tcPr>
            <w:tcW w:w="1833" w:type="dxa"/>
            <w:noWrap/>
          </w:tcPr>
          <w:p w14:paraId="0615DDEB" w14:textId="6F30957F" w:rsidR="00EB4B5E" w:rsidRPr="00150CCB" w:rsidRDefault="35A63E26" w:rsidP="00EB4B5E">
            <w:pPr>
              <w:spacing w:line="276" w:lineRule="auto"/>
              <w:rPr>
                <w:sz w:val="18"/>
                <w:szCs w:val="18"/>
              </w:rPr>
            </w:pPr>
            <w:r w:rsidRPr="7756CF8D">
              <w:rPr>
                <w:sz w:val="18"/>
                <w:szCs w:val="18"/>
              </w:rPr>
              <w:t>79</w:t>
            </w:r>
            <w:r w:rsidRPr="432D779D">
              <w:rPr>
                <w:sz w:val="18"/>
                <w:szCs w:val="18"/>
              </w:rPr>
              <w:t>.78</w:t>
            </w:r>
          </w:p>
        </w:tc>
        <w:tc>
          <w:tcPr>
            <w:tcW w:w="1833" w:type="dxa"/>
            <w:noWrap/>
          </w:tcPr>
          <w:p w14:paraId="0FEF448F" w14:textId="0EB0EE75" w:rsidR="00EB4B5E" w:rsidRPr="00150CCB" w:rsidRDefault="35A63E26" w:rsidP="00EB4B5E">
            <w:pPr>
              <w:spacing w:line="276" w:lineRule="auto"/>
              <w:rPr>
                <w:sz w:val="18"/>
                <w:szCs w:val="18"/>
              </w:rPr>
            </w:pPr>
            <w:r w:rsidRPr="432D779D">
              <w:rPr>
                <w:sz w:val="18"/>
                <w:szCs w:val="18"/>
              </w:rPr>
              <w:t>47.93</w:t>
            </w:r>
          </w:p>
        </w:tc>
        <w:tc>
          <w:tcPr>
            <w:tcW w:w="1926" w:type="dxa"/>
            <w:noWrap/>
          </w:tcPr>
          <w:p w14:paraId="6925E0A9" w14:textId="4139D841" w:rsidR="00EB4B5E" w:rsidRPr="00150CCB" w:rsidRDefault="35A63E26" w:rsidP="00EB4B5E">
            <w:pPr>
              <w:spacing w:line="276" w:lineRule="auto"/>
              <w:rPr>
                <w:sz w:val="18"/>
                <w:szCs w:val="18"/>
              </w:rPr>
            </w:pPr>
            <w:r w:rsidRPr="61395789">
              <w:rPr>
                <w:sz w:val="18"/>
                <w:szCs w:val="18"/>
              </w:rPr>
              <w:t>12.22</w:t>
            </w:r>
          </w:p>
        </w:tc>
      </w:tr>
      <w:tr w:rsidR="0000036F" w:rsidRPr="00150CCB" w14:paraId="0D035744" w14:textId="77777777" w:rsidTr="010EDCBE">
        <w:trPr>
          <w:trHeight w:val="300"/>
        </w:trPr>
        <w:tc>
          <w:tcPr>
            <w:tcW w:w="3435" w:type="dxa"/>
            <w:noWrap/>
          </w:tcPr>
          <w:p w14:paraId="4ADE2FDC" w14:textId="77777777" w:rsidR="0000036F" w:rsidRPr="0000036F" w:rsidRDefault="00EB4B5E" w:rsidP="00EB4B5E">
            <w:pPr>
              <w:spacing w:line="276" w:lineRule="auto"/>
              <w:rPr>
                <w:b/>
                <w:bCs/>
                <w:sz w:val="18"/>
                <w:szCs w:val="18"/>
              </w:rPr>
            </w:pPr>
            <w:r w:rsidRPr="0000036F">
              <w:rPr>
                <w:b/>
                <w:bCs/>
                <w:sz w:val="18"/>
                <w:szCs w:val="18"/>
              </w:rPr>
              <w:t xml:space="preserve">Annual operational costs without </w:t>
            </w:r>
          </w:p>
          <w:p w14:paraId="4DAFA40E" w14:textId="44AD0ADE" w:rsidR="00EB4B5E" w:rsidRPr="0000036F" w:rsidRDefault="00EB4B5E" w:rsidP="010EDCBE">
            <w:pPr>
              <w:spacing w:line="276" w:lineRule="auto"/>
            </w:pPr>
            <w:r w:rsidRPr="010EDCBE">
              <w:rPr>
                <w:b/>
                <w:bCs/>
                <w:sz w:val="18"/>
                <w:szCs w:val="18"/>
              </w:rPr>
              <w:t>material costs</w:t>
            </w:r>
          </w:p>
        </w:tc>
        <w:tc>
          <w:tcPr>
            <w:tcW w:w="1833" w:type="dxa"/>
            <w:noWrap/>
          </w:tcPr>
          <w:p w14:paraId="66358D38" w14:textId="77777777" w:rsidR="00EB4B5E" w:rsidRPr="00B61A1D" w:rsidRDefault="00EB4B5E" w:rsidP="00EB4B5E">
            <w:pPr>
              <w:spacing w:line="276" w:lineRule="auto"/>
              <w:rPr>
                <w:sz w:val="18"/>
                <w:szCs w:val="18"/>
              </w:rPr>
            </w:pPr>
            <w:r w:rsidRPr="00B61A1D">
              <w:rPr>
                <w:sz w:val="18"/>
                <w:szCs w:val="18"/>
              </w:rPr>
              <w:t>€</w:t>
            </w:r>
            <w:r>
              <w:rPr>
                <w:sz w:val="18"/>
                <w:szCs w:val="18"/>
              </w:rPr>
              <w:t>219,380,000</w:t>
            </w:r>
          </w:p>
        </w:tc>
        <w:tc>
          <w:tcPr>
            <w:tcW w:w="1833" w:type="dxa"/>
            <w:noWrap/>
          </w:tcPr>
          <w:p w14:paraId="2F7778E8" w14:textId="77777777" w:rsidR="00EB4B5E" w:rsidRPr="00B61A1D" w:rsidRDefault="00EB4B5E" w:rsidP="00EB4B5E">
            <w:pPr>
              <w:spacing w:line="276" w:lineRule="auto"/>
              <w:rPr>
                <w:sz w:val="18"/>
                <w:szCs w:val="18"/>
              </w:rPr>
            </w:pPr>
            <w:r w:rsidRPr="00B61A1D">
              <w:rPr>
                <w:sz w:val="18"/>
                <w:szCs w:val="18"/>
              </w:rPr>
              <w:t>€</w:t>
            </w:r>
            <w:r>
              <w:rPr>
                <w:sz w:val="18"/>
                <w:szCs w:val="18"/>
              </w:rPr>
              <w:t>107,484,000</w:t>
            </w:r>
          </w:p>
        </w:tc>
        <w:tc>
          <w:tcPr>
            <w:tcW w:w="1926" w:type="dxa"/>
            <w:noWrap/>
          </w:tcPr>
          <w:p w14:paraId="156634C6" w14:textId="77777777" w:rsidR="00EB4B5E" w:rsidRPr="00B61A1D" w:rsidRDefault="00EB4B5E" w:rsidP="00EB4B5E">
            <w:pPr>
              <w:spacing w:line="276" w:lineRule="auto"/>
              <w:rPr>
                <w:sz w:val="18"/>
                <w:szCs w:val="18"/>
              </w:rPr>
            </w:pPr>
            <w:r w:rsidRPr="00B61A1D">
              <w:rPr>
                <w:sz w:val="18"/>
                <w:szCs w:val="18"/>
              </w:rPr>
              <w:t>€</w:t>
            </w:r>
            <w:r>
              <w:rPr>
                <w:sz w:val="18"/>
                <w:szCs w:val="18"/>
              </w:rPr>
              <w:t>246</w:t>
            </w:r>
            <w:commentRangeStart w:id="124"/>
            <w:r>
              <w:rPr>
                <w:sz w:val="18"/>
                <w:szCs w:val="18"/>
              </w:rPr>
              <w:t>,277,0</w:t>
            </w:r>
            <w:commentRangeEnd w:id="124"/>
            <w:r w:rsidR="00E73672">
              <w:rPr>
                <w:rStyle w:val="CommentReference"/>
                <w:sz w:val="18"/>
                <w:szCs w:val="18"/>
              </w:rPr>
              <w:commentReference w:id="124"/>
            </w:r>
            <w:r>
              <w:rPr>
                <w:sz w:val="18"/>
                <w:szCs w:val="18"/>
              </w:rPr>
              <w:t>00</w:t>
            </w:r>
          </w:p>
        </w:tc>
      </w:tr>
    </w:tbl>
    <w:p w14:paraId="54067305" w14:textId="3A80A580" w:rsidR="6EAE9365" w:rsidRDefault="6EAE9365" w:rsidP="010EDCBE">
      <w:r>
        <w:rPr>
          <w:noProof/>
        </w:rPr>
        <w:drawing>
          <wp:inline distT="0" distB="0" distL="0" distR="0" wp14:anchorId="49CB8E12" wp14:editId="574FDD7A">
            <wp:extent cx="5683250" cy="1571307"/>
            <wp:effectExtent l="19050" t="19050" r="12700" b="10160"/>
            <wp:docPr id="2099994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2094" name=""/>
                    <pic:cNvPicPr/>
                  </pic:nvPicPr>
                  <pic:blipFill>
                    <a:blip r:embed="rId19">
                      <a:extLst>
                        <a:ext uri="{28A0092B-C50C-407E-A947-70E740481C1C}">
                          <a14:useLocalDpi xmlns:a14="http://schemas.microsoft.com/office/drawing/2010/main"/>
                        </a:ext>
                      </a:extLst>
                    </a:blip>
                    <a:stretch>
                      <a:fillRect/>
                    </a:stretch>
                  </pic:blipFill>
                  <pic:spPr>
                    <a:xfrm>
                      <a:off x="0" y="0"/>
                      <a:ext cx="5721134" cy="1581781"/>
                    </a:xfrm>
                    <a:prstGeom prst="rect">
                      <a:avLst/>
                    </a:prstGeom>
                    <a:ln w="9525">
                      <a:solidFill>
                        <a:schemeClr val="tx1"/>
                      </a:solidFill>
                      <a:prstDash val="solid"/>
                    </a:ln>
                  </pic:spPr>
                </pic:pic>
              </a:graphicData>
            </a:graphic>
          </wp:inline>
        </w:drawing>
      </w:r>
    </w:p>
    <w:p w14:paraId="3E720A76" w14:textId="544091B5" w:rsidR="79D51CAB" w:rsidRDefault="6EAE9365" w:rsidP="79D51CAB">
      <w:pPr>
        <w:rPr>
          <w:sz w:val="18"/>
          <w:szCs w:val="18"/>
        </w:rPr>
      </w:pPr>
      <w:r w:rsidRPr="725FF080">
        <w:rPr>
          <w:b/>
          <w:sz w:val="18"/>
          <w:szCs w:val="18"/>
        </w:rPr>
        <w:t xml:space="preserve">Figure </w:t>
      </w:r>
      <w:r w:rsidR="31AE6222" w:rsidRPr="725FF080">
        <w:rPr>
          <w:b/>
          <w:bCs/>
          <w:sz w:val="18"/>
          <w:szCs w:val="18"/>
        </w:rPr>
        <w:t>6</w:t>
      </w:r>
      <w:r w:rsidRPr="725FF080">
        <w:rPr>
          <w:b/>
          <w:sz w:val="18"/>
          <w:szCs w:val="18"/>
        </w:rPr>
        <w:t>.</w:t>
      </w:r>
      <w:r w:rsidRPr="0071377E">
        <w:rPr>
          <w:sz w:val="18"/>
          <w:szCs w:val="18"/>
        </w:rPr>
        <w:t xml:space="preserve"> </w:t>
      </w:r>
      <w:r w:rsidR="3F71D757" w:rsidRPr="0071377E">
        <w:rPr>
          <w:sz w:val="18"/>
          <w:szCs w:val="18"/>
        </w:rPr>
        <w:t>Pie chart displaying cost distribution for Model 1, Model 2 and Mode</w:t>
      </w:r>
      <w:r w:rsidR="00BA46A0" w:rsidRPr="0071377E">
        <w:rPr>
          <w:sz w:val="18"/>
          <w:szCs w:val="18"/>
        </w:rPr>
        <w:t>l</w:t>
      </w:r>
      <w:r w:rsidR="3F71D757" w:rsidRPr="0071377E">
        <w:rPr>
          <w:sz w:val="18"/>
          <w:szCs w:val="18"/>
        </w:rPr>
        <w:t xml:space="preserve"> 3. Each pie chart shows the percentage distribution of Capital, Operational and Material costs to the total cost of the respective model.</w:t>
      </w:r>
    </w:p>
    <w:p w14:paraId="779FFEC9" w14:textId="22795302" w:rsidR="00EB4B5E" w:rsidRPr="00150CCB" w:rsidRDefault="00EB4B5E" w:rsidP="00EB4B5E">
      <w:pPr>
        <w:pStyle w:val="Heading2"/>
        <w:spacing w:line="276" w:lineRule="auto"/>
        <w:rPr>
          <w:rFonts w:ascii="Arial" w:eastAsia="Arial" w:hAnsi="Arial" w:cs="Arial"/>
        </w:rPr>
      </w:pPr>
      <w:bookmarkStart w:id="125" w:name="_Toc212212217"/>
      <w:r w:rsidRPr="6031555E">
        <w:rPr>
          <w:rFonts w:ascii="Arial" w:eastAsia="Arial" w:hAnsi="Arial" w:cs="Arial"/>
        </w:rPr>
        <w:t>Capital Cost</w:t>
      </w:r>
      <w:r w:rsidR="00A430BB" w:rsidRPr="6031555E">
        <w:rPr>
          <w:rFonts w:ascii="Arial" w:eastAsia="Arial" w:hAnsi="Arial" w:cs="Arial"/>
        </w:rPr>
        <w:t>s</w:t>
      </w:r>
      <w:bookmarkEnd w:id="125"/>
    </w:p>
    <w:p w14:paraId="4FFE54BD" w14:textId="6BC431A9" w:rsidR="00EB4B5E" w:rsidRPr="00150CCB" w:rsidRDefault="00EB4B5E" w:rsidP="00EB4B5E">
      <w:pPr>
        <w:spacing w:line="276" w:lineRule="auto"/>
      </w:pPr>
      <w:r w:rsidRPr="00150CCB">
        <w:t xml:space="preserve">Capital costs usually </w:t>
      </w:r>
      <w:r w:rsidR="00314EC6">
        <w:t xml:space="preserve">consist of </w:t>
      </w:r>
      <w:r w:rsidRPr="00150CCB">
        <w:t xml:space="preserve">large upfront investments, such as purchasing and installation of equipment, utilities and construction (Kelada et al., 2021). For capital costs difficult to be found, the built in </w:t>
      </w:r>
      <w:proofErr w:type="spellStart"/>
      <w:r w:rsidRPr="00150CCB">
        <w:t>SuperPro</w:t>
      </w:r>
      <w:proofErr w:type="spellEnd"/>
      <w:r w:rsidR="001B7FF6">
        <w:t xml:space="preserve"> </w:t>
      </w:r>
      <w:r w:rsidRPr="00150CCB">
        <w:t xml:space="preserve">Designer costs </w:t>
      </w:r>
      <w:r w:rsidR="00E9783C">
        <w:t>have</w:t>
      </w:r>
      <w:r w:rsidRPr="00150CCB">
        <w:t xml:space="preserve"> be</w:t>
      </w:r>
      <w:r w:rsidR="00E9783C">
        <w:t>en</w:t>
      </w:r>
      <w:r w:rsidRPr="00150CCB">
        <w:t xml:space="preserve"> used instead.</w:t>
      </w:r>
    </w:p>
    <w:p w14:paraId="6B05A9E7" w14:textId="6DFC25B7" w:rsidR="00EB4B5E" w:rsidRDefault="00EB4B5E" w:rsidP="00EB4B5E">
      <w:pPr>
        <w:spacing w:line="276" w:lineRule="auto"/>
        <w:rPr>
          <w:rFonts w:eastAsia="Aptos" w:cs="Aptos"/>
          <w:color w:val="000000" w:themeColor="text1"/>
        </w:rPr>
      </w:pPr>
      <w:r w:rsidRPr="00150CCB">
        <w:rPr>
          <w:rFonts w:eastAsia="Calibri"/>
        </w:rPr>
        <w:t>The capital costs of the bioreactors were estimated using the MATCHES equipment cost estimation platform</w:t>
      </w:r>
      <w:r w:rsidR="00B47085">
        <w:rPr>
          <w:rFonts w:eastAsia="Calibri"/>
        </w:rPr>
        <w:t xml:space="preserve">, with </w:t>
      </w:r>
      <w:r w:rsidR="00AA406D">
        <w:rPr>
          <w:rFonts w:eastAsia="Calibri"/>
        </w:rPr>
        <w:t xml:space="preserve">316 </w:t>
      </w:r>
      <w:r w:rsidR="005C0150">
        <w:rPr>
          <w:rFonts w:eastAsia="Calibri"/>
        </w:rPr>
        <w:t>grade s</w:t>
      </w:r>
      <w:r w:rsidRPr="00150CCB">
        <w:t xml:space="preserve">tainless steel bioreactors </w:t>
      </w:r>
      <w:r w:rsidR="004E505F">
        <w:t xml:space="preserve">and </w:t>
      </w:r>
      <w:r w:rsidR="004E505F">
        <w:rPr>
          <w:rFonts w:eastAsia="Aptos" w:cs="Aptos"/>
          <w:color w:val="000000" w:themeColor="text1"/>
        </w:rPr>
        <w:t>top entering</w:t>
      </w:r>
      <w:r w:rsidR="004E505F" w:rsidRPr="00150CCB">
        <w:rPr>
          <w:rFonts w:eastAsia="Aptos" w:cs="Aptos"/>
          <w:color w:val="000000" w:themeColor="text1"/>
        </w:rPr>
        <w:t xml:space="preserve"> axial impeller</w:t>
      </w:r>
      <w:r w:rsidR="004E505F" w:rsidRPr="00150CCB">
        <w:t xml:space="preserve"> </w:t>
      </w:r>
      <w:r w:rsidR="00B47085">
        <w:t>being</w:t>
      </w:r>
      <w:r w:rsidRPr="00150CCB">
        <w:t xml:space="preserve"> </w:t>
      </w:r>
      <w:r w:rsidR="002A00EE">
        <w:t>chosen</w:t>
      </w:r>
      <w:r w:rsidR="00B47085">
        <w:t xml:space="preserve">. </w:t>
      </w:r>
      <w:r w:rsidR="001524F6" w:rsidRPr="091831BF">
        <w:rPr>
          <w:rFonts w:eastAsia="Aptos" w:cs="Aptos"/>
          <w:color w:val="000000" w:themeColor="text1"/>
        </w:rPr>
        <w:t>In</w:t>
      </w:r>
      <w:r w:rsidR="001524F6" w:rsidRPr="091831BF">
        <w:rPr>
          <w:rFonts w:eastAsia="Aptos" w:cs="Aptos"/>
          <w:color w:val="EE0000"/>
        </w:rPr>
        <w:t xml:space="preserve"> </w:t>
      </w:r>
      <w:r w:rsidR="631319B5" w:rsidRPr="091831BF">
        <w:rPr>
          <w:rFonts w:eastAsia="Aptos" w:cs="Aptos"/>
        </w:rPr>
        <w:t>T</w:t>
      </w:r>
      <w:r w:rsidR="001524F6" w:rsidRPr="091831BF">
        <w:rPr>
          <w:rFonts w:eastAsia="Aptos" w:cs="Aptos"/>
        </w:rPr>
        <w:t xml:space="preserve">able </w:t>
      </w:r>
      <w:r w:rsidR="56D0A529" w:rsidRPr="091831BF">
        <w:rPr>
          <w:rFonts w:eastAsia="Aptos" w:cs="Aptos"/>
        </w:rPr>
        <w:t>5</w:t>
      </w:r>
      <w:r w:rsidR="001524F6" w:rsidRPr="00A430BB">
        <w:rPr>
          <w:rFonts w:eastAsia="Aptos" w:cs="Aptos"/>
          <w:color w:val="EE0000"/>
        </w:rPr>
        <w:t xml:space="preserve"> </w:t>
      </w:r>
      <w:r w:rsidR="001524F6">
        <w:rPr>
          <w:rFonts w:eastAsia="Aptos" w:cs="Aptos"/>
          <w:color w:val="000000" w:themeColor="text1"/>
        </w:rPr>
        <w:t>the costs of the main bioreactor</w:t>
      </w:r>
      <w:r w:rsidR="002A00EE">
        <w:rPr>
          <w:rFonts w:eastAsia="Aptos" w:cs="Aptos"/>
          <w:color w:val="000000" w:themeColor="text1"/>
        </w:rPr>
        <w:t>s</w:t>
      </w:r>
      <w:r w:rsidR="001524F6">
        <w:rPr>
          <w:rFonts w:eastAsia="Aptos" w:cs="Aptos"/>
          <w:color w:val="000000" w:themeColor="text1"/>
        </w:rPr>
        <w:t xml:space="preserve"> in the </w:t>
      </w:r>
      <w:proofErr w:type="spellStart"/>
      <w:r w:rsidR="001524F6">
        <w:rPr>
          <w:rFonts w:eastAsia="Aptos" w:cs="Aptos"/>
          <w:color w:val="000000" w:themeColor="text1"/>
        </w:rPr>
        <w:t>SuperPro</w:t>
      </w:r>
      <w:proofErr w:type="spellEnd"/>
      <w:r w:rsidR="001524F6">
        <w:rPr>
          <w:rFonts w:eastAsia="Aptos" w:cs="Aptos"/>
          <w:color w:val="000000" w:themeColor="text1"/>
        </w:rPr>
        <w:t xml:space="preserve"> model are </w:t>
      </w:r>
      <w:r w:rsidR="002A00EE">
        <w:rPr>
          <w:rFonts w:eastAsia="Aptos" w:cs="Aptos"/>
          <w:color w:val="000000" w:themeColor="text1"/>
        </w:rPr>
        <w:t>given.</w:t>
      </w:r>
    </w:p>
    <w:p w14:paraId="152BA877" w14:textId="77777777" w:rsidR="002A00EE" w:rsidRPr="00150CCB" w:rsidRDefault="002A00EE" w:rsidP="00EB4B5E">
      <w:pPr>
        <w:spacing w:line="276" w:lineRule="auto"/>
        <w:rPr>
          <w:rFonts w:eastAsia="Aptos" w:cs="Aptos"/>
          <w:color w:val="000000" w:themeColor="text1"/>
        </w:rPr>
      </w:pPr>
    </w:p>
    <w:p w14:paraId="5353FB8D" w14:textId="5F6674D4" w:rsidR="00EB4B5E" w:rsidRPr="00150CCB" w:rsidRDefault="00EB4B5E" w:rsidP="00EB4B5E">
      <w:pPr>
        <w:spacing w:line="276" w:lineRule="auto"/>
        <w:rPr>
          <w:sz w:val="18"/>
          <w:szCs w:val="18"/>
        </w:rPr>
      </w:pPr>
      <w:r w:rsidRPr="0E8B2F07">
        <w:rPr>
          <w:b/>
          <w:sz w:val="18"/>
          <w:szCs w:val="18"/>
        </w:rPr>
        <w:t xml:space="preserve">Table </w:t>
      </w:r>
      <w:r w:rsidR="2309988C" w:rsidRPr="091831BF">
        <w:rPr>
          <w:b/>
          <w:sz w:val="18"/>
          <w:szCs w:val="18"/>
        </w:rPr>
        <w:t>5</w:t>
      </w:r>
      <w:r w:rsidR="740DE989" w:rsidRPr="091831BF">
        <w:rPr>
          <w:b/>
          <w:sz w:val="18"/>
          <w:szCs w:val="18"/>
        </w:rPr>
        <w:t>.</w:t>
      </w:r>
      <w:r w:rsidRPr="4D4B2149">
        <w:rPr>
          <w:b/>
          <w:bCs/>
          <w:sz w:val="18"/>
          <w:szCs w:val="18"/>
        </w:rPr>
        <w:t xml:space="preserve"> </w:t>
      </w:r>
      <w:r w:rsidRPr="00A00CF0">
        <w:rPr>
          <w:sz w:val="18"/>
          <w:szCs w:val="18"/>
        </w:rPr>
        <w:t xml:space="preserve">An overview of </w:t>
      </w:r>
      <w:r w:rsidR="006B738C">
        <w:rPr>
          <w:sz w:val="18"/>
          <w:szCs w:val="18"/>
        </w:rPr>
        <w:t>various bioreacto</w:t>
      </w:r>
      <w:commentRangeStart w:id="126"/>
      <w:commentRangeStart w:id="127"/>
      <w:r w:rsidR="006B738C">
        <w:rPr>
          <w:sz w:val="18"/>
          <w:szCs w:val="18"/>
        </w:rPr>
        <w:t>r</w:t>
      </w:r>
      <w:r w:rsidRPr="00A00CF0">
        <w:rPr>
          <w:sz w:val="18"/>
          <w:szCs w:val="18"/>
        </w:rPr>
        <w:t xml:space="preserve"> costs with </w:t>
      </w:r>
      <w:commentRangeEnd w:id="126"/>
      <w:r w:rsidR="00DC7ED9" w:rsidRPr="00A00CF0">
        <w:rPr>
          <w:rStyle w:val="CommentReference"/>
          <w:sz w:val="18"/>
          <w:szCs w:val="18"/>
        </w:rPr>
        <w:commentReference w:id="126"/>
      </w:r>
      <w:commentRangeEnd w:id="127"/>
      <w:r w:rsidRPr="00A00CF0">
        <w:rPr>
          <w:rStyle w:val="CommentReference"/>
          <w:sz w:val="18"/>
          <w:szCs w:val="18"/>
        </w:rPr>
        <w:commentReference w:id="127"/>
      </w:r>
      <w:r w:rsidRPr="00A00CF0">
        <w:rPr>
          <w:sz w:val="18"/>
          <w:szCs w:val="18"/>
        </w:rPr>
        <w:t>propellers according to MATCHES</w:t>
      </w:r>
    </w:p>
    <w:tbl>
      <w:tblPr>
        <w:tblStyle w:val="TableGrid"/>
        <w:tblW w:w="0" w:type="auto"/>
        <w:tblInd w:w="1418" w:type="dxa"/>
        <w:tblBorders>
          <w:insideH w:val="single" w:sz="4" w:space="0" w:color="auto"/>
        </w:tblBorders>
        <w:tblLook w:val="04A0" w:firstRow="1" w:lastRow="0" w:firstColumn="1" w:lastColumn="0" w:noHBand="0" w:noVBand="1"/>
      </w:tblPr>
      <w:tblGrid>
        <w:gridCol w:w="2405"/>
        <w:gridCol w:w="1985"/>
      </w:tblGrid>
      <w:tr w:rsidR="00B73108" w:rsidRPr="005D0478" w14:paraId="39AFFC25" w14:textId="77777777" w:rsidTr="006A3565">
        <w:trPr>
          <w:trHeight w:val="300"/>
        </w:trPr>
        <w:tc>
          <w:tcPr>
            <w:tcW w:w="2405" w:type="dxa"/>
            <w:vAlign w:val="center"/>
          </w:tcPr>
          <w:p w14:paraId="57E63B25" w14:textId="25CBF4A3" w:rsidR="00B73108" w:rsidRPr="005D0478" w:rsidRDefault="00B73108" w:rsidP="00A00CF0">
            <w:pPr>
              <w:spacing w:line="276" w:lineRule="auto"/>
              <w:rPr>
                <w:sz w:val="18"/>
                <w:szCs w:val="18"/>
              </w:rPr>
            </w:pPr>
          </w:p>
        </w:tc>
        <w:tc>
          <w:tcPr>
            <w:tcW w:w="1985" w:type="dxa"/>
            <w:vAlign w:val="center"/>
          </w:tcPr>
          <w:p w14:paraId="3677DC00" w14:textId="34218C10" w:rsidR="00B73108" w:rsidRPr="005D0478" w:rsidRDefault="00B73108" w:rsidP="00A00CF0">
            <w:pPr>
              <w:spacing w:line="276" w:lineRule="auto"/>
              <w:rPr>
                <w:sz w:val="18"/>
                <w:szCs w:val="18"/>
              </w:rPr>
            </w:pPr>
            <w:r w:rsidRPr="005D0478">
              <w:rPr>
                <w:sz w:val="18"/>
                <w:szCs w:val="18"/>
              </w:rPr>
              <w:t>Cos</w:t>
            </w:r>
            <w:r w:rsidR="006B738C">
              <w:rPr>
                <w:sz w:val="18"/>
                <w:szCs w:val="18"/>
              </w:rPr>
              <w:t>t of reactor</w:t>
            </w:r>
            <w:r w:rsidR="0000036F">
              <w:rPr>
                <w:sz w:val="18"/>
                <w:szCs w:val="18"/>
              </w:rPr>
              <w:t>s</w:t>
            </w:r>
          </w:p>
        </w:tc>
      </w:tr>
      <w:tr w:rsidR="00B73108" w:rsidRPr="005D0478" w14:paraId="65010246" w14:textId="77777777" w:rsidTr="006A3565">
        <w:trPr>
          <w:trHeight w:val="300"/>
        </w:trPr>
        <w:tc>
          <w:tcPr>
            <w:tcW w:w="2405" w:type="dxa"/>
            <w:vAlign w:val="center"/>
          </w:tcPr>
          <w:p w14:paraId="6D7ED16F" w14:textId="280B5703" w:rsidR="00B73108" w:rsidRPr="005D0478" w:rsidRDefault="006B738C" w:rsidP="00A00CF0">
            <w:pPr>
              <w:spacing w:line="276" w:lineRule="auto"/>
              <w:rPr>
                <w:sz w:val="18"/>
                <w:szCs w:val="18"/>
              </w:rPr>
            </w:pPr>
            <w:r>
              <w:rPr>
                <w:sz w:val="18"/>
                <w:szCs w:val="18"/>
              </w:rPr>
              <w:t xml:space="preserve">Inoculum tank </w:t>
            </w:r>
            <w:r w:rsidR="00B73108" w:rsidRPr="005D0478">
              <w:rPr>
                <w:sz w:val="18"/>
                <w:szCs w:val="18"/>
              </w:rPr>
              <w:t>28 L</w:t>
            </w:r>
          </w:p>
        </w:tc>
        <w:tc>
          <w:tcPr>
            <w:tcW w:w="1985" w:type="dxa"/>
            <w:vAlign w:val="center"/>
          </w:tcPr>
          <w:p w14:paraId="35357C92" w14:textId="40873B4A" w:rsidR="00B73108" w:rsidRPr="005D0478" w:rsidRDefault="00B73108" w:rsidP="00A00CF0">
            <w:pPr>
              <w:spacing w:line="276" w:lineRule="auto"/>
              <w:rPr>
                <w:sz w:val="18"/>
                <w:szCs w:val="18"/>
              </w:rPr>
            </w:pPr>
            <w:r w:rsidRPr="00B61A1D">
              <w:rPr>
                <w:sz w:val="18"/>
                <w:szCs w:val="18"/>
              </w:rPr>
              <w:t>€</w:t>
            </w:r>
            <w:r>
              <w:rPr>
                <w:sz w:val="18"/>
                <w:szCs w:val="18"/>
              </w:rPr>
              <w:t>10</w:t>
            </w:r>
            <w:r w:rsidR="00A00CF0">
              <w:rPr>
                <w:sz w:val="18"/>
                <w:szCs w:val="18"/>
              </w:rPr>
              <w:t>,</w:t>
            </w:r>
            <w:r>
              <w:rPr>
                <w:sz w:val="18"/>
                <w:szCs w:val="18"/>
              </w:rPr>
              <w:t>584</w:t>
            </w:r>
          </w:p>
        </w:tc>
      </w:tr>
      <w:tr w:rsidR="00B73108" w:rsidRPr="005D0478" w14:paraId="75195B3D" w14:textId="77777777" w:rsidTr="006A3565">
        <w:trPr>
          <w:trHeight w:val="300"/>
        </w:trPr>
        <w:tc>
          <w:tcPr>
            <w:tcW w:w="2405" w:type="dxa"/>
            <w:vAlign w:val="center"/>
          </w:tcPr>
          <w:p w14:paraId="72C111B7" w14:textId="72ACECAA" w:rsidR="00B73108" w:rsidRPr="005D0478" w:rsidRDefault="006B738C" w:rsidP="00A00CF0">
            <w:pPr>
              <w:spacing w:line="276" w:lineRule="auto"/>
              <w:rPr>
                <w:sz w:val="18"/>
                <w:szCs w:val="18"/>
              </w:rPr>
            </w:pPr>
            <w:r>
              <w:rPr>
                <w:sz w:val="18"/>
                <w:szCs w:val="18"/>
              </w:rPr>
              <w:t>Inoculum tank</w:t>
            </w:r>
            <w:r w:rsidRPr="005D0478">
              <w:rPr>
                <w:sz w:val="18"/>
                <w:szCs w:val="18"/>
              </w:rPr>
              <w:t xml:space="preserve"> </w:t>
            </w:r>
            <w:r w:rsidR="00B73108" w:rsidRPr="005D0478">
              <w:rPr>
                <w:sz w:val="18"/>
                <w:szCs w:val="18"/>
              </w:rPr>
              <w:t>280 L</w:t>
            </w:r>
          </w:p>
        </w:tc>
        <w:tc>
          <w:tcPr>
            <w:tcW w:w="1985" w:type="dxa"/>
            <w:vAlign w:val="center"/>
          </w:tcPr>
          <w:p w14:paraId="73D194F6" w14:textId="60F8B6BC" w:rsidR="00B73108" w:rsidRPr="005D0478" w:rsidRDefault="00B73108" w:rsidP="00A00CF0">
            <w:pPr>
              <w:spacing w:line="276" w:lineRule="auto"/>
              <w:rPr>
                <w:sz w:val="18"/>
                <w:szCs w:val="18"/>
              </w:rPr>
            </w:pPr>
            <w:r w:rsidRPr="00B61A1D">
              <w:rPr>
                <w:sz w:val="18"/>
                <w:szCs w:val="18"/>
              </w:rPr>
              <w:t>€</w:t>
            </w:r>
            <w:r w:rsidR="004C129F">
              <w:rPr>
                <w:sz w:val="18"/>
                <w:szCs w:val="18"/>
              </w:rPr>
              <w:t>35</w:t>
            </w:r>
            <w:r w:rsidR="00A00CF0">
              <w:rPr>
                <w:sz w:val="18"/>
                <w:szCs w:val="18"/>
              </w:rPr>
              <w:t>,</w:t>
            </w:r>
            <w:r w:rsidR="004C129F">
              <w:rPr>
                <w:sz w:val="18"/>
                <w:szCs w:val="18"/>
              </w:rPr>
              <w:t>453</w:t>
            </w:r>
          </w:p>
        </w:tc>
      </w:tr>
      <w:tr w:rsidR="00B73108" w:rsidRPr="005D0478" w14:paraId="2D269BC2" w14:textId="77777777" w:rsidTr="006A3565">
        <w:trPr>
          <w:trHeight w:val="300"/>
        </w:trPr>
        <w:tc>
          <w:tcPr>
            <w:tcW w:w="2405" w:type="dxa"/>
            <w:vAlign w:val="center"/>
          </w:tcPr>
          <w:p w14:paraId="68CE171D" w14:textId="7528DB4A" w:rsidR="00B73108" w:rsidRPr="005D0478" w:rsidRDefault="006B738C" w:rsidP="00A00CF0">
            <w:pPr>
              <w:spacing w:line="276" w:lineRule="auto"/>
              <w:rPr>
                <w:sz w:val="18"/>
                <w:szCs w:val="18"/>
              </w:rPr>
            </w:pPr>
            <w:r>
              <w:rPr>
                <w:sz w:val="18"/>
                <w:szCs w:val="18"/>
              </w:rPr>
              <w:t>Inoculum tank</w:t>
            </w:r>
            <w:r w:rsidRPr="005D0478">
              <w:rPr>
                <w:sz w:val="18"/>
                <w:szCs w:val="18"/>
              </w:rPr>
              <w:t xml:space="preserve"> </w:t>
            </w:r>
            <w:r w:rsidR="00B73108" w:rsidRPr="005D0478">
              <w:rPr>
                <w:sz w:val="18"/>
                <w:szCs w:val="18"/>
              </w:rPr>
              <w:t>2800 L</w:t>
            </w:r>
          </w:p>
        </w:tc>
        <w:tc>
          <w:tcPr>
            <w:tcW w:w="1985" w:type="dxa"/>
            <w:vAlign w:val="center"/>
          </w:tcPr>
          <w:p w14:paraId="4559995D" w14:textId="572C7E5E" w:rsidR="00B73108" w:rsidRPr="005D0478" w:rsidRDefault="00B73108" w:rsidP="00A00CF0">
            <w:pPr>
              <w:spacing w:line="276" w:lineRule="auto"/>
              <w:rPr>
                <w:sz w:val="18"/>
                <w:szCs w:val="18"/>
              </w:rPr>
            </w:pPr>
            <w:r w:rsidRPr="00B61A1D">
              <w:rPr>
                <w:sz w:val="18"/>
                <w:szCs w:val="18"/>
              </w:rPr>
              <w:t>€</w:t>
            </w:r>
            <w:r w:rsidR="00A00CF0">
              <w:rPr>
                <w:sz w:val="18"/>
                <w:szCs w:val="18"/>
              </w:rPr>
              <w:t>71,508</w:t>
            </w:r>
          </w:p>
        </w:tc>
      </w:tr>
      <w:tr w:rsidR="00EA5E62" w:rsidRPr="005D0478" w14:paraId="4A6390F4" w14:textId="77777777" w:rsidTr="006A3565">
        <w:trPr>
          <w:trHeight w:val="300"/>
        </w:trPr>
        <w:tc>
          <w:tcPr>
            <w:tcW w:w="2405" w:type="dxa"/>
            <w:vAlign w:val="center"/>
          </w:tcPr>
          <w:p w14:paraId="6F715B3C" w14:textId="78056C46" w:rsidR="00EA5E62" w:rsidRPr="00EA5E62" w:rsidRDefault="00EA5E62" w:rsidP="00A00CF0">
            <w:pPr>
              <w:spacing w:line="276" w:lineRule="auto"/>
              <w:rPr>
                <w:sz w:val="18"/>
                <w:szCs w:val="18"/>
                <w:vertAlign w:val="superscript"/>
              </w:rPr>
            </w:pPr>
            <w:r>
              <w:rPr>
                <w:sz w:val="18"/>
                <w:szCs w:val="18"/>
              </w:rPr>
              <w:t xml:space="preserve">Fermenter 20 </w:t>
            </w:r>
            <w:proofErr w:type="spellStart"/>
            <w:r>
              <w:rPr>
                <w:sz w:val="18"/>
                <w:szCs w:val="18"/>
              </w:rPr>
              <w:t>m</w:t>
            </w:r>
            <w:r>
              <w:rPr>
                <w:sz w:val="18"/>
                <w:szCs w:val="18"/>
                <w:vertAlign w:val="superscript"/>
              </w:rPr>
              <w:t>3</w:t>
            </w:r>
            <w:proofErr w:type="spellEnd"/>
          </w:p>
        </w:tc>
        <w:tc>
          <w:tcPr>
            <w:tcW w:w="1985" w:type="dxa"/>
            <w:vAlign w:val="center"/>
          </w:tcPr>
          <w:p w14:paraId="6AC60966" w14:textId="2ADCF5D6" w:rsidR="00EA5E62" w:rsidRPr="00B61A1D" w:rsidRDefault="00214707" w:rsidP="00A00CF0">
            <w:pPr>
              <w:spacing w:line="276" w:lineRule="auto"/>
              <w:rPr>
                <w:sz w:val="18"/>
                <w:szCs w:val="18"/>
              </w:rPr>
            </w:pPr>
            <w:r w:rsidRPr="00B61A1D">
              <w:rPr>
                <w:sz w:val="18"/>
                <w:szCs w:val="18"/>
              </w:rPr>
              <w:t>€</w:t>
            </w:r>
            <w:r w:rsidR="00023180">
              <w:rPr>
                <w:sz w:val="18"/>
                <w:szCs w:val="18"/>
              </w:rPr>
              <w:t>289</w:t>
            </w:r>
            <w:r>
              <w:rPr>
                <w:sz w:val="18"/>
                <w:szCs w:val="18"/>
              </w:rPr>
              <w:t>,</w:t>
            </w:r>
            <w:r w:rsidR="00023180">
              <w:rPr>
                <w:sz w:val="18"/>
                <w:szCs w:val="18"/>
              </w:rPr>
              <w:t>071</w:t>
            </w:r>
          </w:p>
        </w:tc>
      </w:tr>
      <w:tr w:rsidR="00EA5E62" w:rsidRPr="005D0478" w14:paraId="7FDD601A" w14:textId="77777777" w:rsidTr="006A3565">
        <w:trPr>
          <w:trHeight w:val="300"/>
        </w:trPr>
        <w:tc>
          <w:tcPr>
            <w:tcW w:w="2405" w:type="dxa"/>
            <w:vAlign w:val="center"/>
          </w:tcPr>
          <w:p w14:paraId="4EAA4414" w14:textId="7320DA17" w:rsidR="00EA5E62" w:rsidRPr="00EA5E62" w:rsidRDefault="00214707" w:rsidP="00A00CF0">
            <w:pPr>
              <w:spacing w:line="276" w:lineRule="auto"/>
              <w:rPr>
                <w:sz w:val="18"/>
                <w:szCs w:val="18"/>
              </w:rPr>
            </w:pPr>
            <w:r>
              <w:rPr>
                <w:sz w:val="18"/>
                <w:szCs w:val="18"/>
              </w:rPr>
              <w:t xml:space="preserve">Airlift </w:t>
            </w:r>
            <w:r w:rsidR="00EA5E62">
              <w:rPr>
                <w:sz w:val="18"/>
                <w:szCs w:val="18"/>
              </w:rPr>
              <w:t xml:space="preserve">67 </w:t>
            </w:r>
            <w:proofErr w:type="spellStart"/>
            <w:r w:rsidR="00EA5E62">
              <w:rPr>
                <w:sz w:val="18"/>
                <w:szCs w:val="18"/>
              </w:rPr>
              <w:t>m</w:t>
            </w:r>
            <w:r w:rsidR="00EA5E62">
              <w:rPr>
                <w:sz w:val="18"/>
                <w:szCs w:val="18"/>
                <w:vertAlign w:val="superscript"/>
              </w:rPr>
              <w:t>3</w:t>
            </w:r>
            <w:proofErr w:type="spellEnd"/>
          </w:p>
        </w:tc>
        <w:tc>
          <w:tcPr>
            <w:tcW w:w="1985" w:type="dxa"/>
            <w:vAlign w:val="center"/>
          </w:tcPr>
          <w:p w14:paraId="75029A10" w14:textId="0D402F19" w:rsidR="00EA5E62" w:rsidRPr="00B61A1D" w:rsidRDefault="00214707" w:rsidP="00A00CF0">
            <w:pPr>
              <w:spacing w:line="276" w:lineRule="auto"/>
              <w:rPr>
                <w:sz w:val="18"/>
                <w:szCs w:val="18"/>
              </w:rPr>
            </w:pPr>
            <w:r w:rsidRPr="00B61A1D">
              <w:rPr>
                <w:sz w:val="18"/>
                <w:szCs w:val="18"/>
              </w:rPr>
              <w:t>€</w:t>
            </w:r>
            <w:r w:rsidR="00DD2698" w:rsidRPr="00DD2698">
              <w:rPr>
                <w:sz w:val="18"/>
                <w:szCs w:val="18"/>
              </w:rPr>
              <w:t>525</w:t>
            </w:r>
            <w:r w:rsidR="00DD2698">
              <w:rPr>
                <w:sz w:val="18"/>
                <w:szCs w:val="18"/>
              </w:rPr>
              <w:t>,</w:t>
            </w:r>
            <w:r w:rsidR="00DD2698" w:rsidRPr="00DD2698">
              <w:rPr>
                <w:sz w:val="18"/>
                <w:szCs w:val="18"/>
              </w:rPr>
              <w:t>522</w:t>
            </w:r>
          </w:p>
        </w:tc>
      </w:tr>
    </w:tbl>
    <w:p w14:paraId="3D321EEB" w14:textId="77777777" w:rsidR="00EB4B5E" w:rsidRPr="00150CCB" w:rsidRDefault="00EB4B5E" w:rsidP="00EB4B5E">
      <w:pPr>
        <w:spacing w:line="276" w:lineRule="auto"/>
      </w:pPr>
    </w:p>
    <w:p w14:paraId="26F576EF" w14:textId="14F1E286" w:rsidR="00EB4B5E" w:rsidRPr="00150CCB" w:rsidRDefault="00FA2015" w:rsidP="00EB4B5E">
      <w:pPr>
        <w:spacing w:line="276" w:lineRule="auto"/>
      </w:pPr>
      <w:r>
        <w:t>As shown in table X</w:t>
      </w:r>
      <w:r w:rsidR="00996CFD">
        <w:t xml:space="preserve">, the total </w:t>
      </w:r>
      <w:r w:rsidR="00EF3B2C">
        <w:t xml:space="preserve">equipment </w:t>
      </w:r>
      <w:r w:rsidR="00996CFD">
        <w:t xml:space="preserve">costs from </w:t>
      </w:r>
      <w:r w:rsidR="00EF3B2C">
        <w:t>the</w:t>
      </w:r>
      <w:r w:rsidR="008D0D8F">
        <w:t xml:space="preserve"> two perfusion models are nearly the same, around </w:t>
      </w:r>
      <w:r w:rsidR="00F12215" w:rsidRPr="00F12215">
        <w:t>€43 million</w:t>
      </w:r>
      <w:r w:rsidR="0098203C">
        <w:t xml:space="preserve">, as </w:t>
      </w:r>
      <w:r w:rsidR="00DC7ED9">
        <w:t xml:space="preserve">nearly </w:t>
      </w:r>
      <w:r w:rsidR="0098203C">
        <w:t>the same equipment is used in both models</w:t>
      </w:r>
      <w:r w:rsidR="00DC7ED9">
        <w:t xml:space="preserve">. The third model that uses a feed and bleed system has a much higher equipment cost of </w:t>
      </w:r>
      <w:r w:rsidR="009735A7">
        <w:t xml:space="preserve">over </w:t>
      </w:r>
      <w:r w:rsidR="009735A7" w:rsidRPr="00F12215">
        <w:t>€</w:t>
      </w:r>
      <w:r w:rsidR="009735A7">
        <w:t>210 million euros. This steep increase is because more reactors are used in the differentiation phase, since much higher volumes of medium is used per adipocyte produced.</w:t>
      </w:r>
    </w:p>
    <w:p w14:paraId="31E06CA4" w14:textId="79D444BB" w:rsidR="00EB4B5E" w:rsidRPr="00150CCB" w:rsidRDefault="00EB4B5E" w:rsidP="00EB4B5E">
      <w:pPr>
        <w:spacing w:line="276" w:lineRule="auto"/>
      </w:pPr>
      <w:r w:rsidRPr="00150CCB">
        <w:t>The</w:t>
      </w:r>
      <w:r w:rsidR="00632C0C">
        <w:t xml:space="preserve"> costs for the cell line were not taken into account in the </w:t>
      </w:r>
      <w:proofErr w:type="spellStart"/>
      <w:r w:rsidR="00632C0C">
        <w:t>SuperPro</w:t>
      </w:r>
      <w:proofErr w:type="spellEnd"/>
      <w:r w:rsidR="00632C0C">
        <w:t xml:space="preserve"> model</w:t>
      </w:r>
      <w:r w:rsidR="00FA2015">
        <w:t xml:space="preserve"> for simplicity reasons. </w:t>
      </w:r>
      <w:commentRangeStart w:id="128"/>
      <w:r w:rsidR="00FA2015">
        <w:t>L</w:t>
      </w:r>
      <w:r w:rsidRPr="00150CCB">
        <w:t xml:space="preserve">iterature of stem cell lines for advanced stem cell therapies claiming a purchase cost, that ranges from </w:t>
      </w:r>
      <w:r w:rsidR="00294E39">
        <w:t>$</w:t>
      </w:r>
      <w:r w:rsidRPr="00150CCB">
        <w:t>10</w:t>
      </w:r>
      <w:r w:rsidR="00294E39">
        <w:t>,</w:t>
      </w:r>
      <w:r w:rsidRPr="00150CCB">
        <w:t xml:space="preserve">000 to </w:t>
      </w:r>
      <w:r w:rsidR="00294E39">
        <w:t>$</w:t>
      </w:r>
      <w:r w:rsidRPr="00150CCB">
        <w:t>100</w:t>
      </w:r>
      <w:r w:rsidR="00294E39">
        <w:t>,</w:t>
      </w:r>
      <w:r w:rsidRPr="00150CCB">
        <w:t xml:space="preserve">000 per cell-line </w:t>
      </w:r>
      <w:commentRangeEnd w:id="128"/>
      <w:r w:rsidR="00BA6F16" w:rsidRPr="00150CCB">
        <w:rPr>
          <w:rStyle w:val="CommentReference"/>
          <w:sz w:val="22"/>
          <w:szCs w:val="22"/>
        </w:rPr>
        <w:commentReference w:id="128"/>
      </w:r>
      <w:r w:rsidRPr="00150CCB">
        <w:t xml:space="preserve">(Aijaz et al., 2018). The </w:t>
      </w:r>
      <w:proofErr w:type="spellStart"/>
      <w:r w:rsidRPr="00150CCB">
        <w:t>DragonBio</w:t>
      </w:r>
      <w:proofErr w:type="spellEnd"/>
      <w:r w:rsidRPr="00150CCB">
        <w:t xml:space="preserve"> cell-line is spontaneously immortalized and suspension adapted. However, it is not a custom made gene therapy, so it is safe to assume that it won’t be in the higher price bracket.</w:t>
      </w:r>
    </w:p>
    <w:p w14:paraId="2EB675CD" w14:textId="5735A10B" w:rsidR="00C764A1" w:rsidRDefault="00C764A1" w:rsidP="00C764A1">
      <w:pPr>
        <w:pStyle w:val="Heading2"/>
        <w:rPr>
          <w:rFonts w:ascii="Arial" w:eastAsia="Arial" w:hAnsi="Arial" w:cs="Arial"/>
        </w:rPr>
      </w:pPr>
      <w:bookmarkStart w:id="129" w:name="_Toc212212218"/>
      <w:commentRangeStart w:id="130"/>
      <w:r w:rsidRPr="68B4B825">
        <w:rPr>
          <w:rFonts w:ascii="Arial" w:eastAsia="Arial" w:hAnsi="Arial" w:cs="Arial"/>
        </w:rPr>
        <w:t xml:space="preserve">Material </w:t>
      </w:r>
      <w:commentRangeEnd w:id="130"/>
      <w:r w:rsidRPr="68B4B825">
        <w:rPr>
          <w:rStyle w:val="CommentReference"/>
          <w:rFonts w:ascii="Arial" w:eastAsia="Arial" w:hAnsi="Arial" w:cs="Arial"/>
          <w:sz w:val="28"/>
          <w:szCs w:val="28"/>
        </w:rPr>
        <w:commentReference w:id="130"/>
      </w:r>
      <w:r w:rsidRPr="68B4B825">
        <w:rPr>
          <w:rFonts w:ascii="Arial" w:eastAsia="Arial" w:hAnsi="Arial" w:cs="Arial"/>
        </w:rPr>
        <w:t>costs</w:t>
      </w:r>
      <w:bookmarkEnd w:id="129"/>
    </w:p>
    <w:p w14:paraId="7FF1BB00" w14:textId="31751D15" w:rsidR="00EB4B5E" w:rsidRDefault="00C764A1" w:rsidP="00C764A1">
      <w:r>
        <w:t>In each of the three mode</w:t>
      </w:r>
      <w:commentRangeStart w:id="131"/>
      <w:r>
        <w:t>ls, the</w:t>
      </w:r>
      <w:commentRangeEnd w:id="131"/>
      <w:r w:rsidR="00184861">
        <w:rPr>
          <w:rStyle w:val="CommentReference"/>
          <w:sz w:val="22"/>
          <w:szCs w:val="22"/>
        </w:rPr>
        <w:commentReference w:id="131"/>
      </w:r>
      <w:r>
        <w:t xml:space="preserve"> main driver of the costs is the raw materials needed, specifically the medium. In the 1</w:t>
      </w:r>
      <w:r w:rsidRPr="000B0CC0">
        <w:rPr>
          <w:vertAlign w:val="superscript"/>
        </w:rPr>
        <w:t>st</w:t>
      </w:r>
      <w:r>
        <w:t xml:space="preserve"> model, the material costs make up 93% of the annual operating costs of the system, over </w:t>
      </w:r>
      <w:r w:rsidR="00FB0EEB" w:rsidRPr="00F12215">
        <w:t>€</w:t>
      </w:r>
      <w:r>
        <w:t xml:space="preserve">3 billion is spend on medium for the production of 5000 MT of fat per year. </w:t>
      </w:r>
      <w:r w:rsidR="00A7184F">
        <w:t xml:space="preserve">By increasing the glucose concentration tenfold in model 2, less medium is needed for the production of the same amount of adipocytes, thus reducing the </w:t>
      </w:r>
      <w:r w:rsidR="00665769">
        <w:t xml:space="preserve">material costs to </w:t>
      </w:r>
      <w:r w:rsidR="00AF52F7" w:rsidRPr="00F12215">
        <w:t>€</w:t>
      </w:r>
      <w:r w:rsidR="00665769">
        <w:t>3</w:t>
      </w:r>
      <w:r w:rsidR="00AF52F7">
        <w:t>86 million for 5000 MT of adipocytes.</w:t>
      </w:r>
      <w:r w:rsidR="000569F6">
        <w:t xml:space="preserve"> In the feed and bleed model</w:t>
      </w:r>
      <w:r w:rsidR="000D4681">
        <w:t xml:space="preserve">, the glucose concentration is higher too, thus here too the </w:t>
      </w:r>
      <w:r w:rsidR="00FF74C1">
        <w:t>material costs for the production of 5000</w:t>
      </w:r>
      <w:r w:rsidR="001766A0">
        <w:t xml:space="preserve"> MT of adipocytes is much lower at </w:t>
      </w:r>
      <w:r w:rsidR="001766A0" w:rsidRPr="00F12215">
        <w:t>€</w:t>
      </w:r>
      <w:r w:rsidR="001766A0">
        <w:t>406 million.</w:t>
      </w:r>
      <w:r w:rsidR="007517DE" w:rsidRPr="007517DE">
        <w:t xml:space="preserve"> </w:t>
      </w:r>
      <w:r w:rsidR="007517DE" w:rsidRPr="00150CCB">
        <w:t xml:space="preserve">the proliferation medium is estimated to cost </w:t>
      </w:r>
      <w:r w:rsidR="00B43C19" w:rsidRPr="00150CCB">
        <w:t>€</w:t>
      </w:r>
      <w:r w:rsidR="007517DE" w:rsidRPr="00150CCB">
        <w:t>773</w:t>
      </w:r>
      <w:r w:rsidR="007517DE">
        <w:t>.</w:t>
      </w:r>
      <w:r w:rsidR="007517DE" w:rsidRPr="00150CCB">
        <w:t xml:space="preserve">30 per </w:t>
      </w:r>
      <w:proofErr w:type="spellStart"/>
      <w:r w:rsidR="007517DE" w:rsidRPr="00150CCB">
        <w:t>m</w:t>
      </w:r>
      <w:r w:rsidR="007517DE" w:rsidRPr="00150CCB">
        <w:rPr>
          <w:vertAlign w:val="superscript"/>
        </w:rPr>
        <w:t>3</w:t>
      </w:r>
      <w:proofErr w:type="spellEnd"/>
      <w:r w:rsidR="007517DE" w:rsidRPr="00150CCB">
        <w:t xml:space="preserve">, the priming medium </w:t>
      </w:r>
      <w:r w:rsidR="007517DE">
        <w:t>€</w:t>
      </w:r>
      <w:r w:rsidR="007517DE" w:rsidRPr="00150CCB">
        <w:t>323</w:t>
      </w:r>
      <w:r w:rsidR="007517DE">
        <w:t>.</w:t>
      </w:r>
      <w:r w:rsidR="007517DE" w:rsidRPr="00150CCB">
        <w:t>3</w:t>
      </w:r>
      <w:r w:rsidR="007517DE">
        <w:t xml:space="preserve"> m</w:t>
      </w:r>
      <w:r w:rsidR="007517DE" w:rsidRPr="00B43C19">
        <w:rPr>
          <w:vertAlign w:val="superscript"/>
        </w:rPr>
        <w:t>-</w:t>
      </w:r>
      <w:r w:rsidR="007517DE" w:rsidRPr="126EA474">
        <w:rPr>
          <w:vertAlign w:val="superscript"/>
        </w:rPr>
        <w:t>3</w:t>
      </w:r>
      <w:r w:rsidR="007517DE" w:rsidRPr="00150CCB">
        <w:t xml:space="preserve">, and the differentiation medium </w:t>
      </w:r>
      <w:r w:rsidR="007517DE">
        <w:t>€</w:t>
      </w:r>
      <w:r w:rsidR="007517DE" w:rsidRPr="00150CCB">
        <w:t>322</w:t>
      </w:r>
      <w:r w:rsidR="007517DE">
        <w:t>.</w:t>
      </w:r>
      <w:r w:rsidR="007517DE" w:rsidRPr="00150CCB">
        <w:t xml:space="preserve">4 per </w:t>
      </w:r>
      <w:r w:rsidR="007517DE">
        <w:t>m-</w:t>
      </w:r>
      <w:r w:rsidR="007517DE" w:rsidRPr="126EA474">
        <w:rPr>
          <w:vertAlign w:val="superscript"/>
        </w:rPr>
        <w:t>3</w:t>
      </w:r>
      <w:r w:rsidR="007517DE" w:rsidRPr="00150CCB">
        <w:t>.</w:t>
      </w:r>
    </w:p>
    <w:p w14:paraId="373FE692" w14:textId="297D4BCD" w:rsidR="007517DE" w:rsidRDefault="007517DE" w:rsidP="00C764A1">
      <w:r w:rsidRPr="00150CCB">
        <w:t>the proliferation medium is estimated to cost 773</w:t>
      </w:r>
      <w:r>
        <w:t>.</w:t>
      </w:r>
      <w:r w:rsidRPr="00150CCB">
        <w:t xml:space="preserve">30€ per </w:t>
      </w:r>
      <w:proofErr w:type="spellStart"/>
      <w:r w:rsidRPr="00150CCB">
        <w:t>m</w:t>
      </w:r>
      <w:r w:rsidRPr="00150CCB">
        <w:rPr>
          <w:vertAlign w:val="superscript"/>
        </w:rPr>
        <w:t>3</w:t>
      </w:r>
      <w:proofErr w:type="spellEnd"/>
      <w:r w:rsidRPr="00150CCB">
        <w:t xml:space="preserve">, the priming medium </w:t>
      </w:r>
      <w:r>
        <w:t>€</w:t>
      </w:r>
      <w:r w:rsidRPr="00150CCB">
        <w:t>323</w:t>
      </w:r>
      <w:r>
        <w:t>.</w:t>
      </w:r>
      <w:r w:rsidRPr="00150CCB">
        <w:t>3</w:t>
      </w:r>
      <w:r>
        <w:t xml:space="preserve"> m-</w:t>
      </w:r>
      <w:r w:rsidRPr="126EA474">
        <w:rPr>
          <w:vertAlign w:val="superscript"/>
        </w:rPr>
        <w:t>3</w:t>
      </w:r>
      <w:r w:rsidRPr="00150CCB">
        <w:t xml:space="preserve">, and the differentiation medium </w:t>
      </w:r>
      <w:r>
        <w:t>€</w:t>
      </w:r>
      <w:r w:rsidRPr="00150CCB">
        <w:t>322</w:t>
      </w:r>
      <w:r>
        <w:t>.</w:t>
      </w:r>
      <w:r w:rsidRPr="00150CCB">
        <w:t xml:space="preserve">4 per </w:t>
      </w:r>
      <w:r>
        <w:t>m</w:t>
      </w:r>
      <w:r w:rsidRPr="00B43C19">
        <w:rPr>
          <w:vertAlign w:val="superscript"/>
        </w:rPr>
        <w:t>-</w:t>
      </w:r>
      <w:r w:rsidRPr="126EA474">
        <w:rPr>
          <w:vertAlign w:val="superscript"/>
        </w:rPr>
        <w:t>3</w:t>
      </w:r>
      <w:r w:rsidRPr="00150CCB">
        <w:t>.</w:t>
      </w:r>
    </w:p>
    <w:p w14:paraId="3E6BA4F8" w14:textId="110AAEE4" w:rsidR="7321BCB6" w:rsidRPr="00150CCB" w:rsidRDefault="7321BCB6" w:rsidP="00911AD9">
      <w:pPr>
        <w:pStyle w:val="Heading2"/>
        <w:rPr>
          <w:rFonts w:ascii="Arial" w:eastAsia="Arial" w:hAnsi="Arial" w:cs="Arial"/>
        </w:rPr>
      </w:pPr>
      <w:bookmarkStart w:id="132" w:name="_Toc212212219"/>
      <w:r w:rsidRPr="2228A79A">
        <w:rPr>
          <w:rFonts w:ascii="Arial" w:eastAsia="Arial" w:hAnsi="Arial" w:cs="Arial"/>
        </w:rPr>
        <w:t>Operational Cost</w:t>
      </w:r>
      <w:r w:rsidR="005514F2" w:rsidRPr="2228A79A">
        <w:rPr>
          <w:rFonts w:ascii="Arial" w:eastAsia="Arial" w:hAnsi="Arial" w:cs="Arial"/>
        </w:rPr>
        <w:t>s</w:t>
      </w:r>
      <w:bookmarkEnd w:id="132"/>
    </w:p>
    <w:p w14:paraId="01F269A9" w14:textId="2F0C00BD" w:rsidR="00B44B5B" w:rsidRPr="00150CCB" w:rsidRDefault="00B44B5B" w:rsidP="00A01585">
      <w:pPr>
        <w:spacing w:line="276" w:lineRule="auto"/>
      </w:pPr>
      <w:r w:rsidRPr="00150CCB">
        <w:t xml:space="preserve">The operational costs of a cultivated fat production process stem from the continuous resources and supervision required to maintain efficient process operation. </w:t>
      </w:r>
      <w:r w:rsidR="00772356">
        <w:t>Besides material</w:t>
      </w:r>
      <w:r w:rsidRPr="00150CCB">
        <w:t xml:space="preserve"> costs</w:t>
      </w:r>
      <w:r w:rsidR="00772356">
        <w:t>, these</w:t>
      </w:r>
      <w:r w:rsidRPr="00150CCB">
        <w:t xml:space="preserve"> consist of labour, energy consumption, process water, and waste treatment.</w:t>
      </w:r>
    </w:p>
    <w:p w14:paraId="4BCC2D38" w14:textId="6B635AB2" w:rsidR="00B44B5B" w:rsidRPr="00150CCB" w:rsidRDefault="00B44B5B" w:rsidP="00A01585">
      <w:pPr>
        <w:spacing w:line="276" w:lineRule="auto"/>
      </w:pPr>
      <w:r w:rsidRPr="00150CCB">
        <w:t>The level of these costs can vary greatly, depending on the complexity, size and automation of the unit operation. Equipment such as bioreactors, which requires continuous monitoring and aseptic control, demand more labour hours and energy supply than simpler units like storage tanks, or filtration. Increasing the automation of complex operations can lead to reduced operational costs, although it usually results in increased capital investment. Waste treatment depends on the total media usage, the amount of side stream recycling, and the level of cleaning required</w:t>
      </w:r>
      <w:r w:rsidR="00BA4293">
        <w:t xml:space="preserve"> </w:t>
      </w:r>
      <w:r w:rsidR="00BA4293" w:rsidRPr="00150CCB">
        <w:t>(Humbird, 2021; Risner et al., 2021; Garrison et al., 2022).</w:t>
      </w:r>
      <w:r w:rsidRPr="00150CCB">
        <w:t xml:space="preserve"> </w:t>
      </w:r>
    </w:p>
    <w:p w14:paraId="29E7BD01" w14:textId="3422484A" w:rsidR="001825BC" w:rsidRDefault="008D561B" w:rsidP="0E8B2F07">
      <w:pPr>
        <w:spacing w:line="276" w:lineRule="auto"/>
        <w:rPr>
          <w:rFonts w:eastAsia="Arial"/>
        </w:rPr>
      </w:pPr>
      <w:r>
        <w:t xml:space="preserve">Without taking </w:t>
      </w:r>
      <w:r w:rsidR="00A735B1">
        <w:t xml:space="preserve">raw material into account the operational costs for each model are €219 million for model </w:t>
      </w:r>
      <w:r w:rsidR="005C40CD">
        <w:t>1</w:t>
      </w:r>
      <w:r w:rsidR="00A735B1">
        <w:t>, €107</w:t>
      </w:r>
      <w:r w:rsidR="00A735B1" w:rsidRPr="0E8B2F07">
        <w:rPr>
          <w:color w:val="EE0000"/>
        </w:rPr>
        <w:t xml:space="preserve"> </w:t>
      </w:r>
      <w:r w:rsidR="00A735B1">
        <w:t>million for model 2 and €246 million for model 3.</w:t>
      </w:r>
      <w:r w:rsidR="006F78E3">
        <w:t xml:space="preserve"> </w:t>
      </w:r>
    </w:p>
    <w:p w14:paraId="0854BB16" w14:textId="113602FE" w:rsidR="001825BC" w:rsidRDefault="001825BC" w:rsidP="0E8B2F07">
      <w:pPr>
        <w:pStyle w:val="Heading1"/>
        <w:rPr>
          <w:rFonts w:ascii="Arial" w:eastAsia="Arial" w:hAnsi="Arial" w:cs="Arial"/>
          <w:sz w:val="28"/>
          <w:szCs w:val="28"/>
        </w:rPr>
      </w:pPr>
      <w:bookmarkStart w:id="133" w:name="_Toc212212220"/>
      <w:r w:rsidRPr="0E8B2F07">
        <w:rPr>
          <w:rFonts w:ascii="Arial" w:eastAsia="Arial" w:hAnsi="Arial" w:cs="Arial"/>
          <w:sz w:val="28"/>
          <w:szCs w:val="28"/>
        </w:rPr>
        <w:t>Selling price</w:t>
      </w:r>
      <w:bookmarkEnd w:id="133"/>
    </w:p>
    <w:p w14:paraId="59BBAABB" w14:textId="1E509A08" w:rsidR="001825BC" w:rsidRPr="001825BC" w:rsidRDefault="001825BC" w:rsidP="00E573F5">
      <w:pPr>
        <w:spacing w:line="276" w:lineRule="auto"/>
      </w:pPr>
      <w:r>
        <w:t xml:space="preserve">For each model, two selling prices were considered, a break-even price, </w:t>
      </w:r>
      <w:r w:rsidR="008A7F93">
        <w:t xml:space="preserve">at which the gross margin is just above 0%, and a selling price at which the payback time for the investment is approximately 10 years. For </w:t>
      </w:r>
      <w:r w:rsidR="234D34D8">
        <w:t>M</w:t>
      </w:r>
      <w:r w:rsidR="008A7F93">
        <w:t xml:space="preserve">odel 1 these prices are respectively </w:t>
      </w:r>
      <w:r w:rsidR="00172EC6" w:rsidRPr="0085067D">
        <w:t>€</w:t>
      </w:r>
      <w:r w:rsidR="008A7F93">
        <w:t>675</w:t>
      </w:r>
      <w:r w:rsidR="00BE2FCC">
        <w:t xml:space="preserve"> </w:t>
      </w:r>
      <w:r w:rsidR="00172EC6" w:rsidRPr="0085067D">
        <w:t>kg</w:t>
      </w:r>
      <w:r w:rsidR="00172EC6" w:rsidRPr="0010736B">
        <w:rPr>
          <w:vertAlign w:val="superscript"/>
        </w:rPr>
        <w:t>-1</w:t>
      </w:r>
      <w:r w:rsidR="00BE2FCC">
        <w:t xml:space="preserve"> and </w:t>
      </w:r>
      <w:r w:rsidR="00172EC6" w:rsidRPr="0085067D">
        <w:t>€</w:t>
      </w:r>
      <w:r w:rsidR="00BE2FCC">
        <w:t xml:space="preserve">687 </w:t>
      </w:r>
      <w:r w:rsidR="00D02611" w:rsidRPr="0085067D">
        <w:t>kg</w:t>
      </w:r>
      <w:r w:rsidR="00D02611" w:rsidRPr="0010736B">
        <w:rPr>
          <w:vertAlign w:val="superscript"/>
        </w:rPr>
        <w:t>-1</w:t>
      </w:r>
      <w:r w:rsidR="00BE2FCC">
        <w:t xml:space="preserve">, for </w:t>
      </w:r>
      <w:r w:rsidR="087EB7B9">
        <w:t>M</w:t>
      </w:r>
      <w:r w:rsidR="00BE2FCC">
        <w:t xml:space="preserve">odel 2 </w:t>
      </w:r>
      <w:r w:rsidR="00172EC6" w:rsidRPr="0085067D">
        <w:t>€</w:t>
      </w:r>
      <w:r w:rsidR="00172EC6">
        <w:t>95</w:t>
      </w:r>
      <w:r w:rsidR="00172EC6" w:rsidRPr="00172EC6">
        <w:t xml:space="preserve"> </w:t>
      </w:r>
      <w:r w:rsidR="00172EC6" w:rsidRPr="0085067D">
        <w:t>kg</w:t>
      </w:r>
      <w:r w:rsidR="00172EC6" w:rsidRPr="0010736B">
        <w:rPr>
          <w:vertAlign w:val="superscript"/>
        </w:rPr>
        <w:t>-1</w:t>
      </w:r>
      <w:r w:rsidR="00172EC6">
        <w:t xml:space="preserve"> and </w:t>
      </w:r>
      <w:r w:rsidR="00172EC6" w:rsidRPr="0085067D">
        <w:t>€</w:t>
      </w:r>
      <w:r w:rsidR="00172EC6">
        <w:t>103</w:t>
      </w:r>
      <w:r w:rsidR="00172EC6" w:rsidRPr="00172EC6">
        <w:t xml:space="preserve"> </w:t>
      </w:r>
      <w:r w:rsidR="00172EC6" w:rsidRPr="0085067D">
        <w:t>kg</w:t>
      </w:r>
      <w:r w:rsidR="00172EC6" w:rsidRPr="0010736B">
        <w:rPr>
          <w:vertAlign w:val="superscript"/>
        </w:rPr>
        <w:t>-1</w:t>
      </w:r>
      <w:r w:rsidR="00172EC6">
        <w:t xml:space="preserve"> and for </w:t>
      </w:r>
      <w:r w:rsidR="6349B698">
        <w:t>M</w:t>
      </w:r>
      <w:r w:rsidR="00172EC6">
        <w:t xml:space="preserve">odel 3 </w:t>
      </w:r>
      <w:r w:rsidR="00172EC6" w:rsidRPr="0085067D">
        <w:t>€</w:t>
      </w:r>
      <w:r w:rsidR="00172EC6">
        <w:t xml:space="preserve">130 </w:t>
      </w:r>
      <w:r w:rsidR="00A70514" w:rsidRPr="0085067D">
        <w:t>kg</w:t>
      </w:r>
      <w:r w:rsidR="00A70514" w:rsidRPr="0010736B">
        <w:rPr>
          <w:vertAlign w:val="superscript"/>
        </w:rPr>
        <w:t>-1</w:t>
      </w:r>
      <w:r w:rsidR="00172EC6">
        <w:t xml:space="preserve"> and </w:t>
      </w:r>
      <w:r w:rsidR="00172EC6" w:rsidRPr="0085067D">
        <w:t>€</w:t>
      </w:r>
      <w:r w:rsidR="00172EC6">
        <w:t>164</w:t>
      </w:r>
      <w:r w:rsidR="00172EC6" w:rsidRPr="00172EC6">
        <w:t xml:space="preserve"> </w:t>
      </w:r>
      <w:r w:rsidR="00172EC6" w:rsidRPr="0085067D">
        <w:t>kg</w:t>
      </w:r>
      <w:r w:rsidR="00172EC6" w:rsidRPr="0010736B">
        <w:rPr>
          <w:vertAlign w:val="superscript"/>
        </w:rPr>
        <w:t>-1</w:t>
      </w:r>
      <w:r w:rsidR="00172EC6">
        <w:t xml:space="preserve">. </w:t>
      </w:r>
      <w:r w:rsidR="00D02611">
        <w:t>This shows that the 2</w:t>
      </w:r>
      <w:r w:rsidR="00D02611" w:rsidRPr="00D02611">
        <w:rPr>
          <w:vertAlign w:val="superscript"/>
        </w:rPr>
        <w:t>nd</w:t>
      </w:r>
      <w:r w:rsidR="00D02611">
        <w:t xml:space="preserve"> model, using a perfusion system and </w:t>
      </w:r>
      <w:r w:rsidR="00D44A8B">
        <w:t xml:space="preserve">a higher glucose concentration is economically the most feasible. It uses less medium than </w:t>
      </w:r>
      <w:r w:rsidR="5D9D9E7C">
        <w:t>M</w:t>
      </w:r>
      <w:r w:rsidR="00D44A8B">
        <w:t xml:space="preserve">odel 1, thus greatly reducing the annual operating costs. However it also uses higher glucose concentrations than the cells are able to handle, thus it is not deemed technically feasible right now. It is recommended to do more research in the perfusion system and determine the maximum </w:t>
      </w:r>
      <w:r w:rsidR="004B6F7B">
        <w:t xml:space="preserve">glucose concentration the system can handle in order to minimise the </w:t>
      </w:r>
      <w:r w:rsidR="00314EC6">
        <w:t>medium used in the process and with it minimising the production costs.</w:t>
      </w:r>
    </w:p>
    <w:p w14:paraId="04BC6D6C" w14:textId="5206526C" w:rsidR="1C36E44E" w:rsidRPr="00150CCB" w:rsidRDefault="2C2341B9" w:rsidP="4FD836AB">
      <w:pPr>
        <w:pStyle w:val="Heading1"/>
        <w:spacing w:line="276" w:lineRule="auto"/>
        <w:rPr>
          <w:rFonts w:ascii="Arial" w:eastAsia="Arial" w:hAnsi="Arial" w:cs="Arial"/>
        </w:rPr>
      </w:pPr>
      <w:bookmarkStart w:id="134" w:name="_Toc212212221"/>
      <w:r w:rsidRPr="41BAC717">
        <w:rPr>
          <w:rFonts w:ascii="Arial" w:eastAsia="Arial" w:hAnsi="Arial" w:cs="Arial"/>
        </w:rPr>
        <w:t>VIII.</w:t>
      </w:r>
      <w:r w:rsidR="1C36E44E">
        <w:tab/>
      </w:r>
      <w:r w:rsidR="1C36E44E" w:rsidRPr="3B98FA31">
        <w:rPr>
          <w:rFonts w:ascii="Arial" w:eastAsia="Arial" w:hAnsi="Arial" w:cs="Arial"/>
        </w:rPr>
        <w:t>Comparison with Livestock Method</w:t>
      </w:r>
      <w:bookmarkEnd w:id="134"/>
    </w:p>
    <w:p w14:paraId="3586FD6D" w14:textId="388E889D" w:rsidR="1C36E44E" w:rsidRPr="00150CCB" w:rsidRDefault="1C36E44E" w:rsidP="00A01585">
      <w:pPr>
        <w:pStyle w:val="Heading2"/>
        <w:spacing w:line="276" w:lineRule="auto"/>
        <w:rPr>
          <w:rFonts w:ascii="Arial" w:eastAsia="Arial" w:hAnsi="Arial" w:cs="Arial"/>
        </w:rPr>
      </w:pPr>
      <w:bookmarkStart w:id="135" w:name="_Toc212212222"/>
      <w:r w:rsidRPr="3B98FA31">
        <w:rPr>
          <w:rFonts w:ascii="Arial" w:eastAsia="Arial" w:hAnsi="Arial" w:cs="Arial"/>
        </w:rPr>
        <w:t>Sustainability</w:t>
      </w:r>
      <w:r w:rsidR="00D330C5" w:rsidRPr="3B98FA31">
        <w:rPr>
          <w:rFonts w:ascii="Arial" w:eastAsia="Arial" w:hAnsi="Arial" w:cs="Arial"/>
        </w:rPr>
        <w:t xml:space="preserve"> </w:t>
      </w:r>
      <w:r w:rsidR="433CDAC8" w:rsidRPr="3B98FA31">
        <w:rPr>
          <w:rFonts w:ascii="Arial" w:eastAsia="Arial" w:hAnsi="Arial" w:cs="Arial"/>
        </w:rPr>
        <w:t>C</w:t>
      </w:r>
      <w:r w:rsidR="00D330C5" w:rsidRPr="3B98FA31">
        <w:rPr>
          <w:rFonts w:ascii="Arial" w:eastAsia="Arial" w:hAnsi="Arial" w:cs="Arial"/>
        </w:rPr>
        <w:t>omparison</w:t>
      </w:r>
      <w:bookmarkEnd w:id="135"/>
    </w:p>
    <w:p w14:paraId="480E4CCB" w14:textId="05A53B07" w:rsidR="6C93E2A9" w:rsidRPr="00150CCB" w:rsidRDefault="386DAB5A" w:rsidP="6C93E2A9">
      <w:pPr>
        <w:spacing w:line="276" w:lineRule="auto"/>
      </w:pPr>
      <w:r w:rsidRPr="00150CCB">
        <w:t>Conventional pig farming has a large environmental footprint due to feed production, manure management, and energy use. Life-cycle assessments (LCAs) estimate that producing pork releases about 6–8 kg CO</w:t>
      </w:r>
      <w:r w:rsidRPr="00150CCB">
        <w:rPr>
          <w:rFonts w:ascii="Cambria Math" w:hAnsi="Cambria Math" w:cs="Cambria Math"/>
        </w:rPr>
        <w:t>₂</w:t>
      </w:r>
      <w:r w:rsidRPr="00150CCB">
        <w:t>-</w:t>
      </w:r>
      <w:proofErr w:type="spellStart"/>
      <w:r w:rsidRPr="00150CCB">
        <w:t>eq</w:t>
      </w:r>
      <w:proofErr w:type="spellEnd"/>
      <w:r w:rsidRPr="00150CCB">
        <w:t xml:space="preserve"> </w:t>
      </w:r>
      <w:r w:rsidR="7755F8B4">
        <w:t>kg</w:t>
      </w:r>
      <w:r w:rsidR="06F1F0C1" w:rsidRPr="17C65F49">
        <w:rPr>
          <w:vertAlign w:val="superscript"/>
        </w:rPr>
        <w:t>-1</w:t>
      </w:r>
      <w:r w:rsidRPr="00150CCB">
        <w:t xml:space="preserve"> of </w:t>
      </w:r>
      <w:r w:rsidR="78CA5348">
        <w:t>meat</w:t>
      </w:r>
      <w:r w:rsidRPr="00150CCB">
        <w:t>, with manure (</w:t>
      </w:r>
      <w:r w:rsidRPr="00150CCB">
        <w:rPr>
          <w:rFonts w:ascii="Cambria Math" w:hAnsi="Cambria Math" w:cs="Cambria Math"/>
        </w:rPr>
        <w:t>≈</w:t>
      </w:r>
      <w:r w:rsidRPr="00150CCB">
        <w:t>43%) and feed (</w:t>
      </w:r>
      <w:r w:rsidRPr="00150CCB">
        <w:rPr>
          <w:rFonts w:ascii="Cambria Math" w:hAnsi="Cambria Math" w:cs="Cambria Math"/>
        </w:rPr>
        <w:t>≈</w:t>
      </w:r>
      <w:r w:rsidRPr="00150CCB">
        <w:t>28%) being the main emission sources (de Vries &amp; de Boer, 2010; MacLeod et al., 2013). Land use is also high with about 8</w:t>
      </w:r>
      <w:r w:rsidRPr="00150CCB">
        <w:rPr>
          <w:rFonts w:ascii="Malgun Gothic" w:eastAsia="Malgun Gothic" w:hAnsi="Malgun Gothic" w:cs="Malgun Gothic"/>
        </w:rPr>
        <w:t>–</w:t>
      </w:r>
      <w:r w:rsidRPr="00150CCB">
        <w:t xml:space="preserve">12 </w:t>
      </w:r>
      <w:proofErr w:type="spellStart"/>
      <w:r w:rsidR="007A3B6F">
        <w:t>m</w:t>
      </w:r>
      <w:r w:rsidR="007A3B6F" w:rsidRPr="007A3B6F">
        <w:rPr>
          <w:vertAlign w:val="superscript"/>
        </w:rPr>
        <w:t>2</w:t>
      </w:r>
      <w:proofErr w:type="spellEnd"/>
      <w:r w:rsidRPr="007A3B6F">
        <w:rPr>
          <w:vertAlign w:val="superscript"/>
        </w:rPr>
        <w:t xml:space="preserve"> </w:t>
      </w:r>
      <w:r w:rsidRPr="00150CCB">
        <w:t xml:space="preserve">per kilogram of pork, mostly used for farming soy or maize for feed. Moreover, global water footprint assessment by Mekonnen and Hoekstra (2012), reports that producing one kilogram of pork requires on average about 6,000 </w:t>
      </w:r>
      <w:r w:rsidR="007A3B6F" w:rsidRPr="00150CCB">
        <w:t>lit</w:t>
      </w:r>
      <w:r w:rsidR="007A3B6F">
        <w:t>re</w:t>
      </w:r>
      <w:r w:rsidR="007A3B6F" w:rsidRPr="00150CCB">
        <w:t>s</w:t>
      </w:r>
      <w:r w:rsidRPr="00150CCB">
        <w:t xml:space="preserve"> of water. However</w:t>
      </w:r>
      <w:r w:rsidR="6A0C5C90" w:rsidRPr="00150CCB">
        <w:t xml:space="preserve">, </w:t>
      </w:r>
      <w:r w:rsidRPr="00150CCB">
        <w:t>about 80–85% of the water comes from rainfall, while 10–15% (“blue” water) originates from irrigation. Only a small fraction (&lt;5%) is “grey water”, related to pollution from manure and feed runoff.</w:t>
      </w:r>
    </w:p>
    <w:p w14:paraId="11741863" w14:textId="70EE177C" w:rsidR="6BBB3DB6" w:rsidRPr="00150CCB" w:rsidRDefault="6BBB3DB6" w:rsidP="00A01585">
      <w:pPr>
        <w:spacing w:line="276" w:lineRule="auto"/>
      </w:pPr>
      <w:r w:rsidRPr="00150CCB">
        <w:t>For cultivated meat,</w:t>
      </w:r>
      <w:r w:rsidR="4DFF1DC8" w:rsidRPr="00150CCB">
        <w:t xml:space="preserve"> th</w:t>
      </w:r>
      <w:r w:rsidRPr="00150CCB">
        <w:t>e earliest model by Tuomisto and de Mattos (2011) predicted positive outputs, with 78–96% lower greenhouse-gas emissions and about 90% less land use than European pork, assuming renewable energy and efficient medium recycling. Later research by Mattick et al. (2015) found smaller benefits, with reductions between 7% and 45%, depending on how the system boundaries and energy inputs were defined.</w:t>
      </w:r>
    </w:p>
    <w:p w14:paraId="69602A5E" w14:textId="17035F63" w:rsidR="6BBB3DB6" w:rsidRPr="00150CCB" w:rsidRDefault="386DAB5A" w:rsidP="00A01585">
      <w:pPr>
        <w:spacing w:line="276" w:lineRule="auto"/>
      </w:pPr>
      <w:r w:rsidRPr="00150CCB">
        <w:t xml:space="preserve">A more recent and detailed analysis by CE Delft (2021) showed that environmental outcomes depend strongly on the electricity source. Using conventional power, cultivated meat could emit </w:t>
      </w:r>
      <w:r w:rsidR="4A90A35D" w:rsidRPr="00150CCB">
        <w:t>up to</w:t>
      </w:r>
      <w:r w:rsidRPr="00150CCB">
        <w:t xml:space="preserve"> 14 kg CO</w:t>
      </w:r>
      <w:r w:rsidRPr="00150CCB">
        <w:rPr>
          <w:rFonts w:ascii="Cambria Math" w:hAnsi="Cambria Math" w:cs="Cambria Math"/>
        </w:rPr>
        <w:t>₂</w:t>
      </w:r>
      <w:r w:rsidRPr="00150CCB">
        <w:t>-</w:t>
      </w:r>
      <w:proofErr w:type="spellStart"/>
      <w:r w:rsidRPr="00150CCB">
        <w:t>eq</w:t>
      </w:r>
      <w:proofErr w:type="spellEnd"/>
      <w:r w:rsidRPr="00150CCB">
        <w:t xml:space="preserve"> </w:t>
      </w:r>
      <w:r w:rsidR="159F1336">
        <w:t>kg</w:t>
      </w:r>
      <w:r w:rsidR="159F1336" w:rsidRPr="20428F84">
        <w:rPr>
          <w:vertAlign w:val="superscript"/>
        </w:rPr>
        <w:t>-1</w:t>
      </w:r>
      <w:r w:rsidRPr="00150CCB">
        <w:t>, significantly higher than conventionally farmed pork. But when powered by renewable energy, emissions could drop to about 2 kg CO</w:t>
      </w:r>
      <w:r w:rsidR="528F43A9" w:rsidRPr="48A29A37">
        <w:rPr>
          <w:rFonts w:ascii="Cambria Math" w:hAnsi="Cambria Math" w:cs="Cambria Math"/>
        </w:rPr>
        <w:t>₂</w:t>
      </w:r>
      <w:r w:rsidR="528F43A9">
        <w:t>-</w:t>
      </w:r>
      <w:proofErr w:type="spellStart"/>
      <w:r w:rsidR="528F43A9">
        <w:t>eq</w:t>
      </w:r>
      <w:proofErr w:type="spellEnd"/>
      <w:r w:rsidRPr="00150CCB">
        <w:t xml:space="preserve"> </w:t>
      </w:r>
      <w:r w:rsidR="1363772F">
        <w:t>kg</w:t>
      </w:r>
      <w:r w:rsidR="1363772F" w:rsidRPr="20428F84">
        <w:rPr>
          <w:vertAlign w:val="superscript"/>
        </w:rPr>
        <w:t>-1</w:t>
      </w:r>
      <w:r>
        <w:t>.</w:t>
      </w:r>
      <w:r w:rsidRPr="00150CCB">
        <w:t xml:space="preserve"> CE Delft also found that cultivated meat uses 0.2–1.8 </w:t>
      </w:r>
      <w:proofErr w:type="spellStart"/>
      <w:r w:rsidRPr="00150CCB">
        <w:t>m²</w:t>
      </w:r>
      <w:proofErr w:type="spellEnd"/>
      <w:r w:rsidRPr="00150CCB">
        <w:t xml:space="preserve"> </w:t>
      </w:r>
      <w:r w:rsidR="730D85D8">
        <w:t>kg</w:t>
      </w:r>
      <w:r w:rsidR="730D85D8" w:rsidRPr="5AA9B04D">
        <w:rPr>
          <w:vertAlign w:val="superscript"/>
        </w:rPr>
        <w:t>-1</w:t>
      </w:r>
      <w:r w:rsidR="730D85D8">
        <w:t xml:space="preserve"> </w:t>
      </w:r>
      <w:r w:rsidRPr="00150CCB">
        <w:t xml:space="preserve">of land, about 80–85% less than pork, and less blue water (~40 L </w:t>
      </w:r>
      <w:r w:rsidR="6E91B77E">
        <w:t>kg</w:t>
      </w:r>
      <w:r w:rsidR="6E91B77E" w:rsidRPr="5AA9B04D">
        <w:rPr>
          <w:vertAlign w:val="superscript"/>
        </w:rPr>
        <w:t>-1</w:t>
      </w:r>
      <w:r>
        <w:t xml:space="preserve"> </w:t>
      </w:r>
      <w:r w:rsidRPr="00150CCB">
        <w:t>of “blue” water) (Sinke &amp; Odegard, 2021). The Good Food Institute (2024) reached similar conclusions, emphasizing that sustainability benefits grow as production scales and cleaner energy sources are used.</w:t>
      </w:r>
    </w:p>
    <w:p w14:paraId="0E3E1742" w14:textId="47A15FEC" w:rsidR="6BBB3DB6" w:rsidRPr="00150CCB" w:rsidRDefault="098C6F2F" w:rsidP="1A8AB0AA">
      <w:pPr>
        <w:spacing w:line="259" w:lineRule="auto"/>
        <w:rPr>
          <w:rFonts w:eastAsia="Arial"/>
        </w:rPr>
      </w:pPr>
      <w:r>
        <w:t xml:space="preserve">Based on process modelling in </w:t>
      </w:r>
      <w:proofErr w:type="spellStart"/>
      <w:r>
        <w:t>SuperPro</w:t>
      </w:r>
      <w:proofErr w:type="spellEnd"/>
      <w:r>
        <w:t xml:space="preserve"> Designer, the </w:t>
      </w:r>
      <w:proofErr w:type="spellStart"/>
      <w:r>
        <w:t>BigFat</w:t>
      </w:r>
      <w:proofErr w:type="spellEnd"/>
      <w:r>
        <w:t xml:space="preserve"> bioprocess </w:t>
      </w:r>
      <w:r w:rsidR="00EF4328">
        <w:t>(model 1)</w:t>
      </w:r>
      <w:r w:rsidRPr="002310D8">
        <w:t xml:space="preserve"> </w:t>
      </w:r>
      <w:r>
        <w:t>des</w:t>
      </w:r>
      <w:commentRangeStart w:id="136"/>
      <w:r>
        <w:t>igne</w:t>
      </w:r>
      <w:commentRangeEnd w:id="136"/>
      <w:r w:rsidR="002B411C">
        <w:rPr>
          <w:rStyle w:val="CommentReference"/>
          <w:sz w:val="22"/>
          <w:szCs w:val="22"/>
        </w:rPr>
        <w:commentReference w:id="136"/>
      </w:r>
      <w:r>
        <w:t>d for 5,000 tons a year emits approximately 1</w:t>
      </w:r>
      <w:r w:rsidR="368068C8">
        <w:t>0.</w:t>
      </w:r>
      <w:r>
        <w:t>1 x 10</w:t>
      </w:r>
      <w:r w:rsidRPr="12426C4D">
        <w:rPr>
          <w:vertAlign w:val="superscript"/>
        </w:rPr>
        <w:t xml:space="preserve">6 </w:t>
      </w:r>
      <w:r>
        <w:t xml:space="preserve">kg </w:t>
      </w:r>
      <w:r w:rsidR="40D8E33C">
        <w:t>CO</w:t>
      </w:r>
      <w:r w:rsidR="40D8E33C" w:rsidRPr="483A2C2C">
        <w:rPr>
          <w:rFonts w:ascii="Cambria Math" w:hAnsi="Cambria Math" w:cs="Cambria Math"/>
        </w:rPr>
        <w:t>₂</w:t>
      </w:r>
      <w:r w:rsidR="40D8E33C">
        <w:t>-</w:t>
      </w:r>
      <w:proofErr w:type="spellStart"/>
      <w:r w:rsidR="40D8E33C">
        <w:t>eq</w:t>
      </w:r>
      <w:proofErr w:type="spellEnd"/>
      <w:r w:rsidRPr="12426C4D">
        <w:rPr>
          <w:vertAlign w:val="subscript"/>
        </w:rPr>
        <w:t xml:space="preserve"> </w:t>
      </w:r>
      <w:r>
        <w:t>yr</w:t>
      </w:r>
      <w:r w:rsidRPr="12426C4D">
        <w:rPr>
          <w:vertAlign w:val="superscript"/>
        </w:rPr>
        <w:t xml:space="preserve">-1 </w:t>
      </w:r>
      <w:r>
        <w:t>corresponding to about 2.</w:t>
      </w:r>
      <w:r w:rsidR="7C6DFBAF">
        <w:t>03</w:t>
      </w:r>
      <w:r>
        <w:t xml:space="preserve"> kg CO</w:t>
      </w:r>
      <w:r w:rsidR="39D278FA" w:rsidRPr="3D5368BC">
        <w:rPr>
          <w:rFonts w:ascii="Cambria Math" w:hAnsi="Cambria Math" w:cs="Cambria Math"/>
        </w:rPr>
        <w:t>₂</w:t>
      </w:r>
      <w:r w:rsidR="39D278FA">
        <w:t>-</w:t>
      </w:r>
      <w:proofErr w:type="spellStart"/>
      <w:r w:rsidR="39D278FA">
        <w:t>eq</w:t>
      </w:r>
      <w:proofErr w:type="spellEnd"/>
      <w:r w:rsidRPr="12426C4D">
        <w:rPr>
          <w:vertAlign w:val="subscript"/>
        </w:rPr>
        <w:t xml:space="preserve"> </w:t>
      </w:r>
      <w:proofErr w:type="spellStart"/>
      <w:r w:rsidR="6EE03BA5">
        <w:t>kg⁻¹</w:t>
      </w:r>
      <w:proofErr w:type="spellEnd"/>
      <w:r>
        <w:t xml:space="preserve"> of cultivated fat. However, this data only represents the emissions mainly from aeration and sterili</w:t>
      </w:r>
      <w:r w:rsidR="550272D9">
        <w:t>s</w:t>
      </w:r>
      <w:r>
        <w:t>ation energy and excludes upstream electricity generation. This aligns with CE Delft report of 2 kg CO</w:t>
      </w:r>
      <w:r w:rsidR="5CD15A62" w:rsidRPr="3D5368BC">
        <w:rPr>
          <w:rFonts w:ascii="Cambria Math" w:hAnsi="Cambria Math" w:cs="Cambria Math"/>
        </w:rPr>
        <w:t>₂</w:t>
      </w:r>
      <w:r w:rsidR="5CD15A62">
        <w:t>-</w:t>
      </w:r>
      <w:proofErr w:type="spellStart"/>
      <w:r w:rsidR="5CD15A62">
        <w:t>eq</w:t>
      </w:r>
      <w:proofErr w:type="spellEnd"/>
      <w:r>
        <w:t xml:space="preserve"> </w:t>
      </w:r>
      <w:proofErr w:type="spellStart"/>
      <w:r w:rsidR="5D525CFA">
        <w:t>kg⁻¹</w:t>
      </w:r>
      <w:proofErr w:type="spellEnd"/>
      <w:r w:rsidR="1188B1FF">
        <w:t xml:space="preserve"> of</w:t>
      </w:r>
      <w:r>
        <w:t xml:space="preserve"> cultivated meat with renewable energy. </w:t>
      </w:r>
      <w:r w:rsidR="64F3FEB7">
        <w:t>According to</w:t>
      </w:r>
      <w:r w:rsidR="64F3FEB7" w:rsidRPr="002310D8">
        <w:t xml:space="preserve"> </w:t>
      </w:r>
      <w:r w:rsidR="00AC5C44">
        <w:t>the</w:t>
      </w:r>
      <w:r w:rsidR="64F3FEB7">
        <w:t xml:space="preserve"> </w:t>
      </w:r>
      <w:proofErr w:type="spellStart"/>
      <w:r w:rsidR="64F3FEB7">
        <w:t>SuperPro</w:t>
      </w:r>
      <w:proofErr w:type="spellEnd"/>
      <w:r w:rsidR="64F3FEB7">
        <w:t xml:space="preserve"> energy simulation, the </w:t>
      </w:r>
      <w:proofErr w:type="spellStart"/>
      <w:r w:rsidR="64F3FEB7">
        <w:t>BigFat</w:t>
      </w:r>
      <w:proofErr w:type="spellEnd"/>
      <w:r w:rsidR="0A1357A9">
        <w:t xml:space="preserve"> </w:t>
      </w:r>
      <w:r w:rsidR="64F3FEB7">
        <w:t xml:space="preserve">process consumes about </w:t>
      </w:r>
      <w:r w:rsidR="100BF6C4">
        <w:t>318</w:t>
      </w:r>
      <w:r w:rsidR="64F3FEB7">
        <w:t xml:space="preserve"> kWh </w:t>
      </w:r>
      <w:proofErr w:type="spellStart"/>
      <w:r w:rsidR="64F3FEB7">
        <w:t>kg⁻¹</w:t>
      </w:r>
      <w:proofErr w:type="spellEnd"/>
      <w:r w:rsidR="64F3FEB7">
        <w:t xml:space="preserve"> of cultivated fat</w:t>
      </w:r>
      <w:r w:rsidR="1BD00C6B" w:rsidRPr="12426C4D">
        <w:rPr>
          <w:rFonts w:eastAsia="Arial"/>
        </w:rPr>
        <w:t>.</w:t>
      </w:r>
      <w:r w:rsidR="64F3FEB7">
        <w:t xml:space="preserve"> </w:t>
      </w:r>
      <w:r w:rsidR="2B32B96A">
        <w:t xml:space="preserve">The usage is mainly </w:t>
      </w:r>
      <w:r w:rsidR="7B5D43F1">
        <w:t>from</w:t>
      </w:r>
      <w:r w:rsidR="51ECBD75">
        <w:t xml:space="preserve"> aeration and perfusion in the proliferation and differentiation stage </w:t>
      </w:r>
      <w:r w:rsidR="2B32B96A">
        <w:t>(</w:t>
      </w:r>
      <w:r w:rsidR="68F0DAEA">
        <w:t>~</w:t>
      </w:r>
      <w:r w:rsidR="3C12A586">
        <w:t>76</w:t>
      </w:r>
      <w:r w:rsidR="6085DBC6">
        <w:t>%)</w:t>
      </w:r>
      <w:r w:rsidR="4F29528F">
        <w:t xml:space="preserve"> followed by medium sterilisation and heating operation (~24%).</w:t>
      </w:r>
      <w:r w:rsidR="3F535833">
        <w:t xml:space="preserve"> </w:t>
      </w:r>
      <w:r w:rsidR="7114DD9A">
        <w:t>A</w:t>
      </w:r>
      <w:r w:rsidR="64F3FEB7">
        <w:t>ss</w:t>
      </w:r>
      <w:r w:rsidR="293A2631">
        <w:t xml:space="preserve">uming </w:t>
      </w:r>
      <w:r w:rsidR="26CDF80C">
        <w:t>conventional</w:t>
      </w:r>
      <w:r w:rsidR="293A2631">
        <w:t xml:space="preserve"> grid electricity of </w:t>
      </w:r>
      <w:r w:rsidR="56FDB433">
        <w:t xml:space="preserve">0.4 </w:t>
      </w:r>
      <w:r w:rsidR="5C646464" w:rsidRPr="4E8D018A">
        <w:rPr>
          <w:rFonts w:eastAsia="Arial"/>
        </w:rPr>
        <w:t>kg</w:t>
      </w:r>
      <w:r w:rsidR="293A2631" w:rsidRPr="12426C4D">
        <w:rPr>
          <w:rFonts w:eastAsia="Arial"/>
        </w:rPr>
        <w:t xml:space="preserve"> </w:t>
      </w:r>
      <w:r w:rsidR="293A2631">
        <w:t>CO</w:t>
      </w:r>
      <w:r w:rsidR="57AC2B67" w:rsidRPr="699E6A5C">
        <w:rPr>
          <w:rFonts w:ascii="Cambria Math" w:hAnsi="Cambria Math" w:cs="Cambria Math"/>
        </w:rPr>
        <w:t>₂</w:t>
      </w:r>
      <w:r w:rsidR="57AC2B67">
        <w:t>-</w:t>
      </w:r>
      <w:proofErr w:type="spellStart"/>
      <w:r w:rsidR="57AC2B67">
        <w:t>eq</w:t>
      </w:r>
      <w:proofErr w:type="spellEnd"/>
      <w:r w:rsidR="293A2631" w:rsidRPr="12426C4D">
        <w:rPr>
          <w:rFonts w:eastAsia="Arial"/>
        </w:rPr>
        <w:t xml:space="preserve"> </w:t>
      </w:r>
      <w:proofErr w:type="spellStart"/>
      <w:r w:rsidR="293A2631" w:rsidRPr="12426C4D">
        <w:rPr>
          <w:rFonts w:eastAsia="Arial"/>
        </w:rPr>
        <w:t>kWh⁻¹</w:t>
      </w:r>
      <w:proofErr w:type="spellEnd"/>
      <w:r w:rsidR="16875FA2" w:rsidRPr="12426C4D">
        <w:rPr>
          <w:rFonts w:eastAsia="Arial"/>
        </w:rPr>
        <w:t xml:space="preserve">, </w:t>
      </w:r>
      <w:r w:rsidR="02E41BD2" w:rsidRPr="12426C4D">
        <w:rPr>
          <w:rFonts w:eastAsia="Arial"/>
        </w:rPr>
        <w:t xml:space="preserve">this </w:t>
      </w:r>
      <w:r w:rsidR="018E9866" w:rsidRPr="12426C4D">
        <w:rPr>
          <w:rFonts w:eastAsia="Arial"/>
        </w:rPr>
        <w:t>corresponds</w:t>
      </w:r>
      <w:r w:rsidR="02E41BD2" w:rsidRPr="12426C4D">
        <w:rPr>
          <w:rFonts w:eastAsia="Arial"/>
        </w:rPr>
        <w:t xml:space="preserve"> to </w:t>
      </w:r>
      <w:r w:rsidR="3C33A4B4" w:rsidRPr="4E8D018A">
        <w:rPr>
          <w:rFonts w:eastAsia="Arial"/>
        </w:rPr>
        <w:t>127</w:t>
      </w:r>
      <w:r w:rsidR="00E904FE">
        <w:rPr>
          <w:rFonts w:eastAsia="Arial"/>
        </w:rPr>
        <w:t xml:space="preserve"> </w:t>
      </w:r>
      <w:r w:rsidR="02E41BD2" w:rsidRPr="4E8D018A">
        <w:rPr>
          <w:rFonts w:eastAsia="Arial"/>
        </w:rPr>
        <w:t>kg</w:t>
      </w:r>
      <w:r w:rsidR="02E41BD2" w:rsidRPr="12426C4D">
        <w:rPr>
          <w:rFonts w:eastAsia="Arial"/>
        </w:rPr>
        <w:t xml:space="preserve"> </w:t>
      </w:r>
      <w:r w:rsidR="5F254010">
        <w:t>CO</w:t>
      </w:r>
      <w:r w:rsidR="5F254010" w:rsidRPr="7FD58B66">
        <w:rPr>
          <w:rFonts w:ascii="Cambria Math" w:hAnsi="Cambria Math" w:cs="Cambria Math"/>
        </w:rPr>
        <w:t>₂</w:t>
      </w:r>
      <w:r w:rsidR="5F254010">
        <w:t>-</w:t>
      </w:r>
      <w:proofErr w:type="spellStart"/>
      <w:r w:rsidR="5F254010">
        <w:t>eq</w:t>
      </w:r>
      <w:proofErr w:type="spellEnd"/>
      <w:r w:rsidR="02E41BD2">
        <w:t xml:space="preserve"> kg</w:t>
      </w:r>
      <w:r w:rsidR="5C6DD664" w:rsidRPr="0FA1FBAF">
        <w:rPr>
          <w:vertAlign w:val="superscript"/>
        </w:rPr>
        <w:t>-1</w:t>
      </w:r>
      <w:r w:rsidR="02E41BD2">
        <w:t xml:space="preserve"> of cultivated fat of energy related emissions, resulting in total of </w:t>
      </w:r>
      <w:r w:rsidR="65D8D767">
        <w:t>approximately 129</w:t>
      </w:r>
      <w:r w:rsidR="02E41BD2">
        <w:t xml:space="preserve"> </w:t>
      </w:r>
      <w:r w:rsidR="00E904FE">
        <w:t>kg</w:t>
      </w:r>
      <w:r w:rsidR="02E41BD2">
        <w:t xml:space="preserve"> </w:t>
      </w:r>
      <w:r w:rsidR="6525EA7E">
        <w:t>CO</w:t>
      </w:r>
      <w:r w:rsidR="6525EA7E" w:rsidRPr="7FD58B66">
        <w:rPr>
          <w:rFonts w:ascii="Cambria Math" w:hAnsi="Cambria Math" w:cs="Cambria Math"/>
        </w:rPr>
        <w:t>₂</w:t>
      </w:r>
      <w:r w:rsidR="6525EA7E">
        <w:t>-</w:t>
      </w:r>
      <w:proofErr w:type="spellStart"/>
      <w:r w:rsidR="6525EA7E">
        <w:t>eq</w:t>
      </w:r>
      <w:proofErr w:type="spellEnd"/>
      <w:r w:rsidR="3023B0ED" w:rsidRPr="12426C4D">
        <w:rPr>
          <w:vertAlign w:val="subscript"/>
        </w:rPr>
        <w:t xml:space="preserve"> </w:t>
      </w:r>
      <w:r w:rsidR="3023B0ED">
        <w:t>kg</w:t>
      </w:r>
      <w:r w:rsidR="6BD5C73D" w:rsidRPr="3AE6EF29">
        <w:rPr>
          <w:vertAlign w:val="superscript"/>
        </w:rPr>
        <w:t>-1</w:t>
      </w:r>
      <w:r w:rsidR="3023B0ED">
        <w:t xml:space="preserve"> of cultivated fat.</w:t>
      </w:r>
      <w:r w:rsidR="64F3FEB7">
        <w:t xml:space="preserve"> </w:t>
      </w:r>
      <w:r w:rsidR="40472FB0">
        <w:t>A</w:t>
      </w:r>
      <w:r w:rsidR="24A5BEB7">
        <w:t xml:space="preserve"> full life cycle assessment would be needed to determine the most accurate total emissions</w:t>
      </w:r>
      <w:r w:rsidR="7ECD64F2">
        <w:t>,</w:t>
      </w:r>
      <w:r w:rsidR="184E1503">
        <w:t xml:space="preserve"> however based on the simulated process, the </w:t>
      </w:r>
      <w:r w:rsidR="79447457">
        <w:t>energy related</w:t>
      </w:r>
      <w:r w:rsidR="184E1503">
        <w:t xml:space="preserve"> </w:t>
      </w:r>
      <w:r w:rsidR="1AE3ABB6" w:rsidRPr="04C5FC7A">
        <w:rPr>
          <w:rFonts w:eastAsia="Arial"/>
        </w:rPr>
        <w:t>CO₂</w:t>
      </w:r>
      <w:r w:rsidR="184E1503">
        <w:t xml:space="preserve"> </w:t>
      </w:r>
      <w:r w:rsidR="61F649C6">
        <w:t>emissions are substantial, highlighting the critical importance of</w:t>
      </w:r>
      <w:r w:rsidR="24A5BEB7">
        <w:t xml:space="preserve"> using renewable energy to </w:t>
      </w:r>
      <w:r w:rsidR="733B0115">
        <w:t>ensure</w:t>
      </w:r>
      <w:r w:rsidR="24A5BEB7">
        <w:t xml:space="preserve"> the process </w:t>
      </w:r>
      <w:r w:rsidR="733B0115">
        <w:t xml:space="preserve">is </w:t>
      </w:r>
      <w:r w:rsidR="24A5BEB7">
        <w:t>more sustainable than conventional pork farming.</w:t>
      </w:r>
      <w:r w:rsidR="64F3FEB7" w:rsidRPr="12426C4D">
        <w:rPr>
          <w:rFonts w:eastAsia="Arial"/>
        </w:rPr>
        <w:t xml:space="preserve"> </w:t>
      </w:r>
      <w:r w:rsidR="3037683D" w:rsidRPr="12426C4D">
        <w:rPr>
          <w:rFonts w:eastAsia="Arial"/>
        </w:rPr>
        <w:t>Lastly, t</w:t>
      </w:r>
      <w:r>
        <w:t>he simulated process consumes roughly</w:t>
      </w:r>
      <w:r w:rsidRPr="12426C4D">
        <w:rPr>
          <w:rFonts w:eastAsia="Arial"/>
        </w:rPr>
        <w:t xml:space="preserve"> </w:t>
      </w:r>
      <w:r w:rsidR="5843D4D2" w:rsidRPr="12426C4D">
        <w:rPr>
          <w:rFonts w:eastAsia="Arial"/>
        </w:rPr>
        <w:t>2.7</w:t>
      </w:r>
      <w:r w:rsidRPr="12426C4D">
        <w:rPr>
          <w:rFonts w:eastAsia="Arial"/>
        </w:rPr>
        <w:t xml:space="preserve"> × 10</w:t>
      </w:r>
      <w:r w:rsidR="71B0A48D" w:rsidRPr="12426C4D">
        <w:rPr>
          <w:rFonts w:eastAsia="Arial"/>
          <w:vertAlign w:val="superscript"/>
        </w:rPr>
        <w:t>8</w:t>
      </w:r>
      <w:r w:rsidRPr="12426C4D">
        <w:rPr>
          <w:rFonts w:eastAsia="Arial"/>
        </w:rPr>
        <w:t xml:space="preserve"> </w:t>
      </w:r>
      <w:r w:rsidR="2D6AF39A" w:rsidRPr="12426C4D">
        <w:rPr>
          <w:rFonts w:eastAsia="Arial"/>
        </w:rPr>
        <w:t>kg</w:t>
      </w:r>
      <w:r w:rsidRPr="12426C4D">
        <w:rPr>
          <w:rFonts w:eastAsia="Arial"/>
        </w:rPr>
        <w:t xml:space="preserve"> </w:t>
      </w:r>
      <w:proofErr w:type="spellStart"/>
      <w:r w:rsidRPr="12426C4D">
        <w:rPr>
          <w:rFonts w:eastAsia="Arial"/>
        </w:rPr>
        <w:t>yr⁻¹</w:t>
      </w:r>
      <w:proofErr w:type="spellEnd"/>
      <w:r w:rsidRPr="12426C4D">
        <w:rPr>
          <w:rFonts w:eastAsia="Arial"/>
        </w:rPr>
        <w:t xml:space="preserve"> of process water, equating to about </w:t>
      </w:r>
      <w:r w:rsidR="684E5EFF" w:rsidRPr="7664A4AE">
        <w:rPr>
          <w:rFonts w:eastAsia="Arial"/>
        </w:rPr>
        <w:t>54</w:t>
      </w:r>
      <w:r w:rsidR="00E904FE">
        <w:rPr>
          <w:rFonts w:eastAsia="Arial"/>
        </w:rPr>
        <w:t xml:space="preserve"> </w:t>
      </w:r>
      <w:r w:rsidR="684E5EFF" w:rsidRPr="7664A4AE">
        <w:rPr>
          <w:rFonts w:eastAsia="Arial"/>
        </w:rPr>
        <w:t>L</w:t>
      </w:r>
      <w:r w:rsidR="00E904FE">
        <w:rPr>
          <w:rFonts w:eastAsia="Arial"/>
        </w:rPr>
        <w:t>*</w:t>
      </w:r>
      <w:r w:rsidRPr="00150CCB">
        <w:rPr>
          <w:rFonts w:eastAsia="Arial"/>
        </w:rPr>
        <w:t>kg</w:t>
      </w:r>
      <w:r w:rsidR="3E30BF3F" w:rsidRPr="473D2CE5">
        <w:rPr>
          <w:vertAlign w:val="superscript"/>
        </w:rPr>
        <w:t>-1</w:t>
      </w:r>
      <w:r w:rsidRPr="00150CCB">
        <w:rPr>
          <w:rFonts w:eastAsia="Arial"/>
        </w:rPr>
        <w:t xml:space="preserve"> of fat, which is </w:t>
      </w:r>
      <w:r w:rsidR="44381E6F" w:rsidRPr="7664A4AE">
        <w:rPr>
          <w:rFonts w:eastAsia="Arial"/>
        </w:rPr>
        <w:t>comparable with predicted results from</w:t>
      </w:r>
      <w:r w:rsidRPr="00150CCB">
        <w:rPr>
          <w:rFonts w:eastAsia="Arial"/>
        </w:rPr>
        <w:t xml:space="preserve"> </w:t>
      </w:r>
      <w:r w:rsidR="44381E6F" w:rsidRPr="1791DC3B">
        <w:rPr>
          <w:rFonts w:eastAsia="Arial"/>
        </w:rPr>
        <w:t>CE Delft (2021).</w:t>
      </w:r>
      <w:r w:rsidR="320F8DF6" w:rsidRPr="473D2CE5">
        <w:rPr>
          <w:rFonts w:eastAsia="Arial"/>
        </w:rPr>
        <w:t xml:space="preserve"> </w:t>
      </w:r>
    </w:p>
    <w:p w14:paraId="7A24BD3A" w14:textId="2775ACB3" w:rsidR="33DF317A" w:rsidRPr="00150CCB" w:rsidRDefault="33DF317A" w:rsidP="33DF317A">
      <w:pPr>
        <w:rPr>
          <w:rFonts w:eastAsia="Arial"/>
        </w:rPr>
      </w:pPr>
    </w:p>
    <w:p w14:paraId="30DCBD28" w14:textId="7E42DD9C" w:rsidR="1C36E44E" w:rsidRPr="00150CCB" w:rsidRDefault="1C36E44E" w:rsidP="00A01585">
      <w:pPr>
        <w:pStyle w:val="Heading2"/>
        <w:spacing w:line="276" w:lineRule="auto"/>
        <w:rPr>
          <w:rFonts w:ascii="Arial" w:eastAsia="Arial" w:hAnsi="Arial" w:cs="Arial"/>
        </w:rPr>
      </w:pPr>
      <w:bookmarkStart w:id="137" w:name="_Toc212212223"/>
      <w:r w:rsidRPr="1511BD6B">
        <w:rPr>
          <w:rFonts w:ascii="Arial" w:eastAsia="Arial" w:hAnsi="Arial" w:cs="Arial"/>
        </w:rPr>
        <w:t>Cost</w:t>
      </w:r>
      <w:r w:rsidR="00D330C5" w:rsidRPr="1511BD6B">
        <w:rPr>
          <w:rFonts w:ascii="Arial" w:eastAsia="Arial" w:hAnsi="Arial" w:cs="Arial"/>
        </w:rPr>
        <w:t xml:space="preserve"> </w:t>
      </w:r>
      <w:r w:rsidR="35920C87" w:rsidRPr="1511BD6B">
        <w:rPr>
          <w:rFonts w:ascii="Arial" w:eastAsia="Arial" w:hAnsi="Arial" w:cs="Arial"/>
        </w:rPr>
        <w:t>C</w:t>
      </w:r>
      <w:r w:rsidR="00D330C5" w:rsidRPr="1511BD6B">
        <w:rPr>
          <w:rFonts w:ascii="Arial" w:eastAsia="Arial" w:hAnsi="Arial" w:cs="Arial"/>
        </w:rPr>
        <w:t>omparison</w:t>
      </w:r>
      <w:bookmarkEnd w:id="137"/>
    </w:p>
    <w:p w14:paraId="70431DE2" w14:textId="461DADCE" w:rsidR="0D5BD61F" w:rsidRPr="00150CCB" w:rsidRDefault="0D5BD61F" w:rsidP="00A01585">
      <w:pPr>
        <w:spacing w:line="276" w:lineRule="auto"/>
      </w:pPr>
      <w:r w:rsidRPr="00150CCB">
        <w:t>Conventional pork production has been optimi</w:t>
      </w:r>
      <w:r w:rsidR="00166A03">
        <w:t>s</w:t>
      </w:r>
      <w:r w:rsidRPr="00150CCB">
        <w:t xml:space="preserve">ed over the decades with breeding, feed conversion, and automation, resulting in farm-gate prices of around </w:t>
      </w:r>
      <w:r w:rsidR="00090A33">
        <w:t>$</w:t>
      </w:r>
      <w:r w:rsidRPr="00150CCB">
        <w:t xml:space="preserve">2–4 per kg of carcass weight (FAO, 2020). In contrast, </w:t>
      </w:r>
      <w:r w:rsidR="00E86B6E">
        <w:t>lab-</w:t>
      </w:r>
      <w:r w:rsidRPr="00150CCB">
        <w:t xml:space="preserve">cultivated pork </w:t>
      </w:r>
      <w:r w:rsidR="00E86B6E">
        <w:t>is</w:t>
      </w:r>
      <w:r w:rsidRPr="00150CCB">
        <w:t xml:space="preserve"> still in early development and remain</w:t>
      </w:r>
      <w:r w:rsidR="00E86B6E">
        <w:t>s</w:t>
      </w:r>
      <w:r w:rsidRPr="00150CCB">
        <w:t xml:space="preserve"> expensive to produce. Several published techno-economic analyses (TEAs) vary in their cost estimates, mainly because they use different assumptions for cell densities, growth-factor prices, and energy sources. </w:t>
      </w:r>
    </w:p>
    <w:p w14:paraId="014AAC8A" w14:textId="084F07A0" w:rsidR="28B8DE7F" w:rsidRPr="00150CCB" w:rsidRDefault="0D5BD61F" w:rsidP="00681506">
      <w:pPr>
        <w:spacing w:line="276" w:lineRule="auto"/>
      </w:pPr>
      <w:r>
        <w:t>The model developed by Humbird (2021) simulate a 100</w:t>
      </w:r>
      <w:r w:rsidR="00E86B6E">
        <w:t xml:space="preserve"> </w:t>
      </w:r>
      <w:proofErr w:type="spellStart"/>
      <w:r>
        <w:t>m³</w:t>
      </w:r>
      <w:proofErr w:type="spellEnd"/>
      <w:r>
        <w:t xml:space="preserve"> stirred-tank bioreactor operating a mammalian-cell suspension culture using serum-free, food-grade medium</w:t>
      </w:r>
      <w:r w:rsidR="3826408B">
        <w:t xml:space="preserve"> and</w:t>
      </w:r>
      <w:r>
        <w:t xml:space="preserve"> projected a production cost of about </w:t>
      </w:r>
      <w:r w:rsidR="6CC3F277">
        <w:t>$</w:t>
      </w:r>
      <w:r>
        <w:t xml:space="preserve">63 </w:t>
      </w:r>
      <w:r w:rsidR="585FADF6">
        <w:t>kg</w:t>
      </w:r>
      <w:r w:rsidR="585FADF6" w:rsidRPr="5BC2666A">
        <w:rPr>
          <w:vertAlign w:val="superscript"/>
        </w:rPr>
        <w:t>-1</w:t>
      </w:r>
      <w:r>
        <w:t xml:space="preserve"> of wet cell biomass, excluding packaging. Humbird</w:t>
      </w:r>
      <w:r w:rsidRPr="00D62DC2">
        <w:rPr>
          <w:rFonts w:eastAsia="Malgun Gothic"/>
        </w:rPr>
        <w:t>’</w:t>
      </w:r>
      <w:r>
        <w:t>s sensitivity analysis showed that more than 80% of total cost was associated with growth-medium components</w:t>
      </w:r>
      <w:r w:rsidR="20E74527">
        <w:t>.</w:t>
      </w:r>
      <w:r>
        <w:t xml:space="preserve"> A comparable result was reported by Risner et al. (2021), where an 8.6-kilo-ton-per-year facility was evaluated</w:t>
      </w:r>
      <w:r w:rsidR="184321B8">
        <w:t>.</w:t>
      </w:r>
      <w:r>
        <w:t xml:space="preserve"> Their analysis also identified growth-factor and basal-medium costs as the primary bottlenecks, with total production costs between </w:t>
      </w:r>
      <w:r w:rsidR="31489280">
        <w:t>$</w:t>
      </w:r>
      <w:r>
        <w:t xml:space="preserve">40 and </w:t>
      </w:r>
      <w:r w:rsidR="480C20EC">
        <w:t>$</w:t>
      </w:r>
      <w:r>
        <w:t xml:space="preserve">100 </w:t>
      </w:r>
      <w:proofErr w:type="spellStart"/>
      <w:r>
        <w:t>kg</w:t>
      </w:r>
      <w:r w:rsidRPr="00681506">
        <w:rPr>
          <w:rFonts w:ascii="Cambria Math" w:hAnsi="Cambria Math" w:cs="Cambria Math"/>
        </w:rPr>
        <w:t>⁻</w:t>
      </w:r>
      <w:r w:rsidRPr="00D62DC2">
        <w:rPr>
          <w:rFonts w:eastAsia="Malgun Gothic"/>
        </w:rPr>
        <w:t>¹</w:t>
      </w:r>
      <w:proofErr w:type="spellEnd"/>
      <w:r>
        <w:t xml:space="preserve">, depending on medium recycling efficiency and energy price. Both studies emphasized that achieving higher cell densities and reducing media prices would be essential to reach commercial viability. The CE Delft (Sinke &amp; Odegard, 2021) techno-economic model evaluated several scenarios ranging from current technology to highly optimized production in the future. Estimated costs ranged widely, from about </w:t>
      </w:r>
      <w:r w:rsidR="48A21DFB">
        <w:t>$</w:t>
      </w:r>
      <w:r>
        <w:t xml:space="preserve">60 </w:t>
      </w:r>
      <w:proofErr w:type="spellStart"/>
      <w:r w:rsidR="200C29EB">
        <w:t>kg</w:t>
      </w:r>
      <w:r w:rsidR="200C29EB" w:rsidRPr="0A8FE5BF">
        <w:rPr>
          <w:rFonts w:ascii="Cambria Math" w:hAnsi="Cambria Math" w:cs="Cambria Math"/>
        </w:rPr>
        <w:t>⁻</w:t>
      </w:r>
      <w:r w:rsidR="200C29EB" w:rsidRPr="00D62DC2">
        <w:rPr>
          <w:rFonts w:eastAsia="Malgun Gothic"/>
        </w:rPr>
        <w:t>¹</w:t>
      </w:r>
      <w:proofErr w:type="spellEnd"/>
      <w:r>
        <w:t xml:space="preserve"> under conservative assumptions</w:t>
      </w:r>
      <w:r w:rsidR="468F9B53">
        <w:t>,</w:t>
      </w:r>
      <w:r>
        <w:t xml:space="preserve"> to </w:t>
      </w:r>
      <w:r w:rsidR="4A208501">
        <w:t>$</w:t>
      </w:r>
      <w:r>
        <w:t xml:space="preserve">6–7 </w:t>
      </w:r>
      <w:proofErr w:type="spellStart"/>
      <w:r w:rsidR="7CE7677D">
        <w:t>kg</w:t>
      </w:r>
      <w:r w:rsidR="7CE7677D" w:rsidRPr="6AFF2CD5">
        <w:rPr>
          <w:rFonts w:ascii="Cambria Math" w:hAnsi="Cambria Math" w:cs="Cambria Math"/>
        </w:rPr>
        <w:t>⁻</w:t>
      </w:r>
      <w:r w:rsidR="7CE7677D" w:rsidRPr="00D62DC2">
        <w:rPr>
          <w:rFonts w:eastAsia="Malgun Gothic"/>
        </w:rPr>
        <w:t>¹</w:t>
      </w:r>
      <w:proofErr w:type="spellEnd"/>
      <w:r>
        <w:t xml:space="preserve"> in an optimistic scenario using food-grade media, efficient recycling, and high cell density. </w:t>
      </w:r>
    </w:p>
    <w:p w14:paraId="32537DA5" w14:textId="2A43AD06" w:rsidR="28B8DE7F" w:rsidRPr="00150CCB" w:rsidRDefault="02BE360B" w:rsidP="28B8DE7F">
      <w:pPr>
        <w:spacing w:line="276" w:lineRule="auto"/>
        <w:rPr>
          <w:rFonts w:eastAsia="Arial"/>
        </w:rPr>
      </w:pPr>
      <w:r w:rsidRPr="00150CCB">
        <w:t xml:space="preserve">Based on </w:t>
      </w:r>
      <w:proofErr w:type="spellStart"/>
      <w:r w:rsidRPr="00150CCB">
        <w:t>SuperPro</w:t>
      </w:r>
      <w:proofErr w:type="spellEnd"/>
      <w:r w:rsidRPr="00150CCB">
        <w:t xml:space="preserve"> Designer simulations, the current </w:t>
      </w:r>
      <w:proofErr w:type="spellStart"/>
      <w:r w:rsidRPr="00150CCB">
        <w:t>BigFat</w:t>
      </w:r>
      <w:proofErr w:type="spellEnd"/>
      <w:r w:rsidRPr="00150CCB">
        <w:t xml:space="preserve"> process exhibits an estimated </w:t>
      </w:r>
      <w:r w:rsidR="5D715265" w:rsidRPr="00150CCB">
        <w:rPr>
          <w:rFonts w:eastAsia="Arial"/>
        </w:rPr>
        <w:t xml:space="preserve">9.5 × 10⁴ cells </w:t>
      </w:r>
      <w:proofErr w:type="spellStart"/>
      <w:r w:rsidR="5D715265" w:rsidRPr="00150CCB">
        <w:rPr>
          <w:rFonts w:eastAsia="Arial"/>
        </w:rPr>
        <w:t>mL</w:t>
      </w:r>
      <w:r w:rsidR="5D715265" w:rsidRPr="00D62DC2">
        <w:rPr>
          <w:rFonts w:ascii="Cambria Math" w:eastAsia="Arial" w:hAnsi="Cambria Math" w:cs="Cambria Math"/>
        </w:rPr>
        <w:t>⁻</w:t>
      </w:r>
      <w:r w:rsidR="5D715265" w:rsidRPr="00150CCB">
        <w:rPr>
          <w:rFonts w:eastAsia="Arial"/>
        </w:rPr>
        <w:t>¹</w:t>
      </w:r>
      <w:proofErr w:type="spellEnd"/>
      <w:r w:rsidR="5D715265" w:rsidRPr="00150CCB">
        <w:rPr>
          <w:rFonts w:eastAsia="Arial"/>
        </w:rPr>
        <w:t xml:space="preserve"> with </w:t>
      </w:r>
      <w:r w:rsidRPr="00150CCB">
        <w:t xml:space="preserve">material cost of </w:t>
      </w:r>
      <w:r w:rsidR="42009A09">
        <w:t>3.37</w:t>
      </w:r>
      <w:r w:rsidRPr="00150CCB">
        <w:t xml:space="preserve"> billion </w:t>
      </w:r>
      <w:proofErr w:type="spellStart"/>
      <w:r w:rsidRPr="00150CCB">
        <w:rPr>
          <w:rFonts w:eastAsia="Arial"/>
        </w:rPr>
        <w:t>yr</w:t>
      </w:r>
      <w:r w:rsidRPr="00D62DC2">
        <w:rPr>
          <w:rFonts w:ascii="Cambria Math" w:eastAsia="Arial" w:hAnsi="Cambria Math" w:cs="Cambria Math"/>
        </w:rPr>
        <w:t>⁻</w:t>
      </w:r>
      <w:r w:rsidRPr="00150CCB">
        <w:rPr>
          <w:rFonts w:eastAsia="Arial"/>
        </w:rPr>
        <w:t>¹</w:t>
      </w:r>
      <w:proofErr w:type="spellEnd"/>
      <w:r w:rsidRPr="00150CCB">
        <w:rPr>
          <w:rFonts w:eastAsia="Arial"/>
        </w:rPr>
        <w:t xml:space="preserve"> at an output of 5000 t </w:t>
      </w:r>
      <w:proofErr w:type="spellStart"/>
      <w:r w:rsidRPr="00150CCB">
        <w:rPr>
          <w:rFonts w:eastAsia="Arial"/>
        </w:rPr>
        <w:t>yr</w:t>
      </w:r>
      <w:r w:rsidRPr="00D62DC2">
        <w:rPr>
          <w:rFonts w:ascii="Cambria Math" w:eastAsia="Arial" w:hAnsi="Cambria Math" w:cs="Cambria Math"/>
        </w:rPr>
        <w:t>⁻</w:t>
      </w:r>
      <w:r w:rsidRPr="00150CCB">
        <w:rPr>
          <w:rFonts w:eastAsia="Arial"/>
        </w:rPr>
        <w:t>¹</w:t>
      </w:r>
      <w:proofErr w:type="spellEnd"/>
      <w:r w:rsidRPr="00150CCB">
        <w:rPr>
          <w:rFonts w:eastAsia="Arial"/>
        </w:rPr>
        <w:t xml:space="preserve"> of cultivated fat.</w:t>
      </w:r>
      <w:r w:rsidR="01E60B1D" w:rsidRPr="00150CCB">
        <w:rPr>
          <w:rFonts w:eastAsia="Arial"/>
        </w:rPr>
        <w:t xml:space="preserve"> This corresponds with </w:t>
      </w:r>
      <w:r w:rsidR="00D62DC2" w:rsidRPr="00D62DC2">
        <w:rPr>
          <w:rFonts w:eastAsia="Arial"/>
        </w:rPr>
        <w:t>€</w:t>
      </w:r>
      <w:r w:rsidR="76396E37" w:rsidRPr="0351A674">
        <w:rPr>
          <w:rFonts w:eastAsia="Arial"/>
        </w:rPr>
        <w:t>675</w:t>
      </w:r>
      <w:r w:rsidR="01E60B1D" w:rsidRPr="00150CCB">
        <w:rPr>
          <w:rFonts w:eastAsia="Arial"/>
        </w:rPr>
        <w:t xml:space="preserve"> kg</w:t>
      </w:r>
      <w:r w:rsidR="00D62DC2" w:rsidRPr="00D62DC2">
        <w:rPr>
          <w:rFonts w:eastAsia="Arial"/>
          <w:vertAlign w:val="superscript"/>
        </w:rPr>
        <w:t>-1</w:t>
      </w:r>
      <w:r w:rsidR="01E60B1D" w:rsidRPr="00150CCB">
        <w:rPr>
          <w:rFonts w:eastAsia="Arial"/>
        </w:rPr>
        <w:t xml:space="preserve"> fat. Growth factors represent by far the largest expense, accounting for </w:t>
      </w:r>
      <w:r w:rsidR="5922C3D3" w:rsidRPr="71CA3A7A">
        <w:rPr>
          <w:rFonts w:eastAsia="Arial"/>
        </w:rPr>
        <w:t>~</w:t>
      </w:r>
      <w:r w:rsidR="01E60B1D" w:rsidRPr="71CA3A7A">
        <w:rPr>
          <w:rFonts w:eastAsia="Arial"/>
        </w:rPr>
        <w:t>9</w:t>
      </w:r>
      <w:r w:rsidR="17D764BC" w:rsidRPr="71CA3A7A">
        <w:rPr>
          <w:rFonts w:eastAsia="Arial"/>
        </w:rPr>
        <w:t>3.5</w:t>
      </w:r>
      <w:r w:rsidR="01E60B1D" w:rsidRPr="00150CCB">
        <w:rPr>
          <w:rFonts w:eastAsia="Arial"/>
        </w:rPr>
        <w:t xml:space="preserve">% of total medium cost </w:t>
      </w:r>
      <w:r w:rsidR="6E7A11B8" w:rsidRPr="00150CCB">
        <w:rPr>
          <w:rFonts w:eastAsia="Arial"/>
        </w:rPr>
        <w:t xml:space="preserve">as supported by analyses done by Humbird (2021) and Risner et al (2021). Amino acids and glucose contribute comparatively little (~6% and 0.5% respectively). </w:t>
      </w:r>
      <w:r w:rsidR="31A92355">
        <w:t>The Good Food Institute (2024) also expects a gradual cost reduction as component prices fall and manufacturing processes progress.</w:t>
      </w:r>
    </w:p>
    <w:p w14:paraId="436DBDBA" w14:textId="3A0DCCC1" w:rsidR="5CD1E29F" w:rsidRDefault="5CD1E29F" w:rsidP="5CD1E29F">
      <w:pPr>
        <w:spacing w:line="276" w:lineRule="auto"/>
      </w:pPr>
    </w:p>
    <w:p w14:paraId="45E77EC8" w14:textId="0C2036AD" w:rsidR="29B6A094" w:rsidRDefault="29B6A094" w:rsidP="5CD1E29F">
      <w:pPr>
        <w:spacing w:line="276" w:lineRule="auto"/>
        <w:rPr>
          <w:rFonts w:eastAsia="Arial"/>
        </w:rPr>
      </w:pPr>
      <w:r w:rsidRPr="5CD1E29F">
        <w:rPr>
          <w:rFonts w:eastAsia="Arial"/>
          <w:b/>
          <w:bCs/>
          <w:sz w:val="18"/>
          <w:szCs w:val="18"/>
        </w:rPr>
        <w:t>Table 6.</w:t>
      </w:r>
      <w:r w:rsidRPr="5CD1E29F">
        <w:rPr>
          <w:rFonts w:eastAsia="Arial"/>
          <w:sz w:val="18"/>
          <w:szCs w:val="18"/>
        </w:rPr>
        <w:t xml:space="preserve"> Display of comparison of sustainability parameters between conventional pig farming, cultivated meat (literature values) and the </w:t>
      </w:r>
      <w:proofErr w:type="spellStart"/>
      <w:r w:rsidRPr="5CD1E29F">
        <w:rPr>
          <w:rFonts w:eastAsia="Arial"/>
          <w:sz w:val="18"/>
          <w:szCs w:val="18"/>
        </w:rPr>
        <w:t>BigFat</w:t>
      </w:r>
      <w:proofErr w:type="spellEnd"/>
      <w:r w:rsidRPr="5CD1E29F">
        <w:rPr>
          <w:rFonts w:eastAsia="Arial"/>
          <w:sz w:val="18"/>
          <w:szCs w:val="18"/>
        </w:rPr>
        <w:t xml:space="preserve"> cultivated fat process (</w:t>
      </w:r>
      <w:proofErr w:type="spellStart"/>
      <w:r w:rsidRPr="5CD1E29F">
        <w:rPr>
          <w:rFonts w:eastAsia="Arial"/>
          <w:sz w:val="18"/>
          <w:szCs w:val="18"/>
        </w:rPr>
        <w:t>SuperPro</w:t>
      </w:r>
      <w:proofErr w:type="spellEnd"/>
      <w:r w:rsidRPr="5CD1E29F">
        <w:rPr>
          <w:rFonts w:eastAsia="Arial"/>
          <w:sz w:val="18"/>
          <w:szCs w:val="18"/>
        </w:rPr>
        <w:t xml:space="preserve"> model 1). </w:t>
      </w:r>
    </w:p>
    <w:tbl>
      <w:tblPr>
        <w:tblStyle w:val="TableGrid"/>
        <w:tblW w:w="0" w:type="auto"/>
        <w:tblInd w:w="0" w:type="dxa"/>
        <w:tblBorders>
          <w:insideH w:val="single" w:sz="4" w:space="0" w:color="auto"/>
        </w:tblBorders>
        <w:tblLook w:val="06A0" w:firstRow="1" w:lastRow="0" w:firstColumn="1" w:lastColumn="0" w:noHBand="1" w:noVBand="1"/>
      </w:tblPr>
      <w:tblGrid>
        <w:gridCol w:w="2522"/>
        <w:gridCol w:w="1960"/>
        <w:gridCol w:w="1961"/>
        <w:gridCol w:w="2583"/>
      </w:tblGrid>
      <w:tr w:rsidR="5CD1E29F" w14:paraId="6B30CC87" w14:textId="77777777" w:rsidTr="006A3565">
        <w:trPr>
          <w:trHeight w:val="300"/>
        </w:trPr>
        <w:tc>
          <w:tcPr>
            <w:tcW w:w="2552" w:type="dxa"/>
            <w:vAlign w:val="center"/>
          </w:tcPr>
          <w:p w14:paraId="3BA10855" w14:textId="4F9DE714" w:rsidR="5CD1E29F" w:rsidRDefault="5CD1E29F" w:rsidP="5CD1E29F">
            <w:pPr>
              <w:jc w:val="center"/>
              <w:rPr>
                <w:sz w:val="18"/>
                <w:szCs w:val="18"/>
              </w:rPr>
            </w:pPr>
            <w:r w:rsidRPr="5CD1E29F">
              <w:rPr>
                <w:b/>
                <w:bCs/>
                <w:sz w:val="18"/>
                <w:szCs w:val="18"/>
              </w:rPr>
              <w:t>Parameter</w:t>
            </w:r>
          </w:p>
        </w:tc>
        <w:tc>
          <w:tcPr>
            <w:tcW w:w="1984" w:type="dxa"/>
            <w:vAlign w:val="center"/>
          </w:tcPr>
          <w:p w14:paraId="14D77EF0" w14:textId="77777777" w:rsidR="5CD1E29F" w:rsidRDefault="5CD1E29F" w:rsidP="5CD1E29F">
            <w:pPr>
              <w:jc w:val="center"/>
              <w:rPr>
                <w:b/>
                <w:bCs/>
                <w:sz w:val="18"/>
                <w:szCs w:val="18"/>
              </w:rPr>
            </w:pPr>
            <w:r w:rsidRPr="5CD1E29F">
              <w:rPr>
                <w:b/>
                <w:bCs/>
                <w:sz w:val="18"/>
                <w:szCs w:val="18"/>
              </w:rPr>
              <w:t xml:space="preserve">Conventional </w:t>
            </w:r>
          </w:p>
          <w:p w14:paraId="1B0A1766" w14:textId="7C6E407C" w:rsidR="5CD1E29F" w:rsidRDefault="5CD1E29F" w:rsidP="5CD1E29F">
            <w:pPr>
              <w:jc w:val="center"/>
              <w:rPr>
                <w:sz w:val="18"/>
                <w:szCs w:val="18"/>
              </w:rPr>
            </w:pPr>
            <w:r w:rsidRPr="5CD1E29F">
              <w:rPr>
                <w:b/>
                <w:bCs/>
                <w:sz w:val="18"/>
                <w:szCs w:val="18"/>
              </w:rPr>
              <w:t>Pig Farming</w:t>
            </w:r>
          </w:p>
        </w:tc>
        <w:tc>
          <w:tcPr>
            <w:tcW w:w="1985" w:type="dxa"/>
            <w:vAlign w:val="center"/>
          </w:tcPr>
          <w:p w14:paraId="163B0377" w14:textId="77777777" w:rsidR="5CD1E29F" w:rsidRDefault="5CD1E29F" w:rsidP="5CD1E29F">
            <w:pPr>
              <w:jc w:val="center"/>
              <w:rPr>
                <w:b/>
                <w:bCs/>
                <w:sz w:val="18"/>
                <w:szCs w:val="18"/>
              </w:rPr>
            </w:pPr>
            <w:r w:rsidRPr="5CD1E29F">
              <w:rPr>
                <w:b/>
                <w:bCs/>
                <w:sz w:val="18"/>
                <w:szCs w:val="18"/>
              </w:rPr>
              <w:t xml:space="preserve">Cultivated Meat </w:t>
            </w:r>
          </w:p>
          <w:p w14:paraId="1818157F" w14:textId="7A954B6A" w:rsidR="5CD1E29F" w:rsidRDefault="5CD1E29F" w:rsidP="5CD1E29F">
            <w:pPr>
              <w:jc w:val="center"/>
              <w:rPr>
                <w:sz w:val="18"/>
                <w:szCs w:val="18"/>
              </w:rPr>
            </w:pPr>
            <w:r w:rsidRPr="5CD1E29F">
              <w:rPr>
                <w:b/>
                <w:bCs/>
                <w:sz w:val="18"/>
                <w:szCs w:val="18"/>
              </w:rPr>
              <w:t>(Literature)</w:t>
            </w:r>
          </w:p>
        </w:tc>
        <w:tc>
          <w:tcPr>
            <w:tcW w:w="2615" w:type="dxa"/>
            <w:vAlign w:val="center"/>
          </w:tcPr>
          <w:p w14:paraId="57FA1227" w14:textId="77777777" w:rsidR="5CD1E29F" w:rsidRDefault="5CD1E29F" w:rsidP="5CD1E29F">
            <w:pPr>
              <w:jc w:val="center"/>
              <w:rPr>
                <w:b/>
                <w:bCs/>
                <w:sz w:val="18"/>
                <w:szCs w:val="18"/>
              </w:rPr>
            </w:pPr>
            <w:proofErr w:type="spellStart"/>
            <w:r w:rsidRPr="5CD1E29F">
              <w:rPr>
                <w:b/>
                <w:bCs/>
                <w:sz w:val="18"/>
                <w:szCs w:val="18"/>
              </w:rPr>
              <w:t>BigFat</w:t>
            </w:r>
            <w:proofErr w:type="spellEnd"/>
            <w:r w:rsidRPr="5CD1E29F">
              <w:rPr>
                <w:b/>
                <w:bCs/>
                <w:sz w:val="18"/>
                <w:szCs w:val="18"/>
              </w:rPr>
              <w:t xml:space="preserve"> Cultivated Fat</w:t>
            </w:r>
          </w:p>
          <w:p w14:paraId="1D7FA492" w14:textId="28BAE9DA" w:rsidR="5CD1E29F" w:rsidRDefault="5CD1E29F" w:rsidP="5CD1E29F">
            <w:pPr>
              <w:jc w:val="center"/>
              <w:rPr>
                <w:b/>
                <w:bCs/>
                <w:sz w:val="18"/>
                <w:szCs w:val="18"/>
              </w:rPr>
            </w:pPr>
            <w:r w:rsidRPr="5CD1E29F">
              <w:rPr>
                <w:b/>
                <w:bCs/>
                <w:sz w:val="18"/>
                <w:szCs w:val="18"/>
              </w:rPr>
              <w:t xml:space="preserve"> (</w:t>
            </w:r>
            <w:proofErr w:type="spellStart"/>
            <w:r w:rsidRPr="5CD1E29F">
              <w:rPr>
                <w:b/>
                <w:bCs/>
                <w:sz w:val="18"/>
                <w:szCs w:val="18"/>
              </w:rPr>
              <w:t>SuperPro</w:t>
            </w:r>
            <w:proofErr w:type="spellEnd"/>
            <w:r w:rsidRPr="5CD1E29F">
              <w:rPr>
                <w:b/>
                <w:bCs/>
                <w:sz w:val="18"/>
                <w:szCs w:val="18"/>
              </w:rPr>
              <w:t xml:space="preserve"> Model 1)</w:t>
            </w:r>
          </w:p>
        </w:tc>
      </w:tr>
      <w:tr w:rsidR="5CD1E29F" w14:paraId="4A09DFF8" w14:textId="77777777" w:rsidTr="006A3565">
        <w:trPr>
          <w:trHeight w:val="300"/>
        </w:trPr>
        <w:tc>
          <w:tcPr>
            <w:tcW w:w="2552" w:type="dxa"/>
            <w:vAlign w:val="center"/>
          </w:tcPr>
          <w:p w14:paraId="32BC5700" w14:textId="77777777" w:rsidR="5CD1E29F" w:rsidRDefault="5CD1E29F" w:rsidP="5CD1E29F">
            <w:pPr>
              <w:rPr>
                <w:b/>
                <w:bCs/>
                <w:sz w:val="18"/>
                <w:szCs w:val="18"/>
              </w:rPr>
            </w:pPr>
            <w:r w:rsidRPr="5CD1E29F">
              <w:rPr>
                <w:b/>
                <w:bCs/>
                <w:sz w:val="18"/>
                <w:szCs w:val="18"/>
              </w:rPr>
              <w:t xml:space="preserve">GHG emissions </w:t>
            </w:r>
          </w:p>
          <w:p w14:paraId="7A90B85B" w14:textId="25AA161B" w:rsidR="5CD1E29F" w:rsidRDefault="5CD1E29F" w:rsidP="5CD1E29F">
            <w:pPr>
              <w:rPr>
                <w:sz w:val="18"/>
                <w:szCs w:val="18"/>
              </w:rPr>
            </w:pPr>
            <w:r w:rsidRPr="5CD1E29F">
              <w:rPr>
                <w:b/>
                <w:bCs/>
                <w:sz w:val="18"/>
                <w:szCs w:val="18"/>
              </w:rPr>
              <w:t>(kg CO</w:t>
            </w:r>
            <w:r w:rsidRPr="5CD1E29F">
              <w:rPr>
                <w:rFonts w:ascii="Cambria Math" w:hAnsi="Cambria Math" w:cs="Cambria Math"/>
                <w:b/>
                <w:bCs/>
                <w:sz w:val="18"/>
                <w:szCs w:val="18"/>
              </w:rPr>
              <w:t>₂</w:t>
            </w:r>
            <w:r w:rsidRPr="5CD1E29F">
              <w:rPr>
                <w:b/>
                <w:bCs/>
                <w:sz w:val="18"/>
                <w:szCs w:val="18"/>
              </w:rPr>
              <w:t>-</w:t>
            </w:r>
            <w:proofErr w:type="spellStart"/>
            <w:r w:rsidRPr="5CD1E29F">
              <w:rPr>
                <w:b/>
                <w:bCs/>
                <w:sz w:val="18"/>
                <w:szCs w:val="18"/>
              </w:rPr>
              <w:t>eq</w:t>
            </w:r>
            <w:proofErr w:type="spellEnd"/>
            <w:r w:rsidRPr="5CD1E29F">
              <w:rPr>
                <w:b/>
                <w:bCs/>
                <w:sz w:val="18"/>
                <w:szCs w:val="18"/>
              </w:rPr>
              <w:t xml:space="preserve"> </w:t>
            </w:r>
            <w:proofErr w:type="spellStart"/>
            <w:r w:rsidRPr="5CD1E29F">
              <w:rPr>
                <w:b/>
                <w:bCs/>
                <w:sz w:val="18"/>
                <w:szCs w:val="18"/>
              </w:rPr>
              <w:t>kg</w:t>
            </w:r>
            <w:r w:rsidRPr="5CD1E29F">
              <w:rPr>
                <w:rFonts w:ascii="Cambria Math" w:hAnsi="Cambria Math" w:cs="Cambria Math"/>
                <w:b/>
                <w:bCs/>
                <w:sz w:val="18"/>
                <w:szCs w:val="18"/>
              </w:rPr>
              <w:t>⁻</w:t>
            </w:r>
            <w:r w:rsidRPr="5CD1E29F">
              <w:rPr>
                <w:b/>
                <w:bCs/>
                <w:sz w:val="18"/>
                <w:szCs w:val="18"/>
              </w:rPr>
              <w:t>¹</w:t>
            </w:r>
            <w:proofErr w:type="spellEnd"/>
            <w:r w:rsidRPr="5CD1E29F">
              <w:rPr>
                <w:b/>
                <w:bCs/>
                <w:sz w:val="18"/>
                <w:szCs w:val="18"/>
              </w:rPr>
              <w:t xml:space="preserve"> product)</w:t>
            </w:r>
          </w:p>
        </w:tc>
        <w:tc>
          <w:tcPr>
            <w:tcW w:w="1984" w:type="dxa"/>
            <w:vAlign w:val="center"/>
          </w:tcPr>
          <w:p w14:paraId="6E591AA6" w14:textId="1EC29DD3" w:rsidR="5CD1E29F" w:rsidRDefault="5CD1E29F" w:rsidP="5CD1E29F">
            <w:pPr>
              <w:rPr>
                <w:sz w:val="18"/>
                <w:szCs w:val="18"/>
              </w:rPr>
            </w:pPr>
            <w:r w:rsidRPr="5CD1E29F">
              <w:rPr>
                <w:sz w:val="18"/>
                <w:szCs w:val="18"/>
              </w:rPr>
              <w:t>6 – 8</w:t>
            </w:r>
          </w:p>
        </w:tc>
        <w:tc>
          <w:tcPr>
            <w:tcW w:w="1985" w:type="dxa"/>
            <w:vAlign w:val="center"/>
          </w:tcPr>
          <w:p w14:paraId="747F0BF6" w14:textId="745763FA" w:rsidR="5CD1E29F" w:rsidRDefault="5CD1E29F" w:rsidP="5CD1E29F">
            <w:pPr>
              <w:rPr>
                <w:sz w:val="18"/>
                <w:szCs w:val="18"/>
              </w:rPr>
            </w:pPr>
            <w:r w:rsidRPr="5CD1E29F">
              <w:rPr>
                <w:sz w:val="18"/>
                <w:szCs w:val="18"/>
              </w:rPr>
              <w:t xml:space="preserve">2 – 14 </w:t>
            </w:r>
            <w:r w:rsidRPr="5CD1E29F">
              <w:rPr>
                <w:i/>
                <w:iCs/>
                <w:sz w:val="18"/>
                <w:szCs w:val="18"/>
              </w:rPr>
              <w:t>(depends on energy source)</w:t>
            </w:r>
          </w:p>
        </w:tc>
        <w:tc>
          <w:tcPr>
            <w:tcW w:w="2615" w:type="dxa"/>
            <w:vAlign w:val="center"/>
          </w:tcPr>
          <w:p w14:paraId="21324F5F" w14:textId="77777777" w:rsidR="5CD1E29F" w:rsidRDefault="5CD1E29F" w:rsidP="5CD1E29F">
            <w:pPr>
              <w:rPr>
                <w:sz w:val="18"/>
                <w:szCs w:val="18"/>
              </w:rPr>
            </w:pPr>
            <w:r w:rsidRPr="5CD1E29F">
              <w:rPr>
                <w:sz w:val="18"/>
                <w:szCs w:val="18"/>
              </w:rPr>
              <w:t xml:space="preserve">2.03 (process-only) </w:t>
            </w:r>
          </w:p>
          <w:p w14:paraId="3274958F" w14:textId="3777841A" w:rsidR="5CD1E29F" w:rsidRDefault="5CD1E29F" w:rsidP="5CD1E29F">
            <w:pPr>
              <w:rPr>
                <w:sz w:val="18"/>
                <w:szCs w:val="18"/>
              </w:rPr>
            </w:pPr>
            <w:r w:rsidRPr="5CD1E29F">
              <w:rPr>
                <w:sz w:val="18"/>
                <w:szCs w:val="18"/>
              </w:rPr>
              <w:t>129 (with grid electricity)</w:t>
            </w:r>
          </w:p>
        </w:tc>
      </w:tr>
      <w:tr w:rsidR="5CD1E29F" w14:paraId="28A082B0" w14:textId="77777777" w:rsidTr="006A3565">
        <w:trPr>
          <w:trHeight w:val="300"/>
        </w:trPr>
        <w:tc>
          <w:tcPr>
            <w:tcW w:w="2552" w:type="dxa"/>
            <w:vAlign w:val="center"/>
          </w:tcPr>
          <w:p w14:paraId="43D07E21" w14:textId="6F9B2C87" w:rsidR="5CD1E29F" w:rsidRDefault="5CD1E29F" w:rsidP="5CD1E29F">
            <w:pPr>
              <w:rPr>
                <w:sz w:val="18"/>
                <w:szCs w:val="18"/>
              </w:rPr>
            </w:pPr>
            <w:r w:rsidRPr="5CD1E29F">
              <w:rPr>
                <w:b/>
                <w:bCs/>
                <w:sz w:val="18"/>
                <w:szCs w:val="18"/>
              </w:rPr>
              <w:t>Main energy contributors</w:t>
            </w:r>
          </w:p>
        </w:tc>
        <w:tc>
          <w:tcPr>
            <w:tcW w:w="1984" w:type="dxa"/>
            <w:vAlign w:val="center"/>
          </w:tcPr>
          <w:p w14:paraId="1389B73F" w14:textId="77777777" w:rsidR="5CD1E29F" w:rsidRDefault="5CD1E29F" w:rsidP="5CD1E29F">
            <w:pPr>
              <w:rPr>
                <w:sz w:val="18"/>
                <w:szCs w:val="18"/>
              </w:rPr>
            </w:pPr>
            <w:r w:rsidRPr="5CD1E29F">
              <w:rPr>
                <w:sz w:val="18"/>
                <w:szCs w:val="18"/>
              </w:rPr>
              <w:t xml:space="preserve">Feed production, </w:t>
            </w:r>
          </w:p>
          <w:p w14:paraId="2A5CECA7" w14:textId="56896110" w:rsidR="5CD1E29F" w:rsidRDefault="5CD1E29F" w:rsidP="5CD1E29F">
            <w:pPr>
              <w:rPr>
                <w:sz w:val="18"/>
                <w:szCs w:val="18"/>
              </w:rPr>
            </w:pPr>
            <w:r w:rsidRPr="5CD1E29F">
              <w:rPr>
                <w:sz w:val="18"/>
                <w:szCs w:val="18"/>
              </w:rPr>
              <w:t>manure management</w:t>
            </w:r>
          </w:p>
        </w:tc>
        <w:tc>
          <w:tcPr>
            <w:tcW w:w="1985" w:type="dxa"/>
            <w:vAlign w:val="center"/>
          </w:tcPr>
          <w:p w14:paraId="5357D4A1" w14:textId="1DFC13D3" w:rsidR="5CD1E29F" w:rsidRDefault="5CD1E29F" w:rsidP="5CD1E29F">
            <w:pPr>
              <w:rPr>
                <w:sz w:val="18"/>
                <w:szCs w:val="18"/>
              </w:rPr>
            </w:pPr>
            <w:r w:rsidRPr="5CD1E29F">
              <w:rPr>
                <w:sz w:val="18"/>
                <w:szCs w:val="18"/>
              </w:rPr>
              <w:t>Bioreactor heating &amp; mixing</w:t>
            </w:r>
          </w:p>
        </w:tc>
        <w:tc>
          <w:tcPr>
            <w:tcW w:w="2615" w:type="dxa"/>
            <w:vAlign w:val="center"/>
          </w:tcPr>
          <w:p w14:paraId="1B3BBA5E" w14:textId="14F94ED8" w:rsidR="5CD1E29F" w:rsidRDefault="5CD1E29F" w:rsidP="5CD1E29F">
            <w:pPr>
              <w:rPr>
                <w:sz w:val="18"/>
                <w:szCs w:val="18"/>
              </w:rPr>
            </w:pPr>
            <w:r w:rsidRPr="5CD1E29F">
              <w:rPr>
                <w:sz w:val="18"/>
                <w:szCs w:val="18"/>
              </w:rPr>
              <w:t>64 % sterilisation &amp; heating, 28 % aeration &amp; perfusion</w:t>
            </w:r>
          </w:p>
        </w:tc>
      </w:tr>
      <w:tr w:rsidR="5CD1E29F" w14:paraId="24196F5C" w14:textId="77777777" w:rsidTr="006A3565">
        <w:trPr>
          <w:trHeight w:val="300"/>
        </w:trPr>
        <w:tc>
          <w:tcPr>
            <w:tcW w:w="2552" w:type="dxa"/>
            <w:vAlign w:val="center"/>
          </w:tcPr>
          <w:p w14:paraId="32340EB9" w14:textId="77777777" w:rsidR="5CD1E29F" w:rsidRDefault="5CD1E29F" w:rsidP="5CD1E29F">
            <w:pPr>
              <w:rPr>
                <w:b/>
                <w:bCs/>
                <w:sz w:val="18"/>
                <w:szCs w:val="18"/>
              </w:rPr>
            </w:pPr>
            <w:r w:rsidRPr="5CD1E29F">
              <w:rPr>
                <w:b/>
                <w:bCs/>
                <w:sz w:val="18"/>
                <w:szCs w:val="18"/>
              </w:rPr>
              <w:t xml:space="preserve">Land use </w:t>
            </w:r>
          </w:p>
          <w:p w14:paraId="43F69C6E" w14:textId="0572692B" w:rsidR="5CD1E29F" w:rsidRDefault="5CD1E29F" w:rsidP="5CD1E29F">
            <w:pPr>
              <w:rPr>
                <w:sz w:val="18"/>
                <w:szCs w:val="18"/>
              </w:rPr>
            </w:pPr>
            <w:r w:rsidRPr="5CD1E29F">
              <w:rPr>
                <w:b/>
                <w:bCs/>
                <w:sz w:val="18"/>
                <w:szCs w:val="18"/>
              </w:rPr>
              <w:t>(</w:t>
            </w:r>
            <w:proofErr w:type="spellStart"/>
            <w:r w:rsidRPr="5CD1E29F">
              <w:rPr>
                <w:b/>
                <w:bCs/>
                <w:sz w:val="18"/>
                <w:szCs w:val="18"/>
              </w:rPr>
              <w:t>m²</w:t>
            </w:r>
            <w:proofErr w:type="spellEnd"/>
            <w:r w:rsidRPr="5CD1E29F">
              <w:rPr>
                <w:b/>
                <w:bCs/>
                <w:sz w:val="18"/>
                <w:szCs w:val="18"/>
              </w:rPr>
              <w:t>*</w:t>
            </w:r>
            <w:proofErr w:type="spellStart"/>
            <w:r w:rsidRPr="5CD1E29F">
              <w:rPr>
                <w:b/>
                <w:bCs/>
                <w:sz w:val="18"/>
                <w:szCs w:val="18"/>
              </w:rPr>
              <w:t>kg</w:t>
            </w:r>
            <w:r w:rsidRPr="5CD1E29F">
              <w:rPr>
                <w:rFonts w:ascii="Cambria Math" w:hAnsi="Cambria Math" w:cs="Cambria Math"/>
                <w:b/>
                <w:bCs/>
                <w:sz w:val="18"/>
                <w:szCs w:val="18"/>
              </w:rPr>
              <w:t>⁻</w:t>
            </w:r>
            <w:r w:rsidRPr="5CD1E29F">
              <w:rPr>
                <w:b/>
                <w:bCs/>
                <w:sz w:val="18"/>
                <w:szCs w:val="18"/>
              </w:rPr>
              <w:t>¹</w:t>
            </w:r>
            <w:proofErr w:type="spellEnd"/>
            <w:r w:rsidRPr="5CD1E29F">
              <w:rPr>
                <w:b/>
                <w:bCs/>
                <w:sz w:val="18"/>
                <w:szCs w:val="18"/>
              </w:rPr>
              <w:t xml:space="preserve"> product)</w:t>
            </w:r>
          </w:p>
        </w:tc>
        <w:tc>
          <w:tcPr>
            <w:tcW w:w="1984" w:type="dxa"/>
            <w:vAlign w:val="center"/>
          </w:tcPr>
          <w:p w14:paraId="75F53E99" w14:textId="099A3B62" w:rsidR="5CD1E29F" w:rsidRDefault="5CD1E29F" w:rsidP="5CD1E29F">
            <w:pPr>
              <w:rPr>
                <w:sz w:val="18"/>
                <w:szCs w:val="18"/>
              </w:rPr>
            </w:pPr>
            <w:r w:rsidRPr="5CD1E29F">
              <w:rPr>
                <w:sz w:val="18"/>
                <w:szCs w:val="18"/>
              </w:rPr>
              <w:t>8 – 12</w:t>
            </w:r>
          </w:p>
        </w:tc>
        <w:tc>
          <w:tcPr>
            <w:tcW w:w="1985" w:type="dxa"/>
            <w:vAlign w:val="center"/>
          </w:tcPr>
          <w:p w14:paraId="450CEFE8" w14:textId="00D5CA99" w:rsidR="5CD1E29F" w:rsidRDefault="5CD1E29F" w:rsidP="5CD1E29F">
            <w:pPr>
              <w:rPr>
                <w:sz w:val="18"/>
                <w:szCs w:val="18"/>
              </w:rPr>
            </w:pPr>
            <w:r w:rsidRPr="5CD1E29F">
              <w:rPr>
                <w:sz w:val="18"/>
                <w:szCs w:val="18"/>
              </w:rPr>
              <w:t>0.2 – 1.8</w:t>
            </w:r>
          </w:p>
        </w:tc>
        <w:tc>
          <w:tcPr>
            <w:tcW w:w="2615" w:type="dxa"/>
            <w:vAlign w:val="center"/>
          </w:tcPr>
          <w:p w14:paraId="17C22879" w14:textId="12DBCA00" w:rsidR="5CD1E29F" w:rsidRDefault="5CD1E29F" w:rsidP="5CD1E29F">
            <w:pPr>
              <w:rPr>
                <w:sz w:val="18"/>
                <w:szCs w:val="18"/>
              </w:rPr>
            </w:pPr>
            <w:r w:rsidRPr="5CD1E29F">
              <w:rPr>
                <w:sz w:val="18"/>
                <w:szCs w:val="18"/>
              </w:rPr>
              <w:t>–</w:t>
            </w:r>
          </w:p>
        </w:tc>
      </w:tr>
      <w:tr w:rsidR="5CD1E29F" w14:paraId="752279BC" w14:textId="77777777" w:rsidTr="006A3565">
        <w:trPr>
          <w:trHeight w:val="300"/>
        </w:trPr>
        <w:tc>
          <w:tcPr>
            <w:tcW w:w="2552" w:type="dxa"/>
            <w:vAlign w:val="center"/>
          </w:tcPr>
          <w:p w14:paraId="5D7CF24C" w14:textId="77777777" w:rsidR="5CD1E29F" w:rsidRDefault="5CD1E29F" w:rsidP="5CD1E29F">
            <w:pPr>
              <w:rPr>
                <w:b/>
                <w:bCs/>
                <w:sz w:val="18"/>
                <w:szCs w:val="18"/>
              </w:rPr>
            </w:pPr>
            <w:r w:rsidRPr="5CD1E29F">
              <w:rPr>
                <w:b/>
                <w:bCs/>
                <w:sz w:val="18"/>
                <w:szCs w:val="18"/>
              </w:rPr>
              <w:t xml:space="preserve">‘Blue’ Water use </w:t>
            </w:r>
          </w:p>
          <w:p w14:paraId="67215348" w14:textId="7DD1C15A" w:rsidR="5CD1E29F" w:rsidRDefault="5CD1E29F" w:rsidP="5CD1E29F">
            <w:pPr>
              <w:rPr>
                <w:b/>
                <w:bCs/>
                <w:sz w:val="18"/>
                <w:szCs w:val="18"/>
              </w:rPr>
            </w:pPr>
            <w:r w:rsidRPr="5CD1E29F">
              <w:rPr>
                <w:b/>
                <w:bCs/>
                <w:sz w:val="18"/>
                <w:szCs w:val="18"/>
              </w:rPr>
              <w:t>(L*</w:t>
            </w:r>
            <w:proofErr w:type="spellStart"/>
            <w:r w:rsidRPr="5CD1E29F">
              <w:rPr>
                <w:b/>
                <w:bCs/>
                <w:sz w:val="18"/>
                <w:szCs w:val="18"/>
              </w:rPr>
              <w:t>kg</w:t>
            </w:r>
            <w:r w:rsidRPr="5CD1E29F">
              <w:rPr>
                <w:rFonts w:ascii="Cambria Math" w:hAnsi="Cambria Math" w:cs="Cambria Math"/>
                <w:b/>
                <w:bCs/>
                <w:sz w:val="18"/>
                <w:szCs w:val="18"/>
              </w:rPr>
              <w:t>⁻</w:t>
            </w:r>
            <w:r w:rsidRPr="5CD1E29F">
              <w:rPr>
                <w:b/>
                <w:bCs/>
                <w:sz w:val="18"/>
                <w:szCs w:val="18"/>
              </w:rPr>
              <w:t>¹</w:t>
            </w:r>
            <w:proofErr w:type="spellEnd"/>
            <w:r w:rsidRPr="5CD1E29F">
              <w:rPr>
                <w:b/>
                <w:bCs/>
                <w:sz w:val="18"/>
                <w:szCs w:val="18"/>
              </w:rPr>
              <w:t xml:space="preserve"> product)</w:t>
            </w:r>
          </w:p>
        </w:tc>
        <w:tc>
          <w:tcPr>
            <w:tcW w:w="1984" w:type="dxa"/>
            <w:vAlign w:val="center"/>
          </w:tcPr>
          <w:p w14:paraId="30E2F3EE" w14:textId="3B58503F" w:rsidR="5CD1E29F" w:rsidRDefault="5CD1E29F" w:rsidP="5CD1E29F">
            <w:pPr>
              <w:rPr>
                <w:sz w:val="18"/>
                <w:szCs w:val="18"/>
              </w:rPr>
            </w:pPr>
            <w:r w:rsidRPr="5CD1E29F">
              <w:rPr>
                <w:sz w:val="18"/>
                <w:szCs w:val="18"/>
              </w:rPr>
              <w:t>600-900</w:t>
            </w:r>
          </w:p>
        </w:tc>
        <w:tc>
          <w:tcPr>
            <w:tcW w:w="1985" w:type="dxa"/>
            <w:vAlign w:val="center"/>
          </w:tcPr>
          <w:p w14:paraId="40F508A1" w14:textId="2E36FF0B" w:rsidR="5CD1E29F" w:rsidRDefault="5CD1E29F" w:rsidP="5CD1E29F">
            <w:pPr>
              <w:rPr>
                <w:sz w:val="18"/>
                <w:szCs w:val="18"/>
              </w:rPr>
            </w:pPr>
            <w:r w:rsidRPr="5CD1E29F">
              <w:rPr>
                <w:sz w:val="18"/>
                <w:szCs w:val="18"/>
              </w:rPr>
              <w:t>40</w:t>
            </w:r>
          </w:p>
        </w:tc>
        <w:tc>
          <w:tcPr>
            <w:tcW w:w="2615" w:type="dxa"/>
            <w:vAlign w:val="center"/>
          </w:tcPr>
          <w:p w14:paraId="0F3FE129" w14:textId="26E62045" w:rsidR="5CD1E29F" w:rsidRDefault="5CD1E29F" w:rsidP="5CD1E29F">
            <w:pPr>
              <w:rPr>
                <w:sz w:val="18"/>
                <w:szCs w:val="18"/>
              </w:rPr>
            </w:pPr>
            <w:r w:rsidRPr="5CD1E29F">
              <w:rPr>
                <w:sz w:val="18"/>
                <w:szCs w:val="18"/>
              </w:rPr>
              <w:t>54</w:t>
            </w:r>
          </w:p>
        </w:tc>
      </w:tr>
      <w:tr w:rsidR="5CD1E29F" w14:paraId="45C60DCA" w14:textId="77777777" w:rsidTr="006A3565">
        <w:trPr>
          <w:trHeight w:val="300"/>
        </w:trPr>
        <w:tc>
          <w:tcPr>
            <w:tcW w:w="2552" w:type="dxa"/>
            <w:vAlign w:val="center"/>
          </w:tcPr>
          <w:p w14:paraId="0AAC32DE" w14:textId="027AE0B0" w:rsidR="5CD1E29F" w:rsidRDefault="5CD1E29F" w:rsidP="5CD1E29F">
            <w:pPr>
              <w:rPr>
                <w:sz w:val="18"/>
                <w:szCs w:val="18"/>
              </w:rPr>
            </w:pPr>
            <w:r w:rsidRPr="5CD1E29F">
              <w:rPr>
                <w:b/>
                <w:bCs/>
                <w:sz w:val="18"/>
                <w:szCs w:val="18"/>
              </w:rPr>
              <w:t>Key emission sources</w:t>
            </w:r>
          </w:p>
        </w:tc>
        <w:tc>
          <w:tcPr>
            <w:tcW w:w="1984" w:type="dxa"/>
            <w:vAlign w:val="center"/>
          </w:tcPr>
          <w:p w14:paraId="109B8B01" w14:textId="77777777" w:rsidR="5CD1E29F" w:rsidRDefault="5CD1E29F" w:rsidP="5CD1E29F">
            <w:pPr>
              <w:rPr>
                <w:sz w:val="18"/>
                <w:szCs w:val="18"/>
              </w:rPr>
            </w:pPr>
            <w:r w:rsidRPr="5CD1E29F">
              <w:rPr>
                <w:sz w:val="18"/>
                <w:szCs w:val="18"/>
              </w:rPr>
              <w:t xml:space="preserve">Feed (≈ 28 %), </w:t>
            </w:r>
          </w:p>
          <w:p w14:paraId="7E49D2C7" w14:textId="0081F33E" w:rsidR="5CD1E29F" w:rsidRDefault="5CD1E29F" w:rsidP="5CD1E29F">
            <w:pPr>
              <w:rPr>
                <w:sz w:val="18"/>
                <w:szCs w:val="18"/>
              </w:rPr>
            </w:pPr>
            <w:r w:rsidRPr="5CD1E29F">
              <w:rPr>
                <w:sz w:val="18"/>
                <w:szCs w:val="18"/>
              </w:rPr>
              <w:t>manure (≈ 43 %)</w:t>
            </w:r>
          </w:p>
        </w:tc>
        <w:tc>
          <w:tcPr>
            <w:tcW w:w="1985" w:type="dxa"/>
            <w:vAlign w:val="center"/>
          </w:tcPr>
          <w:p w14:paraId="64F9A977" w14:textId="77777777" w:rsidR="5CD1E29F" w:rsidRDefault="5CD1E29F" w:rsidP="5CD1E29F">
            <w:pPr>
              <w:rPr>
                <w:sz w:val="18"/>
                <w:szCs w:val="18"/>
              </w:rPr>
            </w:pPr>
            <w:r w:rsidRPr="5CD1E29F">
              <w:rPr>
                <w:sz w:val="18"/>
                <w:szCs w:val="18"/>
              </w:rPr>
              <w:t xml:space="preserve">Electricity &amp; </w:t>
            </w:r>
          </w:p>
          <w:p w14:paraId="412B2FC3" w14:textId="09025BAB" w:rsidR="5CD1E29F" w:rsidRDefault="5CD1E29F" w:rsidP="5CD1E29F">
            <w:pPr>
              <w:rPr>
                <w:sz w:val="18"/>
                <w:szCs w:val="18"/>
              </w:rPr>
            </w:pPr>
            <w:r w:rsidRPr="5CD1E29F">
              <w:rPr>
                <w:sz w:val="18"/>
                <w:szCs w:val="18"/>
              </w:rPr>
              <w:t>medium production</w:t>
            </w:r>
          </w:p>
        </w:tc>
        <w:tc>
          <w:tcPr>
            <w:tcW w:w="2615" w:type="dxa"/>
            <w:vAlign w:val="center"/>
          </w:tcPr>
          <w:p w14:paraId="6439E53B" w14:textId="77777777" w:rsidR="5CD1E29F" w:rsidRDefault="5CD1E29F" w:rsidP="5CD1E29F">
            <w:pPr>
              <w:rPr>
                <w:sz w:val="18"/>
                <w:szCs w:val="18"/>
              </w:rPr>
            </w:pPr>
            <w:r w:rsidRPr="5CD1E29F">
              <w:rPr>
                <w:sz w:val="18"/>
                <w:szCs w:val="18"/>
              </w:rPr>
              <w:t>Aeration and steam</w:t>
            </w:r>
          </w:p>
          <w:p w14:paraId="6C4042DA" w14:textId="0B6EA99F" w:rsidR="5CD1E29F" w:rsidRDefault="5CD1E29F" w:rsidP="5CD1E29F">
            <w:pPr>
              <w:rPr>
                <w:sz w:val="18"/>
                <w:szCs w:val="18"/>
              </w:rPr>
            </w:pPr>
            <w:r w:rsidRPr="5CD1E29F">
              <w:rPr>
                <w:sz w:val="18"/>
                <w:szCs w:val="18"/>
              </w:rPr>
              <w:t xml:space="preserve"> generation</w:t>
            </w:r>
          </w:p>
        </w:tc>
      </w:tr>
      <w:tr w:rsidR="5CD1E29F" w14:paraId="10EB2DA8" w14:textId="77777777" w:rsidTr="006A3565">
        <w:trPr>
          <w:trHeight w:val="300"/>
        </w:trPr>
        <w:tc>
          <w:tcPr>
            <w:tcW w:w="2552" w:type="dxa"/>
            <w:vAlign w:val="center"/>
          </w:tcPr>
          <w:p w14:paraId="7A737D9D" w14:textId="7B5DFD01" w:rsidR="5CD1E29F" w:rsidRDefault="5CD1E29F" w:rsidP="5CD1E29F">
            <w:pPr>
              <w:rPr>
                <w:sz w:val="18"/>
                <w:szCs w:val="18"/>
              </w:rPr>
            </w:pPr>
            <w:r w:rsidRPr="5CD1E29F">
              <w:rPr>
                <w:b/>
                <w:bCs/>
                <w:sz w:val="18"/>
                <w:szCs w:val="18"/>
              </w:rPr>
              <w:t>Production scale (MT*</w:t>
            </w:r>
            <w:proofErr w:type="spellStart"/>
            <w:r w:rsidRPr="5CD1E29F">
              <w:rPr>
                <w:b/>
                <w:bCs/>
                <w:sz w:val="18"/>
                <w:szCs w:val="18"/>
              </w:rPr>
              <w:t>yr</w:t>
            </w:r>
            <w:r w:rsidRPr="5CD1E29F">
              <w:rPr>
                <w:rFonts w:ascii="Cambria Math" w:hAnsi="Cambria Math" w:cs="Cambria Math"/>
                <w:b/>
                <w:bCs/>
                <w:sz w:val="18"/>
                <w:szCs w:val="18"/>
              </w:rPr>
              <w:t>⁻</w:t>
            </w:r>
            <w:r w:rsidRPr="5CD1E29F">
              <w:rPr>
                <w:b/>
                <w:bCs/>
                <w:sz w:val="18"/>
                <w:szCs w:val="18"/>
              </w:rPr>
              <w:t>¹</w:t>
            </w:r>
            <w:proofErr w:type="spellEnd"/>
            <w:r w:rsidRPr="5CD1E29F">
              <w:rPr>
                <w:b/>
                <w:bCs/>
                <w:sz w:val="18"/>
                <w:szCs w:val="18"/>
              </w:rPr>
              <w:t>)</w:t>
            </w:r>
          </w:p>
        </w:tc>
        <w:tc>
          <w:tcPr>
            <w:tcW w:w="1984" w:type="dxa"/>
            <w:vAlign w:val="center"/>
          </w:tcPr>
          <w:p w14:paraId="5CAB0D2E" w14:textId="2CADE1B1" w:rsidR="5CD1E29F" w:rsidRDefault="5CD1E29F" w:rsidP="5CD1E29F">
            <w:pPr>
              <w:rPr>
                <w:sz w:val="18"/>
                <w:szCs w:val="18"/>
              </w:rPr>
            </w:pPr>
            <w:r w:rsidRPr="5CD1E29F">
              <w:rPr>
                <w:sz w:val="18"/>
                <w:szCs w:val="18"/>
              </w:rPr>
              <w:t>–</w:t>
            </w:r>
          </w:p>
        </w:tc>
        <w:tc>
          <w:tcPr>
            <w:tcW w:w="1985" w:type="dxa"/>
            <w:vAlign w:val="center"/>
          </w:tcPr>
          <w:p w14:paraId="50542501" w14:textId="6704CCCE" w:rsidR="5CD1E29F" w:rsidRDefault="5CD1E29F" w:rsidP="5CD1E29F">
            <w:pPr>
              <w:rPr>
                <w:sz w:val="18"/>
                <w:szCs w:val="18"/>
              </w:rPr>
            </w:pPr>
            <w:r w:rsidRPr="5CD1E29F">
              <w:rPr>
                <w:sz w:val="18"/>
                <w:szCs w:val="18"/>
              </w:rPr>
              <w:t>pilot</w:t>
            </w:r>
          </w:p>
        </w:tc>
        <w:tc>
          <w:tcPr>
            <w:tcW w:w="2615" w:type="dxa"/>
            <w:vAlign w:val="center"/>
          </w:tcPr>
          <w:p w14:paraId="0DE63A20" w14:textId="7673F0D1" w:rsidR="5CD1E29F" w:rsidRDefault="5CD1E29F" w:rsidP="5CD1E29F">
            <w:pPr>
              <w:rPr>
                <w:sz w:val="18"/>
                <w:szCs w:val="18"/>
              </w:rPr>
            </w:pPr>
            <w:r w:rsidRPr="5CD1E29F">
              <w:rPr>
                <w:sz w:val="18"/>
                <w:szCs w:val="18"/>
              </w:rPr>
              <w:t>5,000 MT*</w:t>
            </w:r>
            <w:proofErr w:type="spellStart"/>
            <w:r w:rsidRPr="5CD1E29F">
              <w:rPr>
                <w:sz w:val="18"/>
                <w:szCs w:val="18"/>
              </w:rPr>
              <w:t>yr</w:t>
            </w:r>
            <w:r w:rsidRPr="5CD1E29F">
              <w:rPr>
                <w:rFonts w:ascii="Cambria Math" w:hAnsi="Cambria Math" w:cs="Cambria Math"/>
                <w:sz w:val="18"/>
                <w:szCs w:val="18"/>
              </w:rPr>
              <w:t>⁻</w:t>
            </w:r>
            <w:r w:rsidRPr="5CD1E29F">
              <w:rPr>
                <w:sz w:val="18"/>
                <w:szCs w:val="18"/>
              </w:rPr>
              <w:t>¹</w:t>
            </w:r>
            <w:proofErr w:type="spellEnd"/>
          </w:p>
        </w:tc>
      </w:tr>
      <w:tr w:rsidR="5CD1E29F" w14:paraId="1E3340C2" w14:textId="77777777" w:rsidTr="006A3565">
        <w:trPr>
          <w:trHeight w:val="300"/>
        </w:trPr>
        <w:tc>
          <w:tcPr>
            <w:tcW w:w="2552" w:type="dxa"/>
            <w:vAlign w:val="center"/>
          </w:tcPr>
          <w:p w14:paraId="7BB9034B" w14:textId="482C921F" w:rsidR="5CD1E29F" w:rsidRDefault="5CD1E29F" w:rsidP="5CD1E29F">
            <w:pPr>
              <w:rPr>
                <w:b/>
                <w:bCs/>
                <w:sz w:val="18"/>
                <w:szCs w:val="18"/>
              </w:rPr>
            </w:pPr>
            <w:r w:rsidRPr="5CD1E29F">
              <w:rPr>
                <w:b/>
                <w:bCs/>
                <w:sz w:val="18"/>
                <w:szCs w:val="18"/>
              </w:rPr>
              <w:t>Cost per kg</w:t>
            </w:r>
            <w:r w:rsidR="7E4B34C9" w:rsidRPr="5CD1E29F">
              <w:rPr>
                <w:b/>
                <w:bCs/>
                <w:sz w:val="18"/>
                <w:szCs w:val="18"/>
              </w:rPr>
              <w:t xml:space="preserve"> of fat</w:t>
            </w:r>
          </w:p>
        </w:tc>
        <w:tc>
          <w:tcPr>
            <w:tcW w:w="1984" w:type="dxa"/>
            <w:vAlign w:val="center"/>
          </w:tcPr>
          <w:p w14:paraId="3022CAA4" w14:textId="4579B3F1" w:rsidR="5CD1E29F" w:rsidRDefault="5CD1E29F" w:rsidP="5CD1E29F">
            <w:pPr>
              <w:rPr>
                <w:sz w:val="18"/>
                <w:szCs w:val="18"/>
              </w:rPr>
            </w:pPr>
            <w:r w:rsidRPr="5CD1E29F">
              <w:rPr>
                <w:sz w:val="18"/>
                <w:szCs w:val="18"/>
              </w:rPr>
              <w:t>$2–4</w:t>
            </w:r>
          </w:p>
        </w:tc>
        <w:tc>
          <w:tcPr>
            <w:tcW w:w="1985" w:type="dxa"/>
            <w:vAlign w:val="center"/>
          </w:tcPr>
          <w:p w14:paraId="1F3DF522" w14:textId="1EF4AA5F" w:rsidR="5CD1E29F" w:rsidRDefault="5CD1E29F" w:rsidP="5CD1E29F">
            <w:pPr>
              <w:rPr>
                <w:sz w:val="18"/>
                <w:szCs w:val="18"/>
              </w:rPr>
            </w:pPr>
            <w:r w:rsidRPr="5CD1E29F">
              <w:rPr>
                <w:sz w:val="18"/>
                <w:szCs w:val="18"/>
              </w:rPr>
              <w:t>$40-100</w:t>
            </w:r>
          </w:p>
        </w:tc>
        <w:tc>
          <w:tcPr>
            <w:tcW w:w="2615" w:type="dxa"/>
            <w:vAlign w:val="center"/>
          </w:tcPr>
          <w:p w14:paraId="06BA1E5E" w14:textId="33BB9369" w:rsidR="5CD1E29F" w:rsidRDefault="5CD1E29F" w:rsidP="5CD1E29F">
            <w:pPr>
              <w:rPr>
                <w:sz w:val="18"/>
                <w:szCs w:val="18"/>
              </w:rPr>
            </w:pPr>
            <w:r w:rsidRPr="5CD1E29F">
              <w:rPr>
                <w:rFonts w:eastAsia="Arial"/>
                <w:sz w:val="18"/>
                <w:szCs w:val="18"/>
              </w:rPr>
              <w:t>€</w:t>
            </w:r>
            <w:r w:rsidRPr="5CD1E29F">
              <w:rPr>
                <w:sz w:val="18"/>
                <w:szCs w:val="18"/>
              </w:rPr>
              <w:t>675 (~$784)</w:t>
            </w:r>
          </w:p>
        </w:tc>
      </w:tr>
    </w:tbl>
    <w:p w14:paraId="3ED767C2" w14:textId="0D2A0AD5" w:rsidR="5CD1E29F" w:rsidRDefault="5CD1E29F" w:rsidP="5CD1E29F">
      <w:pPr>
        <w:spacing w:line="276" w:lineRule="auto"/>
        <w:rPr>
          <w:rFonts w:eastAsia="Arial"/>
        </w:rPr>
      </w:pPr>
    </w:p>
    <w:p w14:paraId="6D082431" w14:textId="2514162F" w:rsidR="1C36E44E" w:rsidRPr="00150CCB" w:rsidRDefault="61D20A79" w:rsidP="307EB6E4">
      <w:pPr>
        <w:pStyle w:val="Heading1"/>
        <w:spacing w:line="276" w:lineRule="auto"/>
        <w:rPr>
          <w:rFonts w:ascii="Arial" w:eastAsia="Arial" w:hAnsi="Arial" w:cs="Arial"/>
        </w:rPr>
      </w:pPr>
      <w:bookmarkStart w:id="138" w:name="_Toc212212224"/>
      <w:r w:rsidRPr="307EB6E4">
        <w:rPr>
          <w:rFonts w:ascii="Arial" w:eastAsia="Arial" w:hAnsi="Arial" w:cs="Arial"/>
        </w:rPr>
        <w:t>IX.</w:t>
      </w:r>
      <w:r w:rsidR="1C36E44E">
        <w:tab/>
      </w:r>
      <w:r w:rsidR="1C36E44E" w:rsidRPr="1511BD6B">
        <w:rPr>
          <w:rFonts w:ascii="Arial" w:eastAsia="Arial" w:hAnsi="Arial" w:cs="Arial"/>
        </w:rPr>
        <w:t>Soci</w:t>
      </w:r>
      <w:r w:rsidR="00F4575E" w:rsidRPr="1511BD6B">
        <w:rPr>
          <w:rFonts w:ascii="Arial" w:eastAsia="Arial" w:hAnsi="Arial" w:cs="Arial"/>
        </w:rPr>
        <w:t>etal</w:t>
      </w:r>
      <w:r w:rsidR="1C36E44E" w:rsidRPr="1511BD6B">
        <w:rPr>
          <w:rFonts w:ascii="Arial" w:eastAsia="Arial" w:hAnsi="Arial" w:cs="Arial"/>
        </w:rPr>
        <w:t xml:space="preserve"> </w:t>
      </w:r>
      <w:r w:rsidR="00EA61CA" w:rsidRPr="1511BD6B">
        <w:rPr>
          <w:rFonts w:ascii="Arial" w:eastAsia="Arial" w:hAnsi="Arial" w:cs="Arial"/>
        </w:rPr>
        <w:t>Aspects</w:t>
      </w:r>
      <w:bookmarkEnd w:id="138"/>
    </w:p>
    <w:p w14:paraId="031E17B1" w14:textId="58EA423A" w:rsidR="7FCE6791" w:rsidRPr="00150CCB" w:rsidRDefault="7FCE6791" w:rsidP="00A01585">
      <w:pPr>
        <w:spacing w:line="276" w:lineRule="auto"/>
      </w:pPr>
      <w:r w:rsidRPr="00150CCB">
        <w:t xml:space="preserve">There </w:t>
      </w:r>
      <w:r w:rsidR="001105C4" w:rsidRPr="00150CCB">
        <w:t>are</w:t>
      </w:r>
      <w:r w:rsidRPr="00150CCB">
        <w:t xml:space="preserve"> different </w:t>
      </w:r>
      <w:r w:rsidR="00AB308E" w:rsidRPr="00150CCB">
        <w:t>societal</w:t>
      </w:r>
      <w:r w:rsidRPr="00150CCB">
        <w:t xml:space="preserve"> perspectives on the consumption of cell-based cultivated meat. Consumer acceptance of cultivated meat depends heavily on sensory quality, the terminology used on product labels, and the way information is framed. By addressing each of these aspects, it allows to develop effective strategies to increase consumer trust and</w:t>
      </w:r>
      <w:r w:rsidR="00CB4C45" w:rsidRPr="00150CCB">
        <w:t xml:space="preserve"> </w:t>
      </w:r>
      <w:r w:rsidR="004119C3" w:rsidRPr="00150CCB">
        <w:t>the</w:t>
      </w:r>
      <w:r w:rsidR="00646984" w:rsidRPr="00150CCB">
        <w:t xml:space="preserve">refore </w:t>
      </w:r>
      <w:r w:rsidR="00CB4C45" w:rsidRPr="00150CCB">
        <w:t>sales</w:t>
      </w:r>
      <w:r w:rsidRPr="00150CCB">
        <w:t xml:space="preserve"> </w:t>
      </w:r>
      <w:r w:rsidR="009732F8" w:rsidRPr="00150CCB">
        <w:t>for</w:t>
      </w:r>
      <w:r w:rsidRPr="00150CCB">
        <w:t xml:space="preserve"> </w:t>
      </w:r>
      <w:r w:rsidR="002E6E94" w:rsidRPr="00150CCB">
        <w:t xml:space="preserve">the </w:t>
      </w:r>
      <w:r w:rsidRPr="00150CCB">
        <w:t xml:space="preserve">cultivated </w:t>
      </w:r>
      <w:r w:rsidR="00264546" w:rsidRPr="00150CCB">
        <w:t>fat</w:t>
      </w:r>
      <w:r w:rsidRPr="00150CCB">
        <w:t xml:space="preserve"> pro</w:t>
      </w:r>
      <w:r w:rsidR="006F0A57" w:rsidRPr="00150CCB">
        <w:t>cess</w:t>
      </w:r>
      <w:r w:rsidRPr="00150CCB">
        <w:t>.</w:t>
      </w:r>
      <w:r w:rsidR="0080461C" w:rsidRPr="00150CCB">
        <w:t xml:space="preserve"> </w:t>
      </w:r>
      <w:r w:rsidR="002823EF" w:rsidRPr="00150CCB">
        <w:t xml:space="preserve">Moreover, </w:t>
      </w:r>
      <w:r w:rsidR="00011E31" w:rsidRPr="00150CCB">
        <w:t>an important</w:t>
      </w:r>
      <w:r w:rsidR="002823EF" w:rsidRPr="00150CCB">
        <w:t xml:space="preserve"> </w:t>
      </w:r>
      <w:r w:rsidR="00EB1A00" w:rsidRPr="00150CCB">
        <w:t xml:space="preserve">societal </w:t>
      </w:r>
      <w:r w:rsidR="002823EF" w:rsidRPr="00150CCB">
        <w:t>aspect</w:t>
      </w:r>
      <w:r w:rsidR="00EB1A00" w:rsidRPr="00150CCB">
        <w:t xml:space="preserve"> is the </w:t>
      </w:r>
      <w:r w:rsidR="00090609" w:rsidRPr="00150CCB">
        <w:t>current regulatory affairs around cultivated meat</w:t>
      </w:r>
      <w:r w:rsidR="007E2D3F" w:rsidRPr="00150CCB">
        <w:t xml:space="preserve"> and whether the proposed bioprocess is in line </w:t>
      </w:r>
      <w:r w:rsidR="00A22B72" w:rsidRPr="00150CCB">
        <w:t xml:space="preserve">with </w:t>
      </w:r>
      <w:r w:rsidR="0090727D" w:rsidRPr="00150CCB">
        <w:t>regulation.</w:t>
      </w:r>
    </w:p>
    <w:p w14:paraId="332F903A" w14:textId="7C2731C8" w:rsidR="00CF7309" w:rsidRDefault="004B5219" w:rsidP="00A01585">
      <w:pPr>
        <w:spacing w:line="276" w:lineRule="auto"/>
      </w:pPr>
      <w:r w:rsidRPr="00150CCB">
        <w:t xml:space="preserve">One of the major barriers to acceptance is concerns about cultured </w:t>
      </w:r>
      <w:r w:rsidR="00C2304C">
        <w:t>fat</w:t>
      </w:r>
      <w:r w:rsidRPr="00150CCB">
        <w:t xml:space="preserve"> having poorer sensory characteristics such as taste, texture and </w:t>
      </w:r>
      <w:r w:rsidR="00C13C30" w:rsidRPr="00150CCB">
        <w:t>flavour</w:t>
      </w:r>
      <w:r w:rsidRPr="00150CCB">
        <w:t xml:space="preserve"> (Benny et al., 2022; Anomaly et al., 2024; Rubio et al., 2020</w:t>
      </w:r>
      <w:r w:rsidR="00CB1B6B">
        <w:t xml:space="preserve">; </w:t>
      </w:r>
      <w:proofErr w:type="spellStart"/>
      <w:r w:rsidR="006A0FEF" w:rsidRPr="00150CCB">
        <w:t>Sugii</w:t>
      </w:r>
      <w:proofErr w:type="spellEnd"/>
      <w:r w:rsidR="006A0FEF" w:rsidRPr="00150CCB">
        <w:t xml:space="preserve"> et al., 2023). </w:t>
      </w:r>
      <w:r w:rsidR="001528CF">
        <w:t>By feeding the cells glucose</w:t>
      </w:r>
      <w:r w:rsidR="00045706">
        <w:t>,</w:t>
      </w:r>
      <w:r w:rsidR="001528CF">
        <w:t xml:space="preserve"> the </w:t>
      </w:r>
      <w:r w:rsidR="00D36D23">
        <w:t>cells metabolise it into fat</w:t>
      </w:r>
      <w:r w:rsidR="001B768C">
        <w:t xml:space="preserve"> and according to literature</w:t>
      </w:r>
      <w:r w:rsidR="003933AD">
        <w:t>,</w:t>
      </w:r>
      <w:r w:rsidR="001B768C">
        <w:t xml:space="preserve"> the composition </w:t>
      </w:r>
      <w:r w:rsidR="00220BAD">
        <w:t xml:space="preserve">is similar </w:t>
      </w:r>
      <w:r w:rsidR="008255F0">
        <w:t xml:space="preserve">to </w:t>
      </w:r>
      <w:r w:rsidR="00C93AAB">
        <w:t>subcutaneous pork fat</w:t>
      </w:r>
      <w:r w:rsidR="001603C0">
        <w:t xml:space="preserve"> (Lew et al., 2024)</w:t>
      </w:r>
      <w:r w:rsidR="008255F0">
        <w:t>.</w:t>
      </w:r>
      <w:r w:rsidR="001528CF">
        <w:t xml:space="preserve"> </w:t>
      </w:r>
      <w:r w:rsidR="007A4BBF" w:rsidRPr="00295518">
        <w:t xml:space="preserve">In </w:t>
      </w:r>
      <w:r w:rsidR="006A1CD5" w:rsidRPr="00295518">
        <w:t>th</w:t>
      </w:r>
      <w:r w:rsidR="00A12072" w:rsidRPr="00295518">
        <w:t>e proposed bioprocess design</w:t>
      </w:r>
      <w:r w:rsidR="008D6191" w:rsidRPr="00295518">
        <w:t>,</w:t>
      </w:r>
      <w:r w:rsidR="006A1CD5" w:rsidRPr="00295518">
        <w:t xml:space="preserve"> </w:t>
      </w:r>
      <w:r w:rsidR="006D04E4" w:rsidRPr="00295518">
        <w:t xml:space="preserve">oleic acid </w:t>
      </w:r>
      <w:r w:rsidR="008932CA" w:rsidRPr="00295518">
        <w:t xml:space="preserve">will be </w:t>
      </w:r>
      <w:r w:rsidR="00E10DCC" w:rsidRPr="00295518">
        <w:t>put in the medi</w:t>
      </w:r>
      <w:r w:rsidR="00A46769" w:rsidRPr="00295518">
        <w:t>um</w:t>
      </w:r>
      <w:r w:rsidR="00BB6415">
        <w:t xml:space="preserve"> and a</w:t>
      </w:r>
      <w:r w:rsidR="00F04D56" w:rsidRPr="00295518">
        <w:t>lthough</w:t>
      </w:r>
      <w:r w:rsidR="00BB6415">
        <w:t xml:space="preserve"> it is</w:t>
      </w:r>
      <w:r w:rsidR="00E05EC8" w:rsidRPr="00295518">
        <w:t xml:space="preserve"> mainly used for inducing differentiation </w:t>
      </w:r>
      <w:r w:rsidR="00BB6415">
        <w:t>it</w:t>
      </w:r>
      <w:r w:rsidR="001528CF" w:rsidRPr="00295518">
        <w:t xml:space="preserve"> also ha</w:t>
      </w:r>
      <w:r w:rsidR="00BB6415">
        <w:t>s</w:t>
      </w:r>
      <w:r w:rsidR="001528CF" w:rsidRPr="00295518">
        <w:t xml:space="preserve"> some effect on </w:t>
      </w:r>
      <w:r w:rsidR="008D1492" w:rsidRPr="00295518">
        <w:t xml:space="preserve">the taste, since </w:t>
      </w:r>
      <w:r w:rsidR="00BB6415">
        <w:t>it</w:t>
      </w:r>
      <w:r w:rsidR="00963EDA" w:rsidRPr="00295518">
        <w:t xml:space="preserve"> increase</w:t>
      </w:r>
      <w:r w:rsidR="00BB6415">
        <w:t>s</w:t>
      </w:r>
      <w:r w:rsidR="00963EDA" w:rsidRPr="00295518">
        <w:t xml:space="preserve"> lipid droplet formation and enhance</w:t>
      </w:r>
      <w:r w:rsidR="00BB6415">
        <w:t>s</w:t>
      </w:r>
      <w:r w:rsidR="00963EDA" w:rsidRPr="00295518">
        <w:t xml:space="preserve"> monounsaturated fatty-acid accumulation </w:t>
      </w:r>
      <w:r w:rsidR="00963EDA" w:rsidRPr="00150CCB">
        <w:t>(Belal et al., 2024; Zhang et al., 2019</w:t>
      </w:r>
      <w:r w:rsidR="00C93AAB">
        <w:t>;</w:t>
      </w:r>
      <w:r w:rsidR="00BB25D6">
        <w:t xml:space="preserve"> </w:t>
      </w:r>
      <w:r w:rsidR="007A10DC" w:rsidRPr="00150CCB">
        <w:t>Yuen et al., 2023)</w:t>
      </w:r>
      <w:r w:rsidR="00963EDA" w:rsidRPr="00150CCB">
        <w:t xml:space="preserve">. </w:t>
      </w:r>
    </w:p>
    <w:p w14:paraId="623D9C56" w14:textId="46F48803" w:rsidR="00975432" w:rsidRPr="00150CCB" w:rsidRDefault="00946E09" w:rsidP="00CF7309">
      <w:pPr>
        <w:pStyle w:val="NoSpacing"/>
        <w:spacing w:after="240" w:line="276" w:lineRule="auto"/>
        <w:jc w:val="both"/>
        <w:rPr>
          <w:rFonts w:ascii="Arial" w:eastAsia="Calibri" w:hAnsi="Arial" w:cs="Arial"/>
          <w:color w:val="000000" w:themeColor="text1"/>
        </w:rPr>
      </w:pPr>
      <w:r>
        <w:rPr>
          <w:rFonts w:ascii="Arial" w:eastAsia="Calibri" w:hAnsi="Arial" w:cs="Arial"/>
          <w:color w:val="000000" w:themeColor="text1"/>
        </w:rPr>
        <w:t>T</w:t>
      </w:r>
      <w:r w:rsidR="00AC0072" w:rsidRPr="00150CCB">
        <w:rPr>
          <w:rFonts w:ascii="Arial" w:eastAsia="Calibri" w:hAnsi="Arial" w:cs="Arial"/>
          <w:color w:val="000000" w:themeColor="text1"/>
        </w:rPr>
        <w:t>he process</w:t>
      </w:r>
      <w:r>
        <w:rPr>
          <w:rFonts w:ascii="Arial" w:eastAsia="Calibri" w:hAnsi="Arial" w:cs="Arial"/>
          <w:color w:val="000000" w:themeColor="text1"/>
        </w:rPr>
        <w:t xml:space="preserve"> </w:t>
      </w:r>
      <w:r w:rsidR="005C3DA0" w:rsidRPr="00150CCB">
        <w:rPr>
          <w:rFonts w:ascii="Arial" w:eastAsia="Calibri" w:hAnsi="Arial" w:cs="Arial"/>
          <w:color w:val="000000" w:themeColor="text1"/>
        </w:rPr>
        <w:t xml:space="preserve">will be </w:t>
      </w:r>
      <w:r>
        <w:rPr>
          <w:rFonts w:ascii="Arial" w:eastAsia="Calibri" w:hAnsi="Arial" w:cs="Arial"/>
          <w:color w:val="000000" w:themeColor="text1"/>
        </w:rPr>
        <w:t xml:space="preserve">positioned </w:t>
      </w:r>
      <w:r w:rsidR="005C3DA0" w:rsidRPr="00150CCB">
        <w:rPr>
          <w:rFonts w:ascii="Arial" w:eastAsia="Calibri" w:hAnsi="Arial" w:cs="Arial"/>
          <w:color w:val="000000" w:themeColor="text1"/>
        </w:rPr>
        <w:t>in the Netherland</w:t>
      </w:r>
      <w:r w:rsidR="002A0769" w:rsidRPr="00150CCB">
        <w:rPr>
          <w:rFonts w:ascii="Arial" w:eastAsia="Calibri" w:hAnsi="Arial" w:cs="Arial"/>
          <w:color w:val="000000" w:themeColor="text1"/>
        </w:rPr>
        <w:t>s</w:t>
      </w:r>
      <w:r w:rsidR="00CF7309" w:rsidRPr="00150CCB">
        <w:rPr>
          <w:rFonts w:ascii="Arial" w:eastAsia="Calibri" w:hAnsi="Arial" w:cs="Arial"/>
          <w:color w:val="000000" w:themeColor="text1"/>
        </w:rPr>
        <w:t>,</w:t>
      </w:r>
      <w:r w:rsidR="002A0769" w:rsidRPr="00150CCB">
        <w:rPr>
          <w:rFonts w:ascii="Arial" w:eastAsia="Calibri" w:hAnsi="Arial" w:cs="Arial"/>
          <w:color w:val="000000" w:themeColor="text1"/>
        </w:rPr>
        <w:t xml:space="preserve"> where</w:t>
      </w:r>
      <w:r w:rsidR="00CF7309" w:rsidRPr="00150CCB">
        <w:rPr>
          <w:rFonts w:ascii="Arial" w:eastAsia="Calibri" w:hAnsi="Arial" w:cs="Arial"/>
          <w:color w:val="000000" w:themeColor="text1"/>
        </w:rPr>
        <w:t xml:space="preserve"> cultured meat is classified under the Novel Food Regulation (EU) 2015/2283. </w:t>
      </w:r>
      <w:r w:rsidR="00592B11" w:rsidRPr="00592B11">
        <w:rPr>
          <w:rFonts w:ascii="Arial" w:hAnsi="Arial" w:cs="Arial"/>
        </w:rPr>
        <w:t xml:space="preserve">In the bioprocess, spontaneously immortalized cell line will be used, since genetic modification is not currently allowed in EU and it also faces societal resistance (Odenwald, 2024). </w:t>
      </w:r>
      <w:r w:rsidR="00CF7309" w:rsidRPr="00150CCB">
        <w:rPr>
          <w:rFonts w:ascii="Arial" w:eastAsia="Calibri" w:hAnsi="Arial" w:cs="Arial"/>
          <w:color w:val="000000" w:themeColor="text1"/>
        </w:rPr>
        <w:t>The European Commission (EC) has not yet granted any authorization for cell-based food isolated from animals, however two applications are currently in the early phases. Before cultured meat can enter the market, a stringent scientific risk assessment must be conducted by the European Food Safety Authority (EFSA), regarding short and long-term risks</w:t>
      </w:r>
      <w:r w:rsidR="00367D57" w:rsidRPr="00150CCB">
        <w:rPr>
          <w:rFonts w:ascii="Arial" w:eastAsia="Calibri" w:hAnsi="Arial" w:cs="Arial"/>
          <w:color w:val="000000" w:themeColor="text1"/>
        </w:rPr>
        <w:t xml:space="preserve">. </w:t>
      </w:r>
      <w:r w:rsidR="00CF7309" w:rsidRPr="00150CCB">
        <w:rPr>
          <w:rFonts w:ascii="Arial" w:eastAsia="Calibri" w:hAnsi="Arial" w:cs="Arial"/>
          <w:color w:val="000000" w:themeColor="text1"/>
        </w:rPr>
        <w:t>The assessment includes genotoxicity, toxicological, nutritional and allergenicity tests</w:t>
      </w:r>
      <w:r w:rsidR="00AD3D9F">
        <w:rPr>
          <w:rFonts w:ascii="Arial" w:eastAsia="Calibri" w:hAnsi="Arial" w:cs="Arial"/>
          <w:color w:val="000000" w:themeColor="text1"/>
        </w:rPr>
        <w:t xml:space="preserve"> and </w:t>
      </w:r>
      <w:r w:rsidR="003A1660">
        <w:rPr>
          <w:rFonts w:ascii="Arial" w:eastAsia="Calibri" w:hAnsi="Arial" w:cs="Arial"/>
          <w:color w:val="000000" w:themeColor="text1"/>
        </w:rPr>
        <w:t>EFSA</w:t>
      </w:r>
      <w:r w:rsidR="00570465">
        <w:rPr>
          <w:rFonts w:ascii="Arial" w:eastAsia="Calibri" w:hAnsi="Arial" w:cs="Arial"/>
          <w:color w:val="000000" w:themeColor="text1"/>
        </w:rPr>
        <w:t xml:space="preserve"> recently </w:t>
      </w:r>
      <w:r w:rsidR="00DF5639" w:rsidRPr="00150CCB">
        <w:rPr>
          <w:rFonts w:ascii="Arial" w:eastAsia="Calibri" w:hAnsi="Arial" w:cs="Arial"/>
          <w:color w:val="000000" w:themeColor="text1"/>
        </w:rPr>
        <w:t xml:space="preserve">introduced </w:t>
      </w:r>
      <w:r w:rsidR="00EF1B63" w:rsidRPr="00150CCB">
        <w:rPr>
          <w:rFonts w:ascii="Arial" w:eastAsia="Calibri" w:hAnsi="Arial" w:cs="Arial"/>
          <w:color w:val="000000" w:themeColor="text1"/>
        </w:rPr>
        <w:t>a new nine-month deadline for risk assessments</w:t>
      </w:r>
      <w:r w:rsidR="00DF5639" w:rsidRPr="00150CCB">
        <w:rPr>
          <w:rFonts w:ascii="Arial" w:eastAsia="Calibri" w:hAnsi="Arial" w:cs="Arial"/>
          <w:color w:val="000000" w:themeColor="text1"/>
        </w:rPr>
        <w:t xml:space="preserve">, </w:t>
      </w:r>
      <w:r w:rsidR="00EF1B63" w:rsidRPr="00150CCB">
        <w:rPr>
          <w:rFonts w:ascii="Arial" w:eastAsia="Calibri" w:hAnsi="Arial" w:cs="Arial"/>
          <w:color w:val="000000" w:themeColor="text1"/>
        </w:rPr>
        <w:t xml:space="preserve">which </w:t>
      </w:r>
      <w:r w:rsidR="00413801" w:rsidRPr="00150CCB">
        <w:rPr>
          <w:rFonts w:ascii="Arial" w:eastAsia="Calibri" w:hAnsi="Arial" w:cs="Arial"/>
          <w:color w:val="000000" w:themeColor="text1"/>
        </w:rPr>
        <w:t>will</w:t>
      </w:r>
      <w:r w:rsidR="00EF1B63" w:rsidRPr="00150CCB">
        <w:rPr>
          <w:rFonts w:ascii="Arial" w:eastAsia="Calibri" w:hAnsi="Arial" w:cs="Arial"/>
          <w:color w:val="000000" w:themeColor="text1"/>
        </w:rPr>
        <w:t xml:space="preserve"> </w:t>
      </w:r>
      <w:r w:rsidR="00AA14CE" w:rsidRPr="00150CCB">
        <w:rPr>
          <w:rFonts w:ascii="Arial" w:eastAsia="Calibri" w:hAnsi="Arial" w:cs="Arial"/>
          <w:color w:val="000000" w:themeColor="text1"/>
        </w:rPr>
        <w:t xml:space="preserve">accelerate </w:t>
      </w:r>
      <w:r w:rsidR="00570465">
        <w:rPr>
          <w:rFonts w:ascii="Arial" w:eastAsia="Calibri" w:hAnsi="Arial" w:cs="Arial"/>
          <w:color w:val="000000" w:themeColor="text1"/>
        </w:rPr>
        <w:t xml:space="preserve">the </w:t>
      </w:r>
      <w:r w:rsidR="005B6F15" w:rsidRPr="00150CCB">
        <w:rPr>
          <w:rFonts w:ascii="Arial" w:eastAsia="Calibri" w:hAnsi="Arial" w:cs="Arial"/>
          <w:color w:val="000000" w:themeColor="text1"/>
        </w:rPr>
        <w:t xml:space="preserve">process </w:t>
      </w:r>
      <w:r w:rsidR="00EF1B63" w:rsidRPr="00150CCB">
        <w:rPr>
          <w:rFonts w:ascii="Arial" w:eastAsia="Calibri" w:hAnsi="Arial" w:cs="Arial"/>
          <w:color w:val="000000" w:themeColor="text1"/>
        </w:rPr>
        <w:t>(European Food Safety Authority, 2024; Lanzoni et al., 2024).</w:t>
      </w:r>
      <w:r w:rsidR="00CF7309" w:rsidRPr="00150CCB">
        <w:rPr>
          <w:rFonts w:ascii="Arial" w:eastAsia="Calibri" w:hAnsi="Arial" w:cs="Arial"/>
          <w:color w:val="000000" w:themeColor="text1"/>
        </w:rPr>
        <w:t xml:space="preserve"> </w:t>
      </w:r>
      <w:r w:rsidR="00C15371" w:rsidRPr="00150CCB">
        <w:rPr>
          <w:rFonts w:ascii="Arial" w:eastAsia="Calibri" w:hAnsi="Arial" w:cs="Arial"/>
          <w:color w:val="000000" w:themeColor="text1"/>
        </w:rPr>
        <w:t xml:space="preserve">The cultivated fat process </w:t>
      </w:r>
      <w:r w:rsidR="00F14923" w:rsidRPr="00150CCB">
        <w:rPr>
          <w:rFonts w:ascii="Arial" w:eastAsia="Calibri" w:hAnsi="Arial" w:cs="Arial"/>
          <w:color w:val="000000" w:themeColor="text1"/>
        </w:rPr>
        <w:t xml:space="preserve">does not contain </w:t>
      </w:r>
      <w:r w:rsidR="006C2EBA" w:rsidRPr="00150CCB">
        <w:rPr>
          <w:rFonts w:ascii="Arial" w:eastAsia="Calibri" w:hAnsi="Arial" w:cs="Arial"/>
          <w:color w:val="000000" w:themeColor="text1"/>
        </w:rPr>
        <w:t>non-food grade components</w:t>
      </w:r>
      <w:r w:rsidR="00D90FF5" w:rsidRPr="00150CCB">
        <w:rPr>
          <w:rFonts w:ascii="Arial" w:eastAsia="Calibri" w:hAnsi="Arial" w:cs="Arial"/>
          <w:color w:val="000000" w:themeColor="text1"/>
        </w:rPr>
        <w:t xml:space="preserve">, allergens or toxins </w:t>
      </w:r>
      <w:r w:rsidR="00733557" w:rsidRPr="00150CCB">
        <w:rPr>
          <w:rFonts w:ascii="Arial" w:eastAsia="Calibri" w:hAnsi="Arial" w:cs="Arial"/>
          <w:color w:val="000000" w:themeColor="text1"/>
        </w:rPr>
        <w:t xml:space="preserve">so it </w:t>
      </w:r>
      <w:r w:rsidR="00367D57" w:rsidRPr="00150CCB">
        <w:rPr>
          <w:rFonts w:ascii="Arial" w:eastAsia="Calibri" w:hAnsi="Arial" w:cs="Arial"/>
          <w:color w:val="000000" w:themeColor="text1"/>
        </w:rPr>
        <w:t>is</w:t>
      </w:r>
      <w:r w:rsidR="00733557" w:rsidRPr="00150CCB">
        <w:rPr>
          <w:rFonts w:ascii="Arial" w:eastAsia="Calibri" w:hAnsi="Arial" w:cs="Arial"/>
          <w:color w:val="000000" w:themeColor="text1"/>
        </w:rPr>
        <w:t xml:space="preserve"> a fair assumption that it will </w:t>
      </w:r>
      <w:r w:rsidR="004908E9" w:rsidRPr="00150CCB">
        <w:rPr>
          <w:rFonts w:ascii="Arial" w:eastAsia="Calibri" w:hAnsi="Arial" w:cs="Arial"/>
          <w:color w:val="000000" w:themeColor="text1"/>
        </w:rPr>
        <w:t>positively pass the assessment</w:t>
      </w:r>
      <w:r w:rsidR="00367D57" w:rsidRPr="00150CCB">
        <w:rPr>
          <w:rFonts w:ascii="Arial" w:eastAsia="Calibri" w:hAnsi="Arial" w:cs="Arial"/>
          <w:color w:val="000000" w:themeColor="text1"/>
        </w:rPr>
        <w:t>.</w:t>
      </w:r>
    </w:p>
    <w:p w14:paraId="41552416" w14:textId="666CE0C0" w:rsidR="00991BB7" w:rsidRPr="00150CCB" w:rsidRDefault="00CF7309" w:rsidP="00CF7309">
      <w:pPr>
        <w:pStyle w:val="NoSpacing"/>
        <w:spacing w:after="240" w:line="276" w:lineRule="auto"/>
        <w:jc w:val="both"/>
        <w:rPr>
          <w:rFonts w:ascii="Arial" w:eastAsia="Calibri" w:hAnsi="Arial" w:cs="Arial"/>
          <w:color w:val="000000" w:themeColor="text1"/>
        </w:rPr>
      </w:pPr>
      <w:r w:rsidRPr="00150CCB">
        <w:rPr>
          <w:rFonts w:ascii="Arial" w:eastAsia="Calibri" w:hAnsi="Arial" w:cs="Arial"/>
          <w:color w:val="000000" w:themeColor="text1"/>
        </w:rPr>
        <w:t>After th</w:t>
      </w:r>
      <w:r w:rsidR="00164814">
        <w:rPr>
          <w:rFonts w:ascii="Arial" w:eastAsia="Calibri" w:hAnsi="Arial" w:cs="Arial"/>
          <w:color w:val="000000" w:themeColor="text1"/>
        </w:rPr>
        <w:t>e assessment</w:t>
      </w:r>
      <w:r w:rsidRPr="00150CCB">
        <w:rPr>
          <w:rFonts w:ascii="Arial" w:eastAsia="Calibri" w:hAnsi="Arial" w:cs="Arial"/>
          <w:color w:val="000000" w:themeColor="text1"/>
        </w:rPr>
        <w:t xml:space="preserve">, an authorization from the EC </w:t>
      </w:r>
      <w:r w:rsidR="000F7442" w:rsidRPr="00150CCB">
        <w:rPr>
          <w:rFonts w:ascii="Arial" w:eastAsia="Calibri" w:hAnsi="Arial" w:cs="Arial"/>
          <w:color w:val="000000" w:themeColor="text1"/>
        </w:rPr>
        <w:t>must</w:t>
      </w:r>
      <w:r w:rsidRPr="00150CCB">
        <w:rPr>
          <w:rFonts w:ascii="Arial" w:eastAsia="Calibri" w:hAnsi="Arial" w:cs="Arial"/>
          <w:color w:val="000000" w:themeColor="text1"/>
        </w:rPr>
        <w:t xml:space="preserve"> </w:t>
      </w:r>
      <w:r w:rsidR="0097285A">
        <w:rPr>
          <w:rFonts w:ascii="Arial" w:eastAsia="Calibri" w:hAnsi="Arial" w:cs="Arial"/>
          <w:color w:val="000000" w:themeColor="text1"/>
        </w:rPr>
        <w:t>also</w:t>
      </w:r>
      <w:r w:rsidRPr="00150CCB">
        <w:rPr>
          <w:rFonts w:ascii="Arial" w:eastAsia="Calibri" w:hAnsi="Arial" w:cs="Arial"/>
          <w:color w:val="000000" w:themeColor="text1"/>
        </w:rPr>
        <w:t xml:space="preserve"> be obtained and labelling must be transparent for the consumer (Monaco, 2025; Post et al., 2020). </w:t>
      </w:r>
      <w:r w:rsidR="00975432" w:rsidRPr="00150CCB">
        <w:rPr>
          <w:rFonts w:ascii="Arial" w:hAnsi="Arial" w:cs="Arial"/>
        </w:rPr>
        <w:t>For marketing purposes of the cultivated fat bioprocess labels like “animal-free” and “clean-meat” are recommended, since they gain more positive consumer responses than terms like “lab-grown”, “fake-meat” or “</w:t>
      </w:r>
      <w:proofErr w:type="spellStart"/>
      <w:r w:rsidR="00975432" w:rsidRPr="00150CCB">
        <w:rPr>
          <w:rFonts w:ascii="Arial" w:hAnsi="Arial" w:cs="Arial"/>
        </w:rPr>
        <w:t>kweekvlees</w:t>
      </w:r>
      <w:proofErr w:type="spellEnd"/>
      <w:r w:rsidR="00975432" w:rsidRPr="00150CCB">
        <w:rPr>
          <w:rFonts w:ascii="Arial" w:hAnsi="Arial" w:cs="Arial"/>
        </w:rPr>
        <w:t>” (cultured meat) (Rubio et al., 2020). Those kinds of negative terminologies tend to increase feelings of unnaturalness among consumers and can even stimulate associations with disease risks (Morais-da-Silva et al., 2022).</w:t>
      </w:r>
    </w:p>
    <w:p w14:paraId="76DCE08E" w14:textId="33002973" w:rsidR="7FCE6791" w:rsidRPr="00150CCB" w:rsidRDefault="00EE33FD" w:rsidP="00A01585">
      <w:pPr>
        <w:spacing w:line="276" w:lineRule="auto"/>
      </w:pPr>
      <w:r>
        <w:t>A</w:t>
      </w:r>
      <w:r w:rsidR="00983540" w:rsidRPr="00150CCB">
        <w:t>nimal free media will</w:t>
      </w:r>
      <w:r w:rsidR="003851A9" w:rsidRPr="00150CCB">
        <w:t xml:space="preserve"> </w:t>
      </w:r>
      <w:r w:rsidR="003F703F" w:rsidRPr="00150CCB">
        <w:t>be used in this process</w:t>
      </w:r>
      <w:r w:rsidR="00892067" w:rsidRPr="00150CCB">
        <w:t>, which promotes</w:t>
      </w:r>
      <w:r w:rsidR="00D051FE" w:rsidRPr="00150CCB">
        <w:t xml:space="preserve"> </w:t>
      </w:r>
      <w:r w:rsidR="7FCE6791" w:rsidRPr="00150CCB">
        <w:t>animal welfare</w:t>
      </w:r>
      <w:r w:rsidR="00531276">
        <w:t xml:space="preserve"> and is positively shaping acceptance</w:t>
      </w:r>
      <w:r w:rsidR="00FC12C4">
        <w:t xml:space="preserve"> </w:t>
      </w:r>
      <w:r w:rsidR="00FC12C4" w:rsidRPr="00150CCB">
        <w:t>(Benny et al., 2022; Bryant &amp; Dillard, 2019</w:t>
      </w:r>
      <w:r w:rsidR="00FC12C4">
        <w:t>)</w:t>
      </w:r>
      <w:r w:rsidR="00892067" w:rsidRPr="00150CCB">
        <w:t>.</w:t>
      </w:r>
      <w:r w:rsidR="001E57B5" w:rsidRPr="00150CCB">
        <w:t xml:space="preserve"> Furthermore, this process is performed in sterile conditions, thus eliminating antibiotic residues and pathogen risks and improving product consistency and safety (FAO, 2020).</w:t>
      </w:r>
    </w:p>
    <w:p w14:paraId="0B5B371B" w14:textId="2A5AD47C" w:rsidR="00381032" w:rsidRDefault="691939E2" w:rsidP="1F61189F">
      <w:pPr>
        <w:pStyle w:val="Heading1"/>
        <w:spacing w:line="276" w:lineRule="auto"/>
        <w:rPr>
          <w:rFonts w:ascii="Arial" w:eastAsia="Arial" w:hAnsi="Arial" w:cs="Arial"/>
        </w:rPr>
      </w:pPr>
      <w:bookmarkStart w:id="139" w:name="_Toc212212225"/>
      <w:r w:rsidRPr="4CC9C72A">
        <w:rPr>
          <w:rFonts w:ascii="Arial" w:eastAsia="Arial" w:hAnsi="Arial" w:cs="Arial"/>
        </w:rPr>
        <w:t>X</w:t>
      </w:r>
      <w:r w:rsidRPr="1FC4519E">
        <w:rPr>
          <w:rFonts w:ascii="Arial" w:eastAsia="Arial" w:hAnsi="Arial" w:cs="Arial"/>
        </w:rPr>
        <w:t>.</w:t>
      </w:r>
      <w:r w:rsidR="154CEC1B" w:rsidRPr="61F2DD6C">
        <w:rPr>
          <w:rFonts w:ascii="Arial" w:eastAsia="Arial" w:hAnsi="Arial" w:cs="Arial"/>
        </w:rPr>
        <w:t xml:space="preserve"> </w:t>
      </w:r>
      <w:r w:rsidR="7AACA54E" w:rsidRPr="1FC4519E">
        <w:rPr>
          <w:rFonts w:ascii="Arial" w:eastAsia="Arial" w:hAnsi="Arial" w:cs="Arial"/>
        </w:rPr>
        <w:t>Discussion</w:t>
      </w:r>
      <w:bookmarkEnd w:id="139"/>
    </w:p>
    <w:p w14:paraId="743D945A" w14:textId="77777777" w:rsidR="00ED7162" w:rsidRDefault="00ED7162" w:rsidP="00ED7162">
      <w:pPr>
        <w:spacing w:line="276" w:lineRule="auto"/>
      </w:pPr>
      <w:r w:rsidRPr="002C674E">
        <w:t>The project aimed to design a s</w:t>
      </w:r>
      <w:r>
        <w:t xml:space="preserve">calable cost-effective process </w:t>
      </w:r>
      <w:r w:rsidRPr="002C674E">
        <w:t xml:space="preserve">for producing cultivated pork fat using </w:t>
      </w:r>
      <w:r>
        <w:t xml:space="preserve">non-GMO, single cell suspension adapted </w:t>
      </w:r>
      <w:r w:rsidRPr="002C674E">
        <w:t xml:space="preserve">immortalised </w:t>
      </w:r>
      <w:r>
        <w:t>porcine ADSCs</w:t>
      </w:r>
      <w:r w:rsidRPr="002C674E">
        <w:t xml:space="preserve"> </w:t>
      </w:r>
      <w:r>
        <w:t xml:space="preserve">purchased from the company </w:t>
      </w:r>
      <w:proofErr w:type="spellStart"/>
      <w:r>
        <w:t>dragonbio</w:t>
      </w:r>
      <w:proofErr w:type="spellEnd"/>
      <w:r>
        <w:t xml:space="preserve">. </w:t>
      </w:r>
      <w:r w:rsidRPr="002C674E">
        <w:t xml:space="preserve">A three-step medium strategy (proliferation, priming, differentiation) was developed using animal-free components, replacing DEX and IBMX with plant-derived </w:t>
      </w:r>
      <w:r w:rsidRPr="002C674E">
        <w:rPr>
          <w:i/>
          <w:iCs/>
        </w:rPr>
        <w:t>PPAR-Y</w:t>
      </w:r>
      <w:r>
        <w:t xml:space="preserve"> agonists </w:t>
      </w:r>
      <w:r w:rsidRPr="002C674E">
        <w:t>magnolol and honokiol</w:t>
      </w:r>
      <w:r>
        <w:t>. To prevent shear stress</w:t>
      </w:r>
      <w:r w:rsidRPr="002C674E">
        <w:t xml:space="preserve"> methylcellulose </w:t>
      </w:r>
      <w:r>
        <w:t>was added</w:t>
      </w:r>
      <w:r w:rsidRPr="002C674E">
        <w:t xml:space="preserve">. </w:t>
      </w:r>
      <w:r>
        <w:t>For the fermentation process a s</w:t>
      </w:r>
      <w:r w:rsidRPr="002C674E">
        <w:t>tainless-steel stirred-tank and airlift bioreactors</w:t>
      </w:r>
      <w:r>
        <w:t xml:space="preserve"> were</w:t>
      </w:r>
      <w:r w:rsidRPr="002C674E">
        <w:t xml:space="preserve"> operated in perfusion mode </w:t>
      </w:r>
      <w:r>
        <w:t>to prevent waste accumulation</w:t>
      </w:r>
      <w:r w:rsidRPr="002C674E">
        <w:t>. For downstream processing, decantation was chosen over centrifugation or TFF</w:t>
      </w:r>
      <w:r>
        <w:t>, as this resulted in the lowest shear stress</w:t>
      </w:r>
      <w:r w:rsidRPr="002C674E">
        <w:t>.</w:t>
      </w:r>
      <w:r>
        <w:t xml:space="preserve"> This design was modelled in </w:t>
      </w:r>
      <w:proofErr w:type="spellStart"/>
      <w:r>
        <w:t>SuperPro</w:t>
      </w:r>
      <w:proofErr w:type="spellEnd"/>
      <w:r>
        <w:t xml:space="preserve">, which lead to the finding that perfusion operation led to high media usage. To account for this a feed and bleed operating system was additionally evaluated in </w:t>
      </w:r>
      <w:proofErr w:type="spellStart"/>
      <w:r>
        <w:t>SuperPro</w:t>
      </w:r>
      <w:proofErr w:type="spellEnd"/>
      <w:r>
        <w:t>.</w:t>
      </w:r>
    </w:p>
    <w:p w14:paraId="797130A3" w14:textId="77777777" w:rsidR="00ED7162" w:rsidRDefault="00ED7162" w:rsidP="00ED7162">
      <w:pPr>
        <w:spacing w:line="276" w:lineRule="auto"/>
      </w:pPr>
      <w:r w:rsidRPr="002756B2">
        <w:t xml:space="preserve">The two main assumptions and risks associated with </w:t>
      </w:r>
      <w:r>
        <w:t>the medium formulation</w:t>
      </w:r>
      <w:r w:rsidRPr="002756B2">
        <w:t xml:space="preserve"> are </w:t>
      </w:r>
      <w:r>
        <w:t>the estimated</w:t>
      </w:r>
      <w:r w:rsidRPr="002756B2">
        <w:t xml:space="preserve"> cost</w:t>
      </w:r>
      <w:r>
        <w:t xml:space="preserve">s of the bulk medium components </w:t>
      </w:r>
      <w:r w:rsidRPr="002756B2">
        <w:t xml:space="preserve">and the addition of methylcellulose and oleic acid. The medium cost estimations were based on </w:t>
      </w:r>
      <w:r>
        <w:t xml:space="preserve">an article by </w:t>
      </w:r>
      <w:r w:rsidRPr="002756B2">
        <w:t xml:space="preserve">Specht (2020), </w:t>
      </w:r>
      <w:r>
        <w:t>which was an</w:t>
      </w:r>
      <w:r w:rsidRPr="002756B2">
        <w:t xml:space="preserve"> economic analysis rather than </w:t>
      </w:r>
      <w:r>
        <w:t>scientific literature. In addition to this many of the component prices were sourced from Alibaba, which is notorious for providing varying cost-estimations and product-quality.</w:t>
      </w:r>
      <w:r w:rsidRPr="002756B2">
        <w:t xml:space="preserve"> </w:t>
      </w:r>
      <w:r>
        <w:t>Because of this, the costs for the basal medium</w:t>
      </w:r>
      <w:r w:rsidRPr="002756B2">
        <w:t xml:space="preserve"> provide</w:t>
      </w:r>
      <w:r>
        <w:t>s</w:t>
      </w:r>
      <w:r w:rsidRPr="002756B2">
        <w:t xml:space="preserve"> a useful baseline for techno-economic modelling but</w:t>
      </w:r>
      <w:r>
        <w:t xml:space="preserve"> likely does not accurately</w:t>
      </w:r>
      <w:r w:rsidRPr="002756B2">
        <w:t xml:space="preserve"> reflect </w:t>
      </w:r>
      <w:r>
        <w:t>realistic costs for</w:t>
      </w:r>
      <w:r w:rsidRPr="002756B2">
        <w:t xml:space="preserve"> food-grade </w:t>
      </w:r>
      <w:r>
        <w:t>bulk medium components.</w:t>
      </w:r>
    </w:p>
    <w:p w14:paraId="0663C572" w14:textId="429AF1F8" w:rsidR="00ED7162" w:rsidRPr="00150CCB" w:rsidRDefault="00ED7162" w:rsidP="00ED7162">
      <w:pPr>
        <w:spacing w:line="276" w:lineRule="auto"/>
      </w:pPr>
      <w:r>
        <w:t xml:space="preserve">Methylcellulose and oleic acid </w:t>
      </w:r>
      <w:r w:rsidRPr="002756B2">
        <w:t xml:space="preserve">intended to reduce shear stress and improve suspension </w:t>
      </w:r>
      <w:r w:rsidR="00A63757" w:rsidRPr="002756B2">
        <w:t>stability</w:t>
      </w:r>
      <w:r w:rsidR="00A63757">
        <w:t>;</w:t>
      </w:r>
      <w:r>
        <w:t xml:space="preserve"> however they are also shown to increase viscosity. This could potentially reduce molecular diffusion rates, leading to gradients in nutrients, dissolved gases, and waste metabolites. However, these risks can be mitigated by improving mixing efficiency in the bioreactor. To ensure that the medium composition and viscosity is viable, a pilot-scale testing phase is recommended in which the parameters such as cell growth, oxygen transfer and gradient formation are measured, before moving to full-scale implementation (Chen et al., 2024). </w:t>
      </w:r>
    </w:p>
    <w:p w14:paraId="3A6A6A40" w14:textId="3B8DC8E2" w:rsidR="00A14EAF" w:rsidRDefault="00A14EAF" w:rsidP="34239272">
      <w:pPr>
        <w:spacing w:line="276" w:lineRule="auto"/>
      </w:pPr>
      <w:r>
        <w:t>The harvesting tim</w:t>
      </w:r>
      <w:r w:rsidR="001A4398">
        <w:t xml:space="preserve">e and amount of proliferation can be further optimised. Right now, </w:t>
      </w:r>
      <w:r w:rsidR="00A07E31">
        <w:t>15/16</w:t>
      </w:r>
      <w:r w:rsidR="00A07E31" w:rsidRPr="00A07E31">
        <w:rPr>
          <w:vertAlign w:val="superscript"/>
        </w:rPr>
        <w:t>th</w:t>
      </w:r>
      <w:r w:rsidR="00A07E31">
        <w:t xml:space="preserve"> of the cells</w:t>
      </w:r>
      <w:r w:rsidR="00CA0E78">
        <w:t xml:space="preserve"> are harvested</w:t>
      </w:r>
      <w:r w:rsidR="00642067">
        <w:t xml:space="preserve"> when they are at the maximum concentration</w:t>
      </w:r>
      <w:r w:rsidR="00A07E31">
        <w:t xml:space="preserve">, so after 4 days (thus 4 doublings), the cells are at a maximum again. </w:t>
      </w:r>
      <w:r w:rsidR="00074AFD" w:rsidRPr="00074AFD">
        <w:t xml:space="preserve">If </w:t>
      </w:r>
      <w:r w:rsidR="001F2CEE">
        <w:t>3/4</w:t>
      </w:r>
      <w:r w:rsidR="001F2CEE" w:rsidRPr="001F2CEE">
        <w:rPr>
          <w:vertAlign w:val="superscript"/>
        </w:rPr>
        <w:t>th</w:t>
      </w:r>
      <w:r w:rsidR="001F2CEE">
        <w:t xml:space="preserve"> </w:t>
      </w:r>
      <w:r w:rsidR="00074AFD" w:rsidRPr="00074AFD">
        <w:t>of the cells were harvested every two days (two doublings)</w:t>
      </w:r>
      <w:r w:rsidR="0041512B">
        <w:t xml:space="preserve">, </w:t>
      </w:r>
      <w:r w:rsidR="001F2CEE">
        <w:t xml:space="preserve">a new </w:t>
      </w:r>
      <w:r w:rsidR="00680EE9">
        <w:t xml:space="preserve">differentiation </w:t>
      </w:r>
      <w:r w:rsidR="001F2CEE">
        <w:t xml:space="preserve">cycle could be started </w:t>
      </w:r>
      <w:r w:rsidR="00680EE9">
        <w:t>every 2 days instead of 4</w:t>
      </w:r>
      <w:r w:rsidR="00186540">
        <w:t xml:space="preserve">. When </w:t>
      </w:r>
      <w:r w:rsidR="00E272FA">
        <w:t>trying this, the impact of the proliferation and priming medium should be considered</w:t>
      </w:r>
      <w:r w:rsidR="00432DF2">
        <w:t xml:space="preserve">. Further research should </w:t>
      </w:r>
      <w:r w:rsidR="006B31F6">
        <w:t>investigate</w:t>
      </w:r>
      <w:r w:rsidR="00432DF2">
        <w:t xml:space="preserve"> at how these media can be optimally used if the duration at which the medium is used is changed</w:t>
      </w:r>
      <w:r w:rsidR="00301DA3">
        <w:t xml:space="preserve">, and what the optimal harvest times and amounts would be. It should also be investigated if </w:t>
      </w:r>
      <w:r w:rsidR="00D07783">
        <w:t xml:space="preserve">increasing or decreasing </w:t>
      </w:r>
      <w:r w:rsidR="00301DA3">
        <w:t xml:space="preserve">the </w:t>
      </w:r>
      <w:r w:rsidR="00D07783">
        <w:t xml:space="preserve">differentiation time will impact the quality of the product. If an increase in differentiation is chosen, the shear stress sensitivity will increase, which </w:t>
      </w:r>
      <w:r w:rsidR="0040591D">
        <w:t>should be considered in the bioprocess design</w:t>
      </w:r>
      <w:r w:rsidR="00D07783">
        <w:t xml:space="preserve">. </w:t>
      </w:r>
    </w:p>
    <w:p w14:paraId="2A691A70" w14:textId="7A3226D1" w:rsidR="003D7FE1" w:rsidRPr="00D873E0" w:rsidRDefault="00295709" w:rsidP="34239272">
      <w:pPr>
        <w:spacing w:line="276" w:lineRule="auto"/>
      </w:pPr>
      <w:r>
        <w:t xml:space="preserve">The use of the seed train should also be investigated. If the cells are kept in the proliferation phase for a long time, it will not be required to inoculate </w:t>
      </w:r>
      <w:r w:rsidR="00CA2102">
        <w:t xml:space="preserve">this tank every time. However, it is likely not feasible to keep them in the proliferation phase </w:t>
      </w:r>
      <w:r w:rsidR="00030687">
        <w:t>indef</w:t>
      </w:r>
      <w:r w:rsidR="0007259D">
        <w:t>initely</w:t>
      </w:r>
      <w:r w:rsidR="00CA2102">
        <w:t xml:space="preserve">. </w:t>
      </w:r>
      <w:r w:rsidR="003F64C1">
        <w:t>It should be investigated how the proliferation efficiency will decrease over time</w:t>
      </w:r>
      <w:r w:rsidR="005866CA">
        <w:t>. It should also be investigated how to get the most cost effective scheduling for maximal cell utilisation while maintaining high efficiency</w:t>
      </w:r>
      <w:r w:rsidR="003F64C1">
        <w:t>.</w:t>
      </w:r>
    </w:p>
    <w:p w14:paraId="5F215530" w14:textId="2FA074EE" w:rsidR="005D07CB" w:rsidRDefault="00FB15C7" w:rsidP="34239272">
      <w:pPr>
        <w:spacing w:line="276" w:lineRule="auto"/>
      </w:pPr>
      <w:r>
        <w:t>I</w:t>
      </w:r>
      <w:r w:rsidR="12FD1434">
        <w:t xml:space="preserve">n </w:t>
      </w:r>
      <w:proofErr w:type="spellStart"/>
      <w:r w:rsidR="12FD1434">
        <w:t>SuperPro</w:t>
      </w:r>
      <w:proofErr w:type="spellEnd"/>
      <w:r w:rsidR="12FD1434">
        <w:t xml:space="preserve"> Designer</w:t>
      </w:r>
      <w:r w:rsidR="00FF27EB">
        <w:t>,</w:t>
      </w:r>
      <w:r w:rsidR="12FD1434">
        <w:t xml:space="preserve"> </w:t>
      </w:r>
      <w:r>
        <w:t>three versions</w:t>
      </w:r>
      <w:r w:rsidR="12FD1434">
        <w:t xml:space="preserve"> of the </w:t>
      </w:r>
      <w:r>
        <w:t xml:space="preserve">process </w:t>
      </w:r>
      <w:r w:rsidR="00460547">
        <w:t>we</w:t>
      </w:r>
      <w:r w:rsidR="005D07CB">
        <w:t>re</w:t>
      </w:r>
      <w:r w:rsidR="12FD1434">
        <w:t xml:space="preserve"> </w:t>
      </w:r>
      <w:r>
        <w:t>simulated</w:t>
      </w:r>
      <w:r w:rsidR="00D93069">
        <w:t>: t</w:t>
      </w:r>
      <w:r>
        <w:t xml:space="preserve">he </w:t>
      </w:r>
      <w:r w:rsidR="12FD1434">
        <w:t xml:space="preserve">original </w:t>
      </w:r>
      <w:r>
        <w:t xml:space="preserve">perfusion process (Model 1), a perfusion </w:t>
      </w:r>
      <w:r w:rsidR="12FD1434">
        <w:t xml:space="preserve">process with </w:t>
      </w:r>
      <w:r>
        <w:t xml:space="preserve">a higher </w:t>
      </w:r>
      <w:r w:rsidR="12FD1434">
        <w:t xml:space="preserve">glucose concentration </w:t>
      </w:r>
      <w:r>
        <w:t xml:space="preserve">(Model 2) </w:t>
      </w:r>
      <w:r w:rsidR="12FD1434">
        <w:t xml:space="preserve">and a feed and bleed system </w:t>
      </w:r>
      <w:r w:rsidR="005D07CB">
        <w:t xml:space="preserve">with a higher glucose concentration </w:t>
      </w:r>
      <w:r>
        <w:t>(Model 3).</w:t>
      </w:r>
      <w:r w:rsidR="12FD1434">
        <w:t xml:space="preserve"> </w:t>
      </w:r>
      <w:r w:rsidR="005D07CB">
        <w:t xml:space="preserve">Model 1 has the highest break-even selling cost at euro </w:t>
      </w:r>
      <w:r w:rsidR="00F43CCA" w:rsidRPr="00D62DC2">
        <w:rPr>
          <w:rFonts w:eastAsia="Arial"/>
        </w:rPr>
        <w:t>€</w:t>
      </w:r>
      <w:r w:rsidR="005D07CB">
        <w:t>675 kg</w:t>
      </w:r>
      <w:r w:rsidR="005D07CB" w:rsidRPr="005D07CB">
        <w:rPr>
          <w:vertAlign w:val="superscript"/>
        </w:rPr>
        <w:t>-1</w:t>
      </w:r>
      <w:r w:rsidR="005D07CB">
        <w:t>, but is also deemed the most technical feasible since the other two models use medium glucose concentrations above the expected toxic</w:t>
      </w:r>
      <w:r w:rsidR="00613265">
        <w:t xml:space="preserve"> concentration</w:t>
      </w:r>
      <w:r w:rsidR="005D07CB">
        <w:t xml:space="preserve">. </w:t>
      </w:r>
      <w:r w:rsidR="007E2B6A">
        <w:t>F</w:t>
      </w:r>
      <w:r w:rsidR="005D07CB">
        <w:t xml:space="preserve">urther research into the actual glucose toxicity </w:t>
      </w:r>
      <w:r w:rsidR="00C61904">
        <w:t xml:space="preserve">and the upper limit </w:t>
      </w:r>
      <w:r w:rsidR="00F1311E">
        <w:t>of glucose concentration in the medium</w:t>
      </w:r>
      <w:r w:rsidR="00E9606F">
        <w:t xml:space="preserve"> should be performed</w:t>
      </w:r>
      <w:r w:rsidR="00F06F35">
        <w:t>,</w:t>
      </w:r>
      <w:r w:rsidR="00F1311E">
        <w:t xml:space="preserve"> to </w:t>
      </w:r>
      <w:r w:rsidR="007008C6">
        <w:t>reduce the medium costs as much as possible. For the same reasons, more research should be done into the actual consumption of medium components</w:t>
      </w:r>
      <w:r w:rsidR="00F5347A">
        <w:t xml:space="preserve"> so the </w:t>
      </w:r>
      <w:r w:rsidR="006D334E">
        <w:t xml:space="preserve">composition of </w:t>
      </w:r>
      <w:r w:rsidR="00F5347A">
        <w:t xml:space="preserve">spent medium </w:t>
      </w:r>
      <w:r w:rsidR="006D334E">
        <w:t xml:space="preserve">is known and </w:t>
      </w:r>
      <w:r w:rsidR="00F5347A">
        <w:t>can be recycle</w:t>
      </w:r>
      <w:r w:rsidR="006D334E">
        <w:t>d</w:t>
      </w:r>
      <w:r w:rsidR="00F5347A">
        <w:t xml:space="preserve"> when possible. </w:t>
      </w:r>
      <w:r w:rsidR="00F06F35">
        <w:t>Furthermore</w:t>
      </w:r>
      <w:r w:rsidR="00C723DE">
        <w:t>, lactate and ammonia production is not taken into consideration</w:t>
      </w:r>
      <w:r w:rsidR="00F06F35">
        <w:t xml:space="preserve"> in the </w:t>
      </w:r>
      <w:proofErr w:type="spellStart"/>
      <w:r w:rsidR="00F06F35">
        <w:t>SuperPro</w:t>
      </w:r>
      <w:proofErr w:type="spellEnd"/>
      <w:r w:rsidR="00F06F35">
        <w:t xml:space="preserve"> models</w:t>
      </w:r>
      <w:r w:rsidR="00C723DE">
        <w:t xml:space="preserve">, as it is expected that this </w:t>
      </w:r>
      <w:r w:rsidR="00F06F35">
        <w:t>can</w:t>
      </w:r>
      <w:r w:rsidR="00C723DE">
        <w:t xml:space="preserve"> be kept to a minimum through </w:t>
      </w:r>
      <w:r w:rsidR="00DA594C">
        <w:t xml:space="preserve">controlling the glucose concentration in the medium. It is recommended to do more research into this as well to </w:t>
      </w:r>
      <w:r w:rsidR="00F43CCA">
        <w:t>confirm that no toxic buildup of these compounds occurs.</w:t>
      </w:r>
      <w:r w:rsidR="00593FCD">
        <w:t xml:space="preserve"> Overall, more research needs to be done for </w:t>
      </w:r>
      <w:proofErr w:type="spellStart"/>
      <w:r w:rsidR="00593FCD">
        <w:t>SuperPro</w:t>
      </w:r>
      <w:proofErr w:type="spellEnd"/>
      <w:r w:rsidR="00593FCD">
        <w:t xml:space="preserve"> to be an accurate representation of the expected process.</w:t>
      </w:r>
    </w:p>
    <w:p w14:paraId="4A648CFB" w14:textId="54E73075" w:rsidR="79D9BDD9" w:rsidRDefault="79D9BDD9" w:rsidP="51E67A28">
      <w:pPr>
        <w:spacing w:line="276" w:lineRule="auto"/>
      </w:pPr>
      <w:r>
        <w:t xml:space="preserve">When compared to traditional </w:t>
      </w:r>
      <w:r w:rsidR="6243B366">
        <w:t>livestock</w:t>
      </w:r>
      <w:r>
        <w:t xml:space="preserve"> cultivation, </w:t>
      </w:r>
      <w:r w:rsidR="15591EDE">
        <w:t>M</w:t>
      </w:r>
      <w:r>
        <w:t xml:space="preserve">odel 1 of </w:t>
      </w:r>
      <w:proofErr w:type="spellStart"/>
      <w:r>
        <w:t>SuperPro</w:t>
      </w:r>
      <w:proofErr w:type="spellEnd"/>
      <w:r>
        <w:t xml:space="preserve"> simulation for cultivated fat production shows significant reduction in GHG emission when considering process only contributions and substantially lower water consumption. </w:t>
      </w:r>
      <w:r w:rsidR="64817788">
        <w:t>However, i</w:t>
      </w:r>
      <w:r w:rsidR="0C1AEF76">
        <w:t>ncluding</w:t>
      </w:r>
      <w:r>
        <w:t xml:space="preserve"> grid electricity</w:t>
      </w:r>
      <w:r w:rsidR="34924C2C">
        <w:t>,</w:t>
      </w:r>
      <w:r>
        <w:t xml:space="preserve"> the GHG emissions exceeded those of traditional livestock cultivation highlighting critical need to integrate renewable energy sources. The price of the cultivated fat is </w:t>
      </w:r>
      <w:r w:rsidR="6226DFBC">
        <w:t>significantly higher</w:t>
      </w:r>
      <w:r>
        <w:t xml:space="preserve"> t</w:t>
      </w:r>
      <w:r w:rsidR="7B828191">
        <w:t>han</w:t>
      </w:r>
      <w:r>
        <w:t xml:space="preserve"> traditional livestock cultivation, suggesting that </w:t>
      </w:r>
      <w:r w:rsidR="5F75C923">
        <w:t>M</w:t>
      </w:r>
      <w:r>
        <w:t xml:space="preserve">odel 1 is not feasible for industrial translation yet. The sustainability aspect of </w:t>
      </w:r>
      <w:r w:rsidR="3E009601">
        <w:t>M</w:t>
      </w:r>
      <w:r>
        <w:t>odel 1 align</w:t>
      </w:r>
      <w:r w:rsidR="00D17064">
        <w:t>s</w:t>
      </w:r>
      <w:r>
        <w:t xml:space="preserve"> with previously studied cultivated fat production methods, suggesting a good validation of the model itself. </w:t>
      </w:r>
    </w:p>
    <w:p w14:paraId="04161C80" w14:textId="5C577436" w:rsidR="67E38B1B" w:rsidRDefault="67E38B1B" w:rsidP="00215DA1">
      <w:pPr>
        <w:pStyle w:val="Heading1"/>
        <w:rPr>
          <w:rFonts w:ascii="Arial" w:eastAsia="Arial" w:hAnsi="Arial" w:cs="Arial"/>
        </w:rPr>
      </w:pPr>
      <w:bookmarkStart w:id="140" w:name="_Toc212212226"/>
      <w:r w:rsidRPr="51B329B5">
        <w:rPr>
          <w:rFonts w:ascii="Arial" w:eastAsia="Arial" w:hAnsi="Arial" w:cs="Arial"/>
        </w:rPr>
        <w:t xml:space="preserve">Innovative Aspects of </w:t>
      </w:r>
      <w:proofErr w:type="spellStart"/>
      <w:r w:rsidRPr="51B329B5">
        <w:rPr>
          <w:rFonts w:ascii="Arial" w:eastAsia="Arial" w:hAnsi="Arial" w:cs="Arial"/>
        </w:rPr>
        <w:t>BigFat</w:t>
      </w:r>
      <w:bookmarkEnd w:id="140"/>
      <w:proofErr w:type="spellEnd"/>
    </w:p>
    <w:p w14:paraId="45B0221A" w14:textId="4ACDD608" w:rsidR="34600C22" w:rsidRDefault="34600C22" w:rsidP="3ECEE703">
      <w:pPr>
        <w:pStyle w:val="Heading3"/>
        <w:rPr>
          <w:rFonts w:eastAsia="Arial" w:cs="Arial"/>
          <w:color w:val="auto"/>
        </w:rPr>
      </w:pPr>
      <w:bookmarkStart w:id="141" w:name="_Toc212212227"/>
      <w:r w:rsidRPr="51B329B5">
        <w:rPr>
          <w:rFonts w:eastAsia="Arial" w:cs="Arial"/>
          <w:color w:val="auto"/>
        </w:rPr>
        <w:t>Single-cell Suspension Cultivation</w:t>
      </w:r>
      <w:bookmarkEnd w:id="141"/>
    </w:p>
    <w:p w14:paraId="568EF374" w14:textId="1E46B3AC" w:rsidR="47933E88" w:rsidRDefault="577FF30D" w:rsidP="05E238F4">
      <w:pPr>
        <w:spacing w:line="259" w:lineRule="auto"/>
      </w:pPr>
      <w:r>
        <w:t xml:space="preserve">A key innovation of this project is the use of single-cell suspension culture for </w:t>
      </w:r>
      <w:proofErr w:type="spellStart"/>
      <w:r w:rsidR="73C79852">
        <w:t>i</w:t>
      </w:r>
      <w:r w:rsidR="173C8248">
        <w:t>ADSC</w:t>
      </w:r>
      <w:proofErr w:type="spellEnd"/>
      <w:r>
        <w:t xml:space="preserve"> Traditional approaches to culturing fat often rely on 3D scaffolds or aggregates which </w:t>
      </w:r>
      <w:r w:rsidR="7AD66CFF">
        <w:t xml:space="preserve">help </w:t>
      </w:r>
      <w:r>
        <w:t>adipocytes grow and p</w:t>
      </w:r>
      <w:r w:rsidR="3D47BE17">
        <w:t>roliferate</w:t>
      </w:r>
      <w:r w:rsidR="43F75CEE">
        <w:t xml:space="preserve">. However, these methods can create gradients in nutrient availability and limit the uniformity of cell growth and differentiation. </w:t>
      </w:r>
      <w:r w:rsidR="3A157A96">
        <w:t>M</w:t>
      </w:r>
      <w:r w:rsidR="43F75CEE">
        <w:t xml:space="preserve">aintaining adipocytes </w:t>
      </w:r>
      <w:r w:rsidR="31F242E7">
        <w:t>as</w:t>
      </w:r>
      <w:r w:rsidR="43F75CEE">
        <w:t xml:space="preserve"> </w:t>
      </w:r>
      <w:r w:rsidR="76CEC1EF">
        <w:t>single cells</w:t>
      </w:r>
      <w:r w:rsidR="43F75CEE">
        <w:t xml:space="preserve"> ensure</w:t>
      </w:r>
      <w:r w:rsidR="08B01252">
        <w:t>s</w:t>
      </w:r>
      <w:r w:rsidR="43F75CEE">
        <w:t xml:space="preserve"> that each cell receives consistent access to</w:t>
      </w:r>
      <w:r w:rsidR="403C5419">
        <w:t xml:space="preserve"> nutrients and differentiation</w:t>
      </w:r>
      <w:r w:rsidR="1CE59528">
        <w:t xml:space="preserve">, resulting in a more homogeneous adipocyte </w:t>
      </w:r>
      <w:r w:rsidR="5C2212AB">
        <w:t>population</w:t>
      </w:r>
      <w:r w:rsidR="1CE59528">
        <w:t>. This approach also simplifies scaling, monitoring and process control providing a flexible</w:t>
      </w:r>
      <w:r w:rsidR="73909712">
        <w:t xml:space="preserve"> platform for optimisation.</w:t>
      </w:r>
    </w:p>
    <w:p w14:paraId="5CEF2B3E" w14:textId="2793FEF2" w:rsidR="34600C22" w:rsidRDefault="34600C22" w:rsidP="5E2FA594">
      <w:pPr>
        <w:pStyle w:val="Heading3"/>
        <w:rPr>
          <w:color w:val="auto"/>
        </w:rPr>
      </w:pPr>
      <w:bookmarkStart w:id="142" w:name="_Toc212212228"/>
      <w:r w:rsidRPr="51B329B5">
        <w:rPr>
          <w:color w:val="auto"/>
        </w:rPr>
        <w:t>Process Upscaling</w:t>
      </w:r>
      <w:bookmarkEnd w:id="142"/>
    </w:p>
    <w:p w14:paraId="1DA07C97" w14:textId="6E25B105" w:rsidR="6AB75B7D" w:rsidRDefault="6AB75B7D" w:rsidP="17FA3295">
      <w:r>
        <w:t>A</w:t>
      </w:r>
      <w:r w:rsidR="0E4CDEE9">
        <w:t xml:space="preserve"> notable </w:t>
      </w:r>
      <w:r w:rsidR="53B8C8EB">
        <w:t>innovation</w:t>
      </w:r>
      <w:r>
        <w:t xml:space="preserve"> </w:t>
      </w:r>
      <w:r w:rsidR="0918CF6A">
        <w:t>of this</w:t>
      </w:r>
      <w:r>
        <w:t xml:space="preserve"> project </w:t>
      </w:r>
      <w:r w:rsidR="6BAB78EC">
        <w:t>is the</w:t>
      </w:r>
      <w:r>
        <w:t xml:space="preserve"> </w:t>
      </w:r>
      <w:r w:rsidR="53B09483">
        <w:t>integrat</w:t>
      </w:r>
      <w:r w:rsidR="2E103CCD">
        <w:t>ion</w:t>
      </w:r>
      <w:r w:rsidR="53B09483">
        <w:t xml:space="preserve"> </w:t>
      </w:r>
      <w:r w:rsidR="0E2A1D0B">
        <w:t>of</w:t>
      </w:r>
      <w:r w:rsidR="53B09483">
        <w:t xml:space="preserve"> design considerations</w:t>
      </w:r>
      <w:r>
        <w:t xml:space="preserve"> </w:t>
      </w:r>
      <w:r w:rsidR="327294F8">
        <w:t>for</w:t>
      </w:r>
      <w:r>
        <w:t xml:space="preserve"> large scale </w:t>
      </w:r>
      <w:r w:rsidR="0B8141DB">
        <w:t xml:space="preserve">production </w:t>
      </w:r>
      <w:r w:rsidR="61602E30">
        <w:t>addressing a gap in</w:t>
      </w:r>
      <w:r>
        <w:t xml:space="preserve"> many studies that produce cultured fat at lab scale</w:t>
      </w:r>
      <w:r w:rsidR="537E0288">
        <w:t xml:space="preserve">. </w:t>
      </w:r>
      <w:r w:rsidR="15BA20A7">
        <w:t xml:space="preserve">Bioreactor </w:t>
      </w:r>
      <w:r w:rsidR="59CF6AAD">
        <w:t>choice</w:t>
      </w:r>
      <w:r w:rsidR="15BA20A7">
        <w:t>, perfusion strategies</w:t>
      </w:r>
      <w:r w:rsidR="0F49D1FA">
        <w:t>,</w:t>
      </w:r>
      <w:r w:rsidR="15BA20A7">
        <w:t xml:space="preserve"> and process parameters have been optimised to allow a transition from small scale to industrial scale production. By</w:t>
      </w:r>
      <w:r w:rsidDel="15BA20A7">
        <w:t xml:space="preserve"> </w:t>
      </w:r>
      <w:r w:rsidR="1EAEF15C">
        <w:t>tackling</w:t>
      </w:r>
      <w:r w:rsidR="15BA20A7">
        <w:t xml:space="preserve"> challenges associated with mixing, nutrient </w:t>
      </w:r>
      <w:r w:rsidR="119C2E61">
        <w:t>delivery</w:t>
      </w:r>
      <w:r w:rsidR="15BA20A7">
        <w:t xml:space="preserve"> and waste removal in larger volumes,</w:t>
      </w:r>
      <w:r w:rsidR="526E434F">
        <w:t xml:space="preserve"> the project demonstrates a technically viable path toward commercial production.</w:t>
      </w:r>
    </w:p>
    <w:p w14:paraId="1783BFEF" w14:textId="3A7C7DB6" w:rsidR="34600C22" w:rsidRDefault="34600C22" w:rsidP="40871421">
      <w:pPr>
        <w:pStyle w:val="Heading3"/>
        <w:rPr>
          <w:color w:val="auto"/>
        </w:rPr>
      </w:pPr>
      <w:bookmarkStart w:id="143" w:name="_Toc212212229"/>
      <w:r w:rsidRPr="7082EAB4">
        <w:rPr>
          <w:color w:val="auto"/>
        </w:rPr>
        <w:t xml:space="preserve">Decanter-based </w:t>
      </w:r>
      <w:r w:rsidR="7599BB1C" w:rsidRPr="7082EAB4">
        <w:rPr>
          <w:color w:val="auto"/>
        </w:rPr>
        <w:t>Harvesting</w:t>
      </w:r>
      <w:bookmarkEnd w:id="143"/>
    </w:p>
    <w:p w14:paraId="74DCB5FC" w14:textId="5EDF4218" w:rsidR="05E238F4" w:rsidRDefault="7599BB1C" w:rsidP="05E238F4">
      <w:r>
        <w:t xml:space="preserve">The harvesting method itself represents a novel aspect of the process. </w:t>
      </w:r>
      <w:r w:rsidR="59C7272A">
        <w:t>Th</w:t>
      </w:r>
      <w:r w:rsidR="7F2B357B">
        <w:t>is method</w:t>
      </w:r>
      <w:r w:rsidR="59C7272A">
        <w:t xml:space="preserve"> </w:t>
      </w:r>
      <w:r w:rsidR="0C2C811A">
        <w:t xml:space="preserve">deviates from the traditional methods of harvesting cells such as centrifugation or filtration methods. </w:t>
      </w:r>
      <w:r w:rsidR="26840F0A">
        <w:t xml:space="preserve">Custom </w:t>
      </w:r>
      <w:r w:rsidR="0740989B">
        <w:t>engineered</w:t>
      </w:r>
      <w:r w:rsidR="0C2C811A">
        <w:t xml:space="preserve"> harvesting method was </w:t>
      </w:r>
      <w:r w:rsidR="4E8EF00A">
        <w:t xml:space="preserve">developed </w:t>
      </w:r>
      <w:r w:rsidR="0C2C811A">
        <w:t>to ensure that the cells are harvested with minimal shear stress to</w:t>
      </w:r>
      <w:r w:rsidR="407A95A3">
        <w:t xml:space="preserve"> keep cells</w:t>
      </w:r>
      <w:r w:rsidR="3B3A3BC2">
        <w:t xml:space="preserve"> </w:t>
      </w:r>
      <w:r w:rsidR="407A95A3">
        <w:t>intact. This approach</w:t>
      </w:r>
      <w:r w:rsidR="64C11E20">
        <w:t xml:space="preserve"> provides a solution to one of the major bottlenecks in cultured fat production. </w:t>
      </w:r>
    </w:p>
    <w:p w14:paraId="11B3DF2A" w14:textId="5B9EFCAD" w:rsidR="3740A729" w:rsidRPr="002310D8" w:rsidRDefault="2356CBF0" w:rsidP="12C3FAE8">
      <w:pPr>
        <w:pStyle w:val="Heading1"/>
        <w:spacing w:line="276" w:lineRule="auto"/>
        <w:rPr>
          <w:rFonts w:ascii="Arial" w:eastAsia="Arial" w:hAnsi="Arial" w:cs="Arial"/>
        </w:rPr>
      </w:pPr>
      <w:bookmarkStart w:id="144" w:name="_Toc212212230"/>
      <w:r w:rsidRPr="4CC9C72A">
        <w:rPr>
          <w:rFonts w:ascii="Arial" w:eastAsia="Arial" w:hAnsi="Arial" w:cs="Arial"/>
        </w:rPr>
        <w:t>X</w:t>
      </w:r>
      <w:r w:rsidR="036BA573" w:rsidRPr="4CC9C72A">
        <w:rPr>
          <w:rFonts w:ascii="Arial" w:eastAsia="Arial" w:hAnsi="Arial" w:cs="Arial"/>
        </w:rPr>
        <w:t>I</w:t>
      </w:r>
      <w:r w:rsidRPr="12C3FAE8">
        <w:rPr>
          <w:rFonts w:ascii="Arial" w:eastAsia="Arial" w:hAnsi="Arial" w:cs="Arial"/>
        </w:rPr>
        <w:t>.</w:t>
      </w:r>
      <w:r w:rsidR="005913C9">
        <w:tab/>
      </w:r>
      <w:r w:rsidR="005913C9" w:rsidRPr="70AF1DDF">
        <w:rPr>
          <w:rFonts w:ascii="Arial" w:eastAsia="Arial" w:hAnsi="Arial" w:cs="Arial"/>
        </w:rPr>
        <w:t>Additional r</w:t>
      </w:r>
      <w:r w:rsidR="06802B77" w:rsidRPr="70AF1DDF">
        <w:rPr>
          <w:rFonts w:ascii="Arial" w:eastAsia="Arial" w:hAnsi="Arial" w:cs="Arial"/>
        </w:rPr>
        <w:t>ecommendations</w:t>
      </w:r>
      <w:bookmarkEnd w:id="144"/>
    </w:p>
    <w:p w14:paraId="01668C76" w14:textId="77777777" w:rsidR="008A7B8C" w:rsidRPr="008A7B8C" w:rsidRDefault="008A7B8C" w:rsidP="008A7B8C">
      <w:pPr>
        <w:pStyle w:val="Heading1"/>
        <w:rPr>
          <w:rFonts w:ascii="Arial" w:eastAsia="Arial" w:hAnsi="Arial" w:cs="Arial"/>
          <w:sz w:val="28"/>
          <w:szCs w:val="28"/>
        </w:rPr>
      </w:pPr>
      <w:bookmarkStart w:id="145" w:name="_Toc212212231"/>
      <w:r w:rsidRPr="70AF1DDF">
        <w:rPr>
          <w:rFonts w:ascii="Arial" w:eastAsia="Arial" w:hAnsi="Arial" w:cs="Arial"/>
          <w:sz w:val="28"/>
          <w:szCs w:val="28"/>
        </w:rPr>
        <w:t>Side stream handling</w:t>
      </w:r>
      <w:bookmarkEnd w:id="145"/>
    </w:p>
    <w:p w14:paraId="56273FB1" w14:textId="120ABC05" w:rsidR="008A7B8C" w:rsidRPr="00150CCB" w:rsidRDefault="008A7B8C" w:rsidP="008A7B8C">
      <w:pPr>
        <w:spacing w:line="276" w:lineRule="auto"/>
      </w:pPr>
      <w:r w:rsidRPr="00150CCB">
        <w:t xml:space="preserve">Finding ways of recycling the used water and steam is important, </w:t>
      </w:r>
      <w:commentRangeStart w:id="146"/>
      <w:r w:rsidRPr="00150CCB">
        <w:t>as consistent and high amount</w:t>
      </w:r>
      <w:r>
        <w:t>s</w:t>
      </w:r>
      <w:r w:rsidRPr="00150CCB">
        <w:t xml:space="preserve"> of water </w:t>
      </w:r>
      <w:r>
        <w:t>are</w:t>
      </w:r>
      <w:r w:rsidRPr="00150CCB">
        <w:t xml:space="preserve"> needed for cleaning and sterilisation of equipment in this process. The condensed ste</w:t>
      </w:r>
      <w:r>
        <w:t>a</w:t>
      </w:r>
      <w:r w:rsidRPr="00150CCB">
        <w:t xml:space="preserve">m from the </w:t>
      </w:r>
      <w:r>
        <w:t>SIP in process</w:t>
      </w:r>
      <w:r w:rsidRPr="00150CCB">
        <w:t xml:space="preserve"> equipment can be collected and after that, fed back into a clean-steam generator or a boiler feedwater tank. Th</w:t>
      </w:r>
      <w:r>
        <w:t>is</w:t>
      </w:r>
      <w:r w:rsidRPr="00150CCB">
        <w:t xml:space="preserve"> close</w:t>
      </w:r>
      <w:r>
        <w:t>d</w:t>
      </w:r>
      <w:r w:rsidRPr="00150CCB">
        <w:t xml:space="preserve">-loop system will be able to </w:t>
      </w:r>
      <w:r>
        <w:t>reduce</w:t>
      </w:r>
      <w:r w:rsidRPr="00150CCB">
        <w:t xml:space="preserve"> water consumption.</w:t>
      </w:r>
      <w:commentRangeEnd w:id="146"/>
      <w:r w:rsidRPr="00150CCB">
        <w:rPr>
          <w:rStyle w:val="CommentReference"/>
          <w:sz w:val="22"/>
          <w:szCs w:val="22"/>
        </w:rPr>
        <w:commentReference w:id="146"/>
      </w:r>
      <w:r w:rsidRPr="00150CCB">
        <w:t xml:space="preserve"> As far as CIP is concerned, CIP systems consume high amounts of water in food and biotech plants. A common practice in pharma and food industry is for the final CIP rinse to be collected and be used as a pre-rinse for the next CIP cycle. Lastly, heat exchangers can be used to recover heat from hot rinse water, </w:t>
      </w:r>
      <w:r>
        <w:t xml:space="preserve">to </w:t>
      </w:r>
      <w:r w:rsidRPr="00150CCB">
        <w:t>preheat incoming cold rinse. All those steps can greatly minimise water consumption (Strade et al., 2020; Pereira et al., 2020).</w:t>
      </w:r>
      <w:r w:rsidR="00996A5B">
        <w:t xml:space="preserve"> Although, </w:t>
      </w:r>
      <w:r w:rsidR="00DA1DD9">
        <w:t>these recycling steps were not include</w:t>
      </w:r>
      <w:r w:rsidR="00CD6C5A">
        <w:t>d</w:t>
      </w:r>
      <w:r w:rsidR="00DA1DD9">
        <w:t xml:space="preserve"> in the </w:t>
      </w:r>
      <w:proofErr w:type="spellStart"/>
      <w:r w:rsidR="00DA1DD9">
        <w:t>SuperPro</w:t>
      </w:r>
      <w:proofErr w:type="spellEnd"/>
      <w:r w:rsidR="00DA1DD9">
        <w:t xml:space="preserve"> </w:t>
      </w:r>
      <w:r w:rsidR="00CD6C5A">
        <w:t xml:space="preserve">due to time-constraints, </w:t>
      </w:r>
      <w:r w:rsidR="00DA1DD9">
        <w:t xml:space="preserve">it is highly advisable to be performed. </w:t>
      </w:r>
    </w:p>
    <w:p w14:paraId="3AC34551" w14:textId="376153CD" w:rsidR="008A7B8C" w:rsidRDefault="008A7B8C" w:rsidP="008A7B8C">
      <w:pPr>
        <w:spacing w:line="276" w:lineRule="auto"/>
      </w:pPr>
      <w:r w:rsidRPr="00150CCB">
        <w:t>Another major issue is the handling of the water with nutrients as a waste. These streams will contain organic carbon, nitrogen compounds and salts. Organic wastewater cannot be discharged without pretreatment. Firstly, for the inactivation of mammalian cells and bacteria it is</w:t>
      </w:r>
      <w:r>
        <w:t xml:space="preserve"> highly recommended</w:t>
      </w:r>
      <w:r w:rsidRPr="00150CCB">
        <w:t xml:space="preserve"> to perform heat inactivation to </w:t>
      </w:r>
      <w:proofErr w:type="spellStart"/>
      <w:r w:rsidRPr="00150CCB">
        <w:t>80</w:t>
      </w:r>
      <w:r w:rsidRPr="00211283">
        <w:rPr>
          <w:vertAlign w:val="superscript"/>
        </w:rPr>
        <w:t>o</w:t>
      </w:r>
      <w:r w:rsidRPr="00150CCB">
        <w:t>C</w:t>
      </w:r>
      <w:proofErr w:type="spellEnd"/>
      <w:r w:rsidRPr="00150CCB">
        <w:t xml:space="preserve"> for 1 minute (</w:t>
      </w:r>
      <w:proofErr w:type="spellStart"/>
      <w:r w:rsidRPr="00150CCB">
        <w:t>Gregoriades</w:t>
      </w:r>
      <w:proofErr w:type="spellEnd"/>
      <w:r w:rsidRPr="00150CCB">
        <w:t xml:space="preserve"> et al., 2003). Afterwards, the medium will be handled off-site by wastewater treatment companies</w:t>
      </w:r>
      <w:r>
        <w:t xml:space="preserve">, the costs of which have been included in the </w:t>
      </w:r>
      <w:proofErr w:type="spellStart"/>
      <w:r>
        <w:t>SuperPro</w:t>
      </w:r>
      <w:proofErr w:type="spellEnd"/>
      <w:r>
        <w:t xml:space="preserve"> cost analysis</w:t>
      </w:r>
      <w:r w:rsidRPr="00150CCB">
        <w:t xml:space="preserve">. On-site biofuel production from the water-nutrient waste is also an environmentally friendly and possibly less costly option in the long run. However, </w:t>
      </w:r>
      <w:r>
        <w:t>f</w:t>
      </w:r>
      <w:r w:rsidRPr="00150CCB">
        <w:t>rom building the plant to labour and biogas handling the on-site option is not currently financially attractive and it is more of a future recommendation when the plant is established and can afford this investment</w:t>
      </w:r>
      <w:r>
        <w:t xml:space="preserve"> </w:t>
      </w:r>
      <w:r w:rsidRPr="00150CCB">
        <w:t>(He et al., 2024).</w:t>
      </w:r>
    </w:p>
    <w:p w14:paraId="1840F453" w14:textId="20321C24" w:rsidR="00915B92" w:rsidRPr="00150CCB" w:rsidRDefault="00915B92" w:rsidP="00915B92">
      <w:pPr>
        <w:pStyle w:val="Heading2"/>
        <w:spacing w:line="276" w:lineRule="auto"/>
        <w:rPr>
          <w:rFonts w:ascii="Arial" w:eastAsia="Arial" w:hAnsi="Arial" w:cs="Arial"/>
        </w:rPr>
      </w:pPr>
      <w:bookmarkStart w:id="147" w:name="_Toc212212232"/>
      <w:r w:rsidRPr="5176FAD5">
        <w:rPr>
          <w:rFonts w:ascii="Arial" w:eastAsia="Arial" w:hAnsi="Arial" w:cs="Arial"/>
        </w:rPr>
        <w:t>Renewable energy</w:t>
      </w:r>
      <w:bookmarkEnd w:id="147"/>
      <w:r w:rsidRPr="5176FAD5">
        <w:rPr>
          <w:rFonts w:ascii="Arial" w:eastAsia="Arial" w:hAnsi="Arial" w:cs="Arial"/>
        </w:rPr>
        <w:t xml:space="preserve"> </w:t>
      </w:r>
    </w:p>
    <w:p w14:paraId="0EE9E1A2" w14:textId="4FBCAB8A" w:rsidR="00915B92" w:rsidRDefault="00915B92" w:rsidP="00915B92">
      <w:pPr>
        <w:spacing w:line="276" w:lineRule="auto"/>
      </w:pPr>
      <w:r>
        <w:t>Currently renewable energy is in the recommendation section, since the exact costs of adding it are not clear, but it is strongly recommended, since it will decrease the CO</w:t>
      </w:r>
      <w:r w:rsidRPr="00B61B76">
        <w:rPr>
          <w:vertAlign w:val="subscript"/>
        </w:rPr>
        <w:t>2</w:t>
      </w:r>
      <w:r>
        <w:t xml:space="preserve"> emissions and</w:t>
      </w:r>
      <w:r w:rsidRPr="008D74AC">
        <w:t xml:space="preserve"> </w:t>
      </w:r>
      <w:r>
        <w:t xml:space="preserve">as a result it will make the process more sustainable. A power purchase agreement (PPA) could be a useful deal for implementing renewable energy. PPA is a long-term contract where power generators deliver green energy to industries and organizations (Stanitsas et al., 2023; Pombo-Ronero et al., 2024). </w:t>
      </w:r>
    </w:p>
    <w:p w14:paraId="01DD5D4E" w14:textId="2F9165FA" w:rsidR="008A7B8C" w:rsidRPr="008A7B8C" w:rsidRDefault="00915B92" w:rsidP="5176FAD5">
      <w:pPr>
        <w:spacing w:line="276" w:lineRule="auto"/>
      </w:pPr>
      <w:r w:rsidRPr="00150CCB">
        <w:t>According to the central bureau of statistics wind, sun and biomass already supply more than 50 % of total electricity production in the Netherlands</w:t>
      </w:r>
      <w:r w:rsidRPr="00150CCB">
        <w:rPr>
          <w:color w:val="0F1115"/>
        </w:rPr>
        <w:t xml:space="preserve"> (</w:t>
      </w:r>
      <w:r w:rsidRPr="00150CCB">
        <w:t>CBS, 2023). Studies showed that combining solar and wind energy is the most economically feasible solution that also achieves a big reduction in overall CO</w:t>
      </w:r>
      <w:r w:rsidRPr="00150CCB">
        <w:rPr>
          <w:vertAlign w:val="subscript"/>
        </w:rPr>
        <w:t>2</w:t>
      </w:r>
      <w:r w:rsidRPr="00150CCB">
        <w:t xml:space="preserve"> emissions (Muller et al., 2023).</w:t>
      </w:r>
      <w:r w:rsidRPr="00150CCB">
        <w:rPr>
          <w:rFonts w:ascii="Open Sans" w:hAnsi="Open Sans" w:cs="Open Sans"/>
          <w:color w:val="000000" w:themeColor="text1"/>
          <w:sz w:val="21"/>
          <w:szCs w:val="21"/>
        </w:rPr>
        <w:t xml:space="preserve"> </w:t>
      </w:r>
      <w:r w:rsidRPr="00150CCB">
        <w:rPr>
          <w:color w:val="000000" w:themeColor="text1"/>
        </w:rPr>
        <w:t>Solar energy alone fluctuates a lot and the solar-wind combination provides higher stability (</w:t>
      </w:r>
      <w:proofErr w:type="spellStart"/>
      <w:r w:rsidRPr="00150CCB">
        <w:rPr>
          <w:color w:val="000000" w:themeColor="text1"/>
        </w:rPr>
        <w:t>Kreuwel</w:t>
      </w:r>
      <w:proofErr w:type="spellEnd"/>
      <w:r w:rsidRPr="00150CCB">
        <w:rPr>
          <w:color w:val="000000" w:themeColor="text1"/>
        </w:rPr>
        <w:t xml:space="preserve"> et al., 2020; Muller et al., 2023).</w:t>
      </w:r>
      <w:r w:rsidRPr="00150CCB">
        <w:t xml:space="preserve"> Moreover, grid connection and battery storage are also extremely important as a back-up plan on cloudy, windless days (</w:t>
      </w:r>
      <w:proofErr w:type="spellStart"/>
      <w:r w:rsidRPr="00150CCB">
        <w:t>Bakhtvar</w:t>
      </w:r>
      <w:proofErr w:type="spellEnd"/>
      <w:r w:rsidRPr="00150CCB">
        <w:t xml:space="preserve"> et al., 2021). </w:t>
      </w:r>
      <w:r>
        <w:t>Lastly, as a future consideration</w:t>
      </w:r>
      <w:r w:rsidRPr="00150CCB">
        <w:t>, geothermal energy has high potential for heating and sterilis</w:t>
      </w:r>
      <w:r>
        <w:t>ing</w:t>
      </w:r>
      <w:r w:rsidRPr="00150CCB">
        <w:t xml:space="preserve"> in the process, </w:t>
      </w:r>
      <w:r>
        <w:t xml:space="preserve">but </w:t>
      </w:r>
      <w:r w:rsidRPr="00150CCB">
        <w:t xml:space="preserve">it is not used for large-scale biomanufacturing yet (Willems et al., 2019; Figueira et </w:t>
      </w:r>
      <w:proofErr w:type="spellStart"/>
      <w:r w:rsidRPr="00150CCB">
        <w:t>al.,2024</w:t>
      </w:r>
      <w:proofErr w:type="spellEnd"/>
      <w:r>
        <w:t>).</w:t>
      </w:r>
    </w:p>
    <w:p w14:paraId="75FCD4C1" w14:textId="27332328" w:rsidR="06802B77" w:rsidRPr="002310D8" w:rsidRDefault="06802B77" w:rsidP="7910AC43">
      <w:pPr>
        <w:pStyle w:val="Heading2"/>
        <w:spacing w:line="276" w:lineRule="auto"/>
        <w:rPr>
          <w:rFonts w:ascii="Arial" w:eastAsia="Arial" w:hAnsi="Arial" w:cs="Arial"/>
        </w:rPr>
      </w:pPr>
      <w:bookmarkStart w:id="148" w:name="_Toc212212233"/>
      <w:r w:rsidRPr="16EF5376">
        <w:rPr>
          <w:rFonts w:ascii="Arial" w:eastAsia="Arial" w:hAnsi="Arial" w:cs="Arial"/>
        </w:rPr>
        <w:t>GMO</w:t>
      </w:r>
      <w:bookmarkEnd w:id="148"/>
    </w:p>
    <w:p w14:paraId="114663F9" w14:textId="722EEA39" w:rsidR="06802B77" w:rsidRPr="00150CCB" w:rsidRDefault="06802B77" w:rsidP="7910AC43">
      <w:pPr>
        <w:spacing w:line="276" w:lineRule="auto"/>
      </w:pPr>
      <w:r w:rsidRPr="00150CCB">
        <w:t xml:space="preserve">Studies done on genetically modifying human and rat </w:t>
      </w:r>
      <w:r>
        <w:t>ADSC</w:t>
      </w:r>
      <w:r w:rsidR="00341623">
        <w:t>s</w:t>
      </w:r>
      <w:r w:rsidRPr="00150CCB">
        <w:t xml:space="preserve"> to directly overexpress the required gr</w:t>
      </w:r>
      <w:r w:rsidR="00C32EFF" w:rsidRPr="00150CCB">
        <w:t>owth</w:t>
      </w:r>
      <w:r w:rsidRPr="00150CCB">
        <w:t xml:space="preserve"> factors</w:t>
      </w:r>
      <w:r w:rsidR="0017239F">
        <w:t>,</w:t>
      </w:r>
      <w:r w:rsidRPr="00150CCB">
        <w:t xml:space="preserve"> successfully demonstrated an increase in cell proliferation of </w:t>
      </w:r>
      <w:r>
        <w:t>ADSC</w:t>
      </w:r>
      <w:r w:rsidR="00341623">
        <w:t>s</w:t>
      </w:r>
      <w:r w:rsidRPr="00150CCB">
        <w:t xml:space="preserve"> achieving effects comparable with that of exogenous supplementation of the same growth factors (Mao et al., 2020; Zhang et al., 2014; Wang et al., 2019). Genetic modification involve</w:t>
      </w:r>
      <w:r w:rsidR="009D1E61">
        <w:t xml:space="preserve">d </w:t>
      </w:r>
      <w:r w:rsidRPr="00150CCB">
        <w:t>simply integrating the growth factor gene sourced from humans to transform a lentivirus, followed by transfection and overexpression in human ADSC (Mao et al., 2020; Zhang et al., 2014; Wang et al., 2019).</w:t>
      </w:r>
    </w:p>
    <w:p w14:paraId="1B23DAD8" w14:textId="22C09E62" w:rsidR="06802B77" w:rsidRPr="00150CCB" w:rsidRDefault="06802B77" w:rsidP="7910AC43">
      <w:pPr>
        <w:spacing w:line="276" w:lineRule="auto"/>
      </w:pPr>
      <w:r w:rsidRPr="00150CCB">
        <w:t xml:space="preserve">It is important to explore the genetic similarity of human growth factor genes with porcine genes to assess the translatability. </w:t>
      </w:r>
      <w:r>
        <w:t xml:space="preserve">From </w:t>
      </w:r>
      <w:r w:rsidR="13E32B84">
        <w:t>A</w:t>
      </w:r>
      <w:r w:rsidR="3DCC98C7">
        <w:t>ppendix</w:t>
      </w:r>
      <w:r>
        <w:t xml:space="preserve"> </w:t>
      </w:r>
      <w:r w:rsidR="171B960C">
        <w:t>L</w:t>
      </w:r>
      <w:r w:rsidRPr="00150CCB">
        <w:t xml:space="preserve">, sequential and structural similarity obtained from </w:t>
      </w:r>
      <w:commentRangeStart w:id="149"/>
      <w:r w:rsidRPr="00150CCB">
        <w:t xml:space="preserve">KEGG </w:t>
      </w:r>
      <w:commentRangeEnd w:id="149"/>
      <w:r w:rsidRPr="00150CCB">
        <w:rPr>
          <w:rStyle w:val="CommentReference"/>
          <w:sz w:val="22"/>
          <w:szCs w:val="22"/>
        </w:rPr>
        <w:commentReference w:id="149"/>
      </w:r>
      <w:r w:rsidRPr="00150CCB">
        <w:t>and AlphaFold databases can be inferred, except for PDGF, which has low sequence similarity, the other growth factors have both sequence and structural similarity, suggesting that they perform the same functions (</w:t>
      </w:r>
      <w:proofErr w:type="spellStart"/>
      <w:r w:rsidRPr="00150CCB">
        <w:t>Kanehisa</w:t>
      </w:r>
      <w:proofErr w:type="spellEnd"/>
      <w:r w:rsidRPr="00150CCB">
        <w:t xml:space="preserve"> &amp; Goto, 2000; Jumper et al., 2021). Growth factors are predominantly </w:t>
      </w:r>
      <w:r w:rsidR="000826C6" w:rsidRPr="00150CCB">
        <w:t>signalling</w:t>
      </w:r>
      <w:r w:rsidRPr="00150CCB">
        <w:t xml:space="preserve"> proteins, these have cleavage sites that are removed before post-translational modifications (PTMs). The presence of signal peptides and having the same cleavage sites were explored using </w:t>
      </w:r>
      <w:proofErr w:type="spellStart"/>
      <w:r w:rsidRPr="00150CCB">
        <w:t>SignalP</w:t>
      </w:r>
      <w:proofErr w:type="spellEnd"/>
      <w:r w:rsidRPr="00150CCB">
        <w:t xml:space="preserve"> 6.0, and based on the results, except for FGF2, a non</w:t>
      </w:r>
      <w:r w:rsidR="00DD11F1" w:rsidRPr="25A98F42">
        <w:t>-</w:t>
      </w:r>
      <w:r w:rsidRPr="00150CCB">
        <w:t>secretory protein lacking a signal peptide, the other two growth factors in both humans and pigs had similar signal peptide compositions (Teufel et al., 2022).</w:t>
      </w:r>
    </w:p>
    <w:p w14:paraId="1589BD4E" w14:textId="726CA07E" w:rsidR="06802B77" w:rsidRPr="00150CCB" w:rsidRDefault="06802B77" w:rsidP="7910AC43">
      <w:pPr>
        <w:spacing w:line="276" w:lineRule="auto"/>
      </w:pPr>
      <w:r w:rsidRPr="00150CCB">
        <w:t xml:space="preserve">Further, UniProt was used to identify the PTMs to show that both organisms have similar modifications. This reveals that when the human gene is overexpressed in a pig cell, </w:t>
      </w:r>
      <w:r w:rsidR="00732B28">
        <w:t>increased production</w:t>
      </w:r>
      <w:r w:rsidRPr="00150CCB">
        <w:t xml:space="preserve"> of the protein can be expected. Unfortunately, only the PTMs of EGF have peer-reviewed data in the database, but on a positive outlook, the growth factors in both organisms show similar PTMs. Finally, KEGG was used to look into whether the proteins mentioned have similar metabolic pathways. </w:t>
      </w:r>
      <w:r w:rsidR="009240D2">
        <w:t>It was found that</w:t>
      </w:r>
      <w:r w:rsidRPr="00150CCB">
        <w:t xml:space="preserve"> the proteins from the two organisms had the exact same metabolic pathways except for PDGF. The main pathway these growth factors follow is the PI3K pathway (</w:t>
      </w:r>
      <w:proofErr w:type="spellStart"/>
      <w:r w:rsidRPr="00150CCB">
        <w:t>Kanehisa</w:t>
      </w:r>
      <w:proofErr w:type="spellEnd"/>
      <w:r w:rsidRPr="00150CCB">
        <w:t xml:space="preserve"> &amp; Goto, 2000). As seen in </w:t>
      </w:r>
      <w:r>
        <w:t xml:space="preserve">Figure </w:t>
      </w:r>
      <w:r w:rsidR="0D6FF91A">
        <w:t>7</w:t>
      </w:r>
      <w:r w:rsidRPr="00150CCB">
        <w:t>, the growth factor binds to the tyrosine kinase receptor (RTK), which activates phosphoinositide 3-kinase (PI3K), which subsequently phosphorylates phosphatidylinositol trisphosphate (PIP3). This activates the protein kinase B (AKT) protein, which inhibits extracellular signal-regulated kinase (ERK) formation while also promoting cell proliferation by activating breast cancer gene 1 (BRCA1) and endothelial nitric oxide synthase (</w:t>
      </w:r>
      <w:proofErr w:type="spellStart"/>
      <w:r w:rsidRPr="00150CCB">
        <w:t>eNOS</w:t>
      </w:r>
      <w:proofErr w:type="spellEnd"/>
      <w:r w:rsidRPr="00150CCB">
        <w:t>).</w:t>
      </w:r>
    </w:p>
    <w:p w14:paraId="25C378A4" w14:textId="24EA1CF5" w:rsidR="06802B77" w:rsidRPr="00150CCB" w:rsidRDefault="06802B77" w:rsidP="7910AC43">
      <w:pPr>
        <w:spacing w:line="276" w:lineRule="auto"/>
        <w:rPr>
          <w:rFonts w:ascii="Calibri" w:eastAsia="Calibri" w:hAnsi="Calibri" w:cs="Calibri"/>
        </w:rPr>
      </w:pPr>
      <w:r>
        <w:rPr>
          <w:noProof/>
        </w:rPr>
        <w:drawing>
          <wp:inline distT="0" distB="0" distL="0" distR="0" wp14:anchorId="3630FC74" wp14:editId="4B11D155">
            <wp:extent cx="3867150" cy="2097655"/>
            <wp:effectExtent l="0" t="0" r="0" b="0"/>
            <wp:docPr id="14630488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1882" name=""/>
                    <pic:cNvPicPr/>
                  </pic:nvPicPr>
                  <pic:blipFill>
                    <a:blip r:embed="rId20">
                      <a:extLst>
                        <a:ext uri="{28A0092B-C50C-407E-A947-70E740481C1C}">
                          <a14:useLocalDpi xmlns:a14="http://schemas.microsoft.com/office/drawing/2010/main"/>
                        </a:ext>
                      </a:extLst>
                    </a:blip>
                    <a:stretch>
                      <a:fillRect/>
                    </a:stretch>
                  </pic:blipFill>
                  <pic:spPr>
                    <a:xfrm>
                      <a:off x="0" y="0"/>
                      <a:ext cx="3867150" cy="2097655"/>
                    </a:xfrm>
                    <a:prstGeom prst="rect">
                      <a:avLst/>
                    </a:prstGeom>
                  </pic:spPr>
                </pic:pic>
              </a:graphicData>
            </a:graphic>
          </wp:inline>
        </w:drawing>
      </w:r>
    </w:p>
    <w:p w14:paraId="2CA91C9E" w14:textId="1B9A059B" w:rsidR="7910AC43" w:rsidRPr="00150CCB" w:rsidRDefault="06802B77" w:rsidP="7910AC43">
      <w:pPr>
        <w:spacing w:line="276" w:lineRule="auto"/>
        <w:rPr>
          <w:sz w:val="18"/>
          <w:szCs w:val="18"/>
        </w:rPr>
      </w:pPr>
      <w:r w:rsidRPr="1720BDE6">
        <w:rPr>
          <w:b/>
          <w:sz w:val="18"/>
          <w:szCs w:val="18"/>
        </w:rPr>
        <w:t xml:space="preserve">Figure </w:t>
      </w:r>
      <w:r w:rsidR="44A429D0" w:rsidRPr="1720BDE6">
        <w:rPr>
          <w:b/>
          <w:sz w:val="18"/>
          <w:szCs w:val="18"/>
        </w:rPr>
        <w:t>7</w:t>
      </w:r>
      <w:r w:rsidRPr="1720BDE6">
        <w:rPr>
          <w:b/>
          <w:sz w:val="18"/>
          <w:szCs w:val="18"/>
        </w:rPr>
        <w:t>.</w:t>
      </w:r>
      <w:r w:rsidRPr="1720BDE6">
        <w:rPr>
          <w:sz w:val="18"/>
          <w:szCs w:val="18"/>
        </w:rPr>
        <w:t xml:space="preserve"> Metabolic pathway shown by both pig and human growth factors showing cell proliferation as the outcome.</w:t>
      </w:r>
    </w:p>
    <w:p w14:paraId="189FA42C" w14:textId="602193E8" w:rsidR="7910AC43" w:rsidRPr="00150CCB" w:rsidRDefault="06802B77" w:rsidP="7910AC43">
      <w:pPr>
        <w:spacing w:line="276" w:lineRule="auto"/>
      </w:pPr>
      <w:r w:rsidRPr="00150CCB">
        <w:t xml:space="preserve">There are a couple of limitations that need to be looked into. As it turns out, the PDGFB gene has not been annotated in pigs and thus lacks peer-reviewed data in UniProt and KEGG (The UniProt Consortium, 2025; </w:t>
      </w:r>
      <w:proofErr w:type="spellStart"/>
      <w:r w:rsidRPr="00150CCB">
        <w:t>Kanehisa</w:t>
      </w:r>
      <w:proofErr w:type="spellEnd"/>
      <w:r w:rsidRPr="00150CCB">
        <w:t xml:space="preserve"> &amp; Goto, 2000). The PDGFA protein is the closest homolog of this protein, and hence for reference in this study, the PDGFA protein of pig was compared with the PDGFB gene of humans. This explains the low sequence similarity and the absence of information regarding the PTM of this growth factor. FGF2 is not a signal peptide, and hence the unknown PTM of this growth factor in pigs makes it hard to compare across species. Regardless of the bioinformatic assays, further wet lab experiments and research on a pilot scale to investigate the attributes of these genes in pigs are necessary before starting with the transfections.</w:t>
      </w:r>
    </w:p>
    <w:p w14:paraId="017F7356" w14:textId="791ACF14" w:rsidR="06802B77" w:rsidRPr="00150CCB" w:rsidRDefault="06802B77" w:rsidP="7910AC43">
      <w:pPr>
        <w:spacing w:line="276" w:lineRule="auto"/>
      </w:pPr>
      <w:r w:rsidRPr="00150CCB">
        <w:t>Another GMO recommendation would be to eliminate the Warburg effect with genome editing. A research group eliminated the Warburg effect in CHO and HEK293 cells, with the engineered cells being able to maintain their growth rate. They achieve that by knocking out lactate dehydrogenase as well as regulators that inhibit pyruvate conversion to acetyl-CoA (</w:t>
      </w:r>
      <w:proofErr w:type="spellStart"/>
      <w:r w:rsidRPr="00150CCB">
        <w:t>Hefzi</w:t>
      </w:r>
      <w:proofErr w:type="spellEnd"/>
      <w:r w:rsidRPr="00150CCB">
        <w:t xml:space="preserve"> et </w:t>
      </w:r>
      <w:proofErr w:type="spellStart"/>
      <w:r w:rsidRPr="00150CCB">
        <w:t>al.,2024</w:t>
      </w:r>
      <w:proofErr w:type="spellEnd"/>
      <w:r w:rsidRPr="00150CCB">
        <w:t>).</w:t>
      </w:r>
      <w:r w:rsidR="00737F80">
        <w:t xml:space="preserve"> That is a really important recommendation, especially in the feed and bleed scenario</w:t>
      </w:r>
      <w:r w:rsidR="006C62B3">
        <w:t xml:space="preserve">, </w:t>
      </w:r>
      <w:r w:rsidR="00737F80">
        <w:t xml:space="preserve">where </w:t>
      </w:r>
      <w:r w:rsidR="00BF4E0B">
        <w:t xml:space="preserve">toxicity accumulation is </w:t>
      </w:r>
      <w:r w:rsidR="00D703CB">
        <w:t xml:space="preserve">a bottleneck. </w:t>
      </w:r>
    </w:p>
    <w:p w14:paraId="4A2862A3" w14:textId="46A8CEEA" w:rsidR="06802B77" w:rsidRPr="002310D8" w:rsidRDefault="06802B77" w:rsidP="7910AC43">
      <w:pPr>
        <w:pStyle w:val="Heading2"/>
        <w:spacing w:line="276" w:lineRule="auto"/>
        <w:rPr>
          <w:rFonts w:ascii="Arial" w:eastAsia="Arial" w:hAnsi="Arial" w:cs="Arial"/>
        </w:rPr>
      </w:pPr>
      <w:bookmarkStart w:id="150" w:name="_Toc212212234"/>
      <w:r w:rsidRPr="16EF5376">
        <w:rPr>
          <w:rFonts w:ascii="Arial" w:eastAsia="Arial" w:hAnsi="Arial" w:cs="Arial"/>
        </w:rPr>
        <w:t>Enhanced growth factors</w:t>
      </w:r>
      <w:bookmarkEnd w:id="150"/>
      <w:r w:rsidRPr="16EF5376">
        <w:rPr>
          <w:rFonts w:ascii="Arial" w:eastAsia="Arial" w:hAnsi="Arial" w:cs="Arial"/>
        </w:rPr>
        <w:t xml:space="preserve"> </w:t>
      </w:r>
    </w:p>
    <w:p w14:paraId="0B244A45" w14:textId="753D7592" w:rsidR="008A7B8C" w:rsidRDefault="06802B77" w:rsidP="19AECA8F">
      <w:pPr>
        <w:spacing w:line="276" w:lineRule="auto"/>
      </w:pPr>
      <w:r>
        <w:t>Growth medium for animal cells are the main medium components that drive up the cost</w:t>
      </w:r>
      <w:r w:rsidR="00814D24">
        <w:t xml:space="preserve"> of this process,</w:t>
      </w:r>
      <w:r w:rsidR="39E00CDE">
        <w:t xml:space="preserve"> especially</w:t>
      </w:r>
      <w:r>
        <w:t xml:space="preserve"> in perfusion bioreactor where medium is </w:t>
      </w:r>
      <w:r w:rsidR="39E00CDE">
        <w:t xml:space="preserve">constantly needed to be replaced. </w:t>
      </w:r>
      <w:r w:rsidR="15288E7B">
        <w:t xml:space="preserve">Among </w:t>
      </w:r>
      <w:r w:rsidR="62B89968">
        <w:t>them</w:t>
      </w:r>
      <w:r w:rsidR="15288E7B">
        <w:t>, FGF2 is the potential target fo</w:t>
      </w:r>
      <w:r w:rsidR="3721FD71">
        <w:t>r</w:t>
      </w:r>
      <w:r w:rsidR="15288E7B">
        <w:t xml:space="preserve"> enhan</w:t>
      </w:r>
      <w:r w:rsidR="0D049F84">
        <w:t>cement</w:t>
      </w:r>
      <w:r>
        <w:t xml:space="preserve"> </w:t>
      </w:r>
      <w:r w:rsidR="21772C9A">
        <w:t xml:space="preserve">as it is thermally unstable </w:t>
      </w:r>
      <w:r w:rsidR="59A1E26A">
        <w:t>at 37 °C</w:t>
      </w:r>
      <w:r w:rsidR="21772C9A">
        <w:t xml:space="preserve"> and los</w:t>
      </w:r>
      <w:r w:rsidR="7845B925">
        <w:t>es</w:t>
      </w:r>
      <w:r w:rsidR="21772C9A">
        <w:t xml:space="preserve"> most </w:t>
      </w:r>
      <w:r w:rsidR="1D0D523D">
        <w:t xml:space="preserve">of its activity within 24 hours </w:t>
      </w:r>
      <w:r w:rsidR="2F9BF611">
        <w:t>(Chen et al., 2012).</w:t>
      </w:r>
      <w:r>
        <w:t xml:space="preserve"> One of the most promising </w:t>
      </w:r>
      <w:r w:rsidR="00441DAB">
        <w:t>approaches</w:t>
      </w:r>
      <w:r>
        <w:t xml:space="preserve"> to enhance the stability and half</w:t>
      </w:r>
      <w:r w:rsidR="00C51376">
        <w:t>-</w:t>
      </w:r>
      <w:r>
        <w:t xml:space="preserve">life of </w:t>
      </w:r>
      <w:r w:rsidR="1DF8C023">
        <w:t>FGF2 is stabilization with heparin</w:t>
      </w:r>
      <w:r w:rsidR="60958F64">
        <w:t>. Althou</w:t>
      </w:r>
      <w:r w:rsidR="348A29E3">
        <w:t>gh</w:t>
      </w:r>
      <w:r w:rsidR="60958F64">
        <w:t xml:space="preserve"> heparin </w:t>
      </w:r>
      <w:r w:rsidR="100541A3">
        <w:t xml:space="preserve">helps FGF2 to </w:t>
      </w:r>
      <w:r w:rsidR="2858ED19">
        <w:t>extend its activity</w:t>
      </w:r>
      <w:r w:rsidR="764ED089">
        <w:t xml:space="preserve"> </w:t>
      </w:r>
      <w:commentRangeStart w:id="151"/>
      <w:commentRangeStart w:id="152"/>
      <w:r w:rsidR="764ED089">
        <w:t>(</w:t>
      </w:r>
      <w:proofErr w:type="spellStart"/>
      <w:r w:rsidR="764ED089">
        <w:t>Furue</w:t>
      </w:r>
      <w:proofErr w:type="spellEnd"/>
      <w:r w:rsidR="764ED089">
        <w:t xml:space="preserve"> et al., 2008)</w:t>
      </w:r>
      <w:commentRangeEnd w:id="151"/>
      <w:r>
        <w:rPr>
          <w:rStyle w:val="CommentReference"/>
          <w:sz w:val="22"/>
          <w:szCs w:val="22"/>
        </w:rPr>
        <w:commentReference w:id="151"/>
      </w:r>
      <w:commentRangeEnd w:id="152"/>
      <w:r>
        <w:rPr>
          <w:rStyle w:val="CommentReference"/>
          <w:sz w:val="22"/>
          <w:szCs w:val="22"/>
        </w:rPr>
        <w:commentReference w:id="152"/>
      </w:r>
      <w:r w:rsidR="2858ED19">
        <w:t>, heparin’s animal origin and high cost l</w:t>
      </w:r>
      <w:r w:rsidR="53DB9C47">
        <w:t>imit its suitability.</w:t>
      </w:r>
      <w:r w:rsidR="473AECDD">
        <w:t xml:space="preserve"> To address this, </w:t>
      </w:r>
      <w:r w:rsidR="0A789D44">
        <w:t xml:space="preserve">engineered </w:t>
      </w:r>
      <w:r w:rsidR="02ACB965">
        <w:t xml:space="preserve">thermostable </w:t>
      </w:r>
      <w:r w:rsidR="0A789D44">
        <w:t>variants such as FGF2-G3, which contains nine amino-aci</w:t>
      </w:r>
      <w:r w:rsidR="5F3E5B66">
        <w:t>d</w:t>
      </w:r>
      <w:r w:rsidR="0A789D44">
        <w:t xml:space="preserve"> substi</w:t>
      </w:r>
      <w:r w:rsidR="0FE95163">
        <w:t>tutions,</w:t>
      </w:r>
      <w:r w:rsidR="0A789D44">
        <w:t xml:space="preserve"> </w:t>
      </w:r>
      <w:r w:rsidR="3B79E435">
        <w:t xml:space="preserve">have been developed. FGF2-G3 remains </w:t>
      </w:r>
      <w:r w:rsidR="72822746">
        <w:t>active for over 20 days at 37 °C (</w:t>
      </w:r>
      <w:commentRangeStart w:id="153"/>
      <w:r w:rsidR="72822746">
        <w:t>Dvorak et al., 2018</w:t>
      </w:r>
      <w:commentRangeEnd w:id="153"/>
      <w:r>
        <w:rPr>
          <w:rStyle w:val="CommentReference"/>
          <w:sz w:val="22"/>
          <w:szCs w:val="22"/>
        </w:rPr>
        <w:commentReference w:id="153"/>
      </w:r>
      <w:r w:rsidR="72822746">
        <w:t>)</w:t>
      </w:r>
      <w:r w:rsidR="028FF579">
        <w:t>,</w:t>
      </w:r>
      <w:r w:rsidR="630BAC65">
        <w:t xml:space="preserve"> potentially lowering the need for frequent medium replacement</w:t>
      </w:r>
      <w:r w:rsidR="72822746">
        <w:t>.</w:t>
      </w:r>
      <w:r w:rsidR="7A4E09CB">
        <w:t xml:space="preserve"> Even though production costs of this engineered growth factor remain uncertain, it offers a promising route </w:t>
      </w:r>
      <w:r w:rsidR="5457AD75">
        <w:t>to reduce overall medium expenses regarding t</w:t>
      </w:r>
      <w:r w:rsidR="00B30559">
        <w:t>he</w:t>
      </w:r>
      <w:r w:rsidR="5457AD75">
        <w:t xml:space="preserve"> growth factor issue.</w:t>
      </w:r>
    </w:p>
    <w:p w14:paraId="15B7EA32" w14:textId="72129C5D" w:rsidR="06802B77" w:rsidRPr="002310D8" w:rsidRDefault="06802B77" w:rsidP="7910AC43">
      <w:pPr>
        <w:pStyle w:val="Heading1"/>
        <w:spacing w:line="276" w:lineRule="auto"/>
        <w:rPr>
          <w:rFonts w:ascii="Arial" w:eastAsia="Arial" w:hAnsi="Arial" w:cs="Arial"/>
        </w:rPr>
      </w:pPr>
      <w:bookmarkStart w:id="154" w:name="_Toc212212235"/>
      <w:r>
        <w:t>X</w:t>
      </w:r>
      <w:r w:rsidR="5A87AB2C">
        <w:t>I</w:t>
      </w:r>
      <w:r w:rsidR="78103248">
        <w:t>I</w:t>
      </w:r>
      <w:r w:rsidR="161B8185">
        <w:t>.</w:t>
      </w:r>
      <w:r>
        <w:tab/>
        <w:t>Future</w:t>
      </w:r>
      <w:r w:rsidRPr="00150CCB">
        <w:t xml:space="preserve"> considerations</w:t>
      </w:r>
      <w:bookmarkEnd w:id="154"/>
    </w:p>
    <w:p w14:paraId="5B71F392" w14:textId="38D43EE9" w:rsidR="06802B77" w:rsidRPr="002310D8" w:rsidRDefault="06802B77" w:rsidP="7910AC43">
      <w:pPr>
        <w:pStyle w:val="Heading2"/>
        <w:spacing w:line="276" w:lineRule="auto"/>
        <w:rPr>
          <w:rFonts w:ascii="Arial" w:eastAsia="Arial" w:hAnsi="Arial" w:cs="Arial"/>
        </w:rPr>
      </w:pPr>
      <w:bookmarkStart w:id="155" w:name="_Toc212212236"/>
      <w:r w:rsidRPr="2A5F4FD9">
        <w:rPr>
          <w:rFonts w:ascii="Arial" w:eastAsia="Arial" w:hAnsi="Arial" w:cs="Arial"/>
        </w:rPr>
        <w:t>Medium Recycling</w:t>
      </w:r>
      <w:bookmarkEnd w:id="155"/>
      <w:r w:rsidRPr="2A5F4FD9">
        <w:rPr>
          <w:rFonts w:ascii="Arial" w:eastAsia="Arial" w:hAnsi="Arial" w:cs="Arial"/>
        </w:rPr>
        <w:t xml:space="preserve"> </w:t>
      </w:r>
    </w:p>
    <w:p w14:paraId="1D93C372" w14:textId="5C59F1D8" w:rsidR="06802B77" w:rsidRPr="00150CCB" w:rsidRDefault="06802B77" w:rsidP="7910AC43">
      <w:pPr>
        <w:spacing w:line="276" w:lineRule="auto"/>
      </w:pPr>
      <w:r>
        <w:t xml:space="preserve">Medium recycling </w:t>
      </w:r>
      <w:r w:rsidR="784449C1">
        <w:t>has a potential to reduce medium costs but it is not yet economically viable</w:t>
      </w:r>
      <w:r>
        <w:t>.</w:t>
      </w:r>
      <w:r w:rsidR="3C2C363B">
        <w:t xml:space="preserve"> That is why it was excl</w:t>
      </w:r>
      <w:r w:rsidR="23827B8B">
        <w:t xml:space="preserve">uded from the final bioprocess design. Its </w:t>
      </w:r>
      <w:r w:rsidR="4740D512">
        <w:t>future feasibility will depend on the development of low-cost filtration membr</w:t>
      </w:r>
      <w:r w:rsidR="29582F3E">
        <w:t>anes, automated nutrient sensing, and closed-loop sterile perfusion systems.</w:t>
      </w:r>
    </w:p>
    <w:p w14:paraId="27F834B5" w14:textId="62FA175B" w:rsidR="0498F303" w:rsidRDefault="29582F3E" w:rsidP="0498F303">
      <w:pPr>
        <w:spacing w:line="276" w:lineRule="auto"/>
      </w:pPr>
      <w:r>
        <w:t xml:space="preserve">Different recycling bioprocess strategies show </w:t>
      </w:r>
      <w:r w:rsidR="11564CFC">
        <w:t xml:space="preserve">50-70% medium reuse, with </w:t>
      </w:r>
      <w:r w:rsidR="5F647113">
        <w:t xml:space="preserve">20-80% yield improvement per unit of fresh medium. However, these approaches remain technically complex, with high costs. </w:t>
      </w:r>
      <w:r w:rsidR="183979A5">
        <w:t>Dialysis and ultrafiltration cause significant capital and consumable cost</w:t>
      </w:r>
      <w:r w:rsidR="116DD769">
        <w:t xml:space="preserve">, especially where the long-term sterilization is needed. Additionally, </w:t>
      </w:r>
      <w:r w:rsidR="6ABEC62C">
        <w:t xml:space="preserve">the recycled media often requires nutrient and osmolarity rebalancing, which adds a layer of operational complexity (Riese et al., 1994; </w:t>
      </w:r>
      <w:proofErr w:type="spellStart"/>
      <w:r w:rsidR="6ABEC62C">
        <w:t>Madabhushi</w:t>
      </w:r>
      <w:proofErr w:type="spellEnd"/>
      <w:r w:rsidR="6ABEC62C">
        <w:t xml:space="preserve"> et al., 2022; Romann et al., 2023; Nath et al., 2017; Nahmias, 2017). Since most results are from pilot-scale </w:t>
      </w:r>
      <w:r w:rsidR="211E5BE2">
        <w:t xml:space="preserve">studies, there is no certain </w:t>
      </w:r>
      <w:proofErr w:type="spellStart"/>
      <w:r w:rsidR="211E5BE2">
        <w:t>evidance</w:t>
      </w:r>
      <w:proofErr w:type="spellEnd"/>
      <w:r w:rsidR="211E5BE2">
        <w:t xml:space="preserve"> on the commercial feasibility based</w:t>
      </w:r>
      <w:r w:rsidR="0884EAB4">
        <w:t xml:space="preserve"> on large scale perfusion systems. </w:t>
      </w:r>
      <w:r w:rsidR="5C5CA17A">
        <w:t>In fact, Believer Meats reported that dialysis-based media recycling currently increases</w:t>
      </w:r>
      <w:r w:rsidR="4108477D">
        <w:t xml:space="preserve"> both the cost and the risk due to membrane expenses and sterility challenges </w:t>
      </w:r>
      <w:r w:rsidR="681440EE">
        <w:t>(Quek et al., 2024).</w:t>
      </w:r>
    </w:p>
    <w:p w14:paraId="27AB99CF" w14:textId="26105676" w:rsidR="06802B77" w:rsidRPr="002310D8" w:rsidRDefault="06802B77" w:rsidP="7910AC43">
      <w:pPr>
        <w:pStyle w:val="Heading2"/>
        <w:spacing w:line="276" w:lineRule="auto"/>
        <w:rPr>
          <w:rFonts w:ascii="Arial" w:eastAsia="Arial" w:hAnsi="Arial" w:cs="Arial"/>
        </w:rPr>
      </w:pPr>
      <w:bookmarkStart w:id="156" w:name="_Toc212212237"/>
      <w:r w:rsidRPr="5DEB0DD9">
        <w:rPr>
          <w:rFonts w:ascii="Arial" w:eastAsia="Arial" w:hAnsi="Arial" w:cs="Arial"/>
        </w:rPr>
        <w:t>Growth factor production from yeast</w:t>
      </w:r>
      <w:bookmarkEnd w:id="156"/>
    </w:p>
    <w:p w14:paraId="33936D0D" w14:textId="317DBBC2" w:rsidR="06802B77" w:rsidRPr="00150CCB" w:rsidRDefault="06802B77" w:rsidP="7910AC43">
      <w:pPr>
        <w:spacing w:line="276" w:lineRule="auto"/>
      </w:pPr>
      <w:r w:rsidRPr="00150CCB">
        <w:t xml:space="preserve">Currently recombinant growth factors are the largest economic bottleneck for producing cultivated fat within price ranges comparable to that of traditional fat cultivation. </w:t>
      </w:r>
      <w:r w:rsidR="005B2D8F">
        <w:t>As a solution</w:t>
      </w:r>
      <w:r w:rsidRPr="00150CCB">
        <w:t xml:space="preserve">, yeast was investigated as an expression system to produce the same growth factors. However, this option is not currently included in the proposed design, due to the complexity of implementing yeast in bioprocess and the need for pilot-scale research before implementation. The complexity of implementing yeast stems from the need of having either a separate production line for growth factor production or a co-culture system of yeast and ADSCs. Also, the objective of this project is to keep the product with limited Genetic Modification </w:t>
      </w:r>
      <w:ins w:id="157" w:author="Lakkavalli Subbarao, Siddharth" w:date="2025-10-23T21:25:00Z">
        <w:r w:rsidR="3E77D437">
          <w:t>(</w:t>
        </w:r>
      </w:ins>
      <w:r w:rsidRPr="00150CCB">
        <w:t>GM</w:t>
      </w:r>
      <w:ins w:id="158" w:author="Lakkavalli Subbarao, Siddharth" w:date="2025-10-23T21:25:00Z">
        <w:r w:rsidR="5094ECF3">
          <w:t>)</w:t>
        </w:r>
      </w:ins>
      <w:r>
        <w:t>,</w:t>
      </w:r>
      <w:r w:rsidRPr="00150CCB">
        <w:t xml:space="preserve"> which likely would not be the case if yeast were to be implemented.</w:t>
      </w:r>
    </w:p>
    <w:p w14:paraId="52EE5046" w14:textId="1A387D48" w:rsidR="06802B77" w:rsidRPr="00150CCB" w:rsidRDefault="06802B77" w:rsidP="7910AC43">
      <w:pPr>
        <w:spacing w:line="276" w:lineRule="auto"/>
      </w:pPr>
      <w:r w:rsidRPr="00150CCB">
        <w:t xml:space="preserve">Although yeast is currently not implemented in the process there is a future potential if GM regulation changes and more research is done on a larger scale. Yeast being an eukaryote itself, has similar post translation modifications (PTM) with ADSCs and hence would be an ideal expression system to produce the appropriate growth factors. </w:t>
      </w:r>
      <w:r w:rsidRPr="00150CCB">
        <w:rPr>
          <w:i/>
          <w:iCs/>
        </w:rPr>
        <w:t xml:space="preserve">Pichia pastoris </w:t>
      </w:r>
      <w:r w:rsidRPr="00150CCB">
        <w:t xml:space="preserve">(P. pastoris) can be cultured to very high cell densities with just minimal media, and previous studies show that these species have been used to produce GFs </w:t>
      </w:r>
      <w:r w:rsidR="0084225C">
        <w:t>and</w:t>
      </w:r>
      <w:r w:rsidR="00F008EB">
        <w:t xml:space="preserve"> </w:t>
      </w:r>
      <w:r w:rsidR="00102F1B">
        <w:t xml:space="preserve">EGF </w:t>
      </w:r>
      <w:r w:rsidR="005F2522">
        <w:t>or</w:t>
      </w:r>
      <w:r w:rsidRPr="00150CCB">
        <w:t xml:space="preserve"> overexpress FGF2</w:t>
      </w:r>
      <w:r w:rsidR="00385FA7">
        <w:t xml:space="preserve"> by porcine ADSCs</w:t>
      </w:r>
      <w:r w:rsidRPr="00150CCB">
        <w:t xml:space="preserve"> (Liu et al., 2005</w:t>
      </w:r>
      <w:r w:rsidR="005F2522">
        <w:t xml:space="preserve">; </w:t>
      </w:r>
      <w:proofErr w:type="spellStart"/>
      <w:r w:rsidRPr="00150CCB">
        <w:t>Sedlá</w:t>
      </w:r>
      <w:r w:rsidRPr="00150CCB">
        <w:rPr>
          <w:rFonts w:ascii="Calibri" w:eastAsia="Calibri" w:hAnsi="Calibri" w:cs="Calibri"/>
        </w:rPr>
        <w:t>ř</w:t>
      </w:r>
      <w:proofErr w:type="spellEnd"/>
      <w:r w:rsidRPr="00150CCB">
        <w:t xml:space="preserve"> et al., 2021</w:t>
      </w:r>
      <w:r w:rsidR="006938BC">
        <w:t xml:space="preserve">; </w:t>
      </w:r>
      <w:proofErr w:type="spellStart"/>
      <w:r w:rsidRPr="00150CCB">
        <w:t>Eissazadeh</w:t>
      </w:r>
      <w:proofErr w:type="spellEnd"/>
      <w:r w:rsidRPr="00150CCB">
        <w:t xml:space="preserve"> et al., 2017). Additionally, </w:t>
      </w:r>
      <w:r w:rsidRPr="00150CCB">
        <w:rPr>
          <w:i/>
          <w:iCs/>
        </w:rPr>
        <w:t xml:space="preserve">Pichia pink </w:t>
      </w:r>
      <w:r w:rsidRPr="00150CCB">
        <w:t>(P. pink), a commercially available expression system with 100% genetic similarity to P. pastoris, has been previously utilized to overexpress PDGF-BB (</w:t>
      </w:r>
      <w:proofErr w:type="spellStart"/>
      <w:r w:rsidRPr="00150CCB">
        <w:t>Babavalian</w:t>
      </w:r>
      <w:proofErr w:type="spellEnd"/>
      <w:r w:rsidRPr="00150CCB">
        <w:t xml:space="preserve"> et al., 2016; Thermo Fisher Scientific, n.d.).</w:t>
      </w:r>
    </w:p>
    <w:p w14:paraId="38C89049" w14:textId="31BB275D" w:rsidR="06802B77" w:rsidRPr="00150CCB" w:rsidRDefault="06802B77" w:rsidP="7910AC43">
      <w:pPr>
        <w:pStyle w:val="Heading2"/>
        <w:spacing w:line="276" w:lineRule="auto"/>
        <w:rPr>
          <w:rFonts w:ascii="Arial" w:eastAsia="Arial" w:hAnsi="Arial" w:cs="Arial"/>
        </w:rPr>
      </w:pPr>
      <w:bookmarkStart w:id="159" w:name="_Toc212212238"/>
      <w:r w:rsidRPr="58BBE948">
        <w:rPr>
          <w:rFonts w:ascii="Arial" w:eastAsia="Arial" w:hAnsi="Arial" w:cs="Arial"/>
        </w:rPr>
        <w:t>Alginate Encapsulation</w:t>
      </w:r>
      <w:bookmarkEnd w:id="159"/>
    </w:p>
    <w:p w14:paraId="6E8D9BCB" w14:textId="31A0C07F" w:rsidR="06802B77" w:rsidRPr="00150CCB" w:rsidRDefault="06802B77" w:rsidP="7910AC43">
      <w:pPr>
        <w:spacing w:line="276" w:lineRule="auto"/>
      </w:pPr>
      <w:r w:rsidRPr="00150CCB">
        <w:t>Alginate encapsulation was investigated as a potential approach to improve cell viability and protect porcine immortalised adipose-derived stem cells from shear stress, but it was ultimately not implemented in the current design as it is currently not feasible. Alginate encapsulation is a technique that disperses cells in a sodium-alginate solution, which are then crosslinked to form hydrogel microcapsules that act as semi-permeable barriers (</w:t>
      </w:r>
      <w:proofErr w:type="spellStart"/>
      <w:r w:rsidRPr="00150CCB">
        <w:t>Ashimova</w:t>
      </w:r>
      <w:proofErr w:type="spellEnd"/>
      <w:r w:rsidRPr="00150CCB">
        <w:t xml:space="preserve"> et al., 2019; Hoesli et al., 2017; Kang et al., 2021). </w:t>
      </w:r>
    </w:p>
    <w:p w14:paraId="4FCD3D9E" w14:textId="059D3C16" w:rsidR="365ACB9E" w:rsidRPr="00150CCB" w:rsidRDefault="06802B77" w:rsidP="7241E6D1">
      <w:pPr>
        <w:spacing w:line="276" w:lineRule="auto"/>
      </w:pPr>
      <w:r w:rsidRPr="00150CCB">
        <w:t xml:space="preserve">Multiple limitations make alginate encapsulation less suited for </w:t>
      </w:r>
      <w:proofErr w:type="spellStart"/>
      <w:r w:rsidRPr="00150CCB">
        <w:t>BigFat’s</w:t>
      </w:r>
      <w:proofErr w:type="spellEnd"/>
      <w:r w:rsidRPr="00150CCB">
        <w:t xml:space="preserve"> industrial process. The main constraint is mass-transfer limitation, since in alginate capsules, oxygen and nutrients move through the gel much more slowly than they do in water (Caliari &amp; Burdick, 2016; Hoesli et al., 2017; </w:t>
      </w:r>
      <w:proofErr w:type="spellStart"/>
      <w:r w:rsidRPr="00150CCB">
        <w:t>Najdahmadi</w:t>
      </w:r>
      <w:proofErr w:type="spellEnd"/>
      <w:r w:rsidRPr="00150CCB">
        <w:t xml:space="preserve"> et al., 2018). Another issue is that </w:t>
      </w:r>
      <w:r w:rsidR="00AC5A82">
        <w:t>compounds that</w:t>
      </w:r>
      <w:r w:rsidRPr="00150CCB">
        <w:t xml:space="preserve"> have molecular sizes above roughly 100 </w:t>
      </w:r>
      <w:proofErr w:type="spellStart"/>
      <w:r w:rsidRPr="00150CCB">
        <w:t>kDa</w:t>
      </w:r>
      <w:proofErr w:type="spellEnd"/>
      <w:r w:rsidRPr="00150CCB">
        <w:t xml:space="preserve">, </w:t>
      </w:r>
      <w:r w:rsidR="00AC5A82">
        <w:t>such as insulin complexes,</w:t>
      </w:r>
      <w:r w:rsidRPr="00150CCB">
        <w:t xml:space="preserve"> move very slowly through the alginate gel (Sahoo &amp; Biswal, 2021). Mechanical stability of alginate capsules also presents challenges during long-term perfusion or agitation, since gels can gradually weaken as calcium ions leach out or react with phosphate (</w:t>
      </w:r>
      <w:proofErr w:type="spellStart"/>
      <w:r w:rsidRPr="00150CCB">
        <w:t>Smidsrød</w:t>
      </w:r>
      <w:proofErr w:type="spellEnd"/>
      <w:r w:rsidRPr="00150CCB">
        <w:t xml:space="preserve"> &amp; </w:t>
      </w:r>
      <w:proofErr w:type="spellStart"/>
      <w:r w:rsidRPr="00150CCB">
        <w:t>Skjåk-Bræk</w:t>
      </w:r>
      <w:proofErr w:type="spellEnd"/>
      <w:r w:rsidRPr="00150CCB">
        <w:t xml:space="preserve">, 1990; </w:t>
      </w:r>
      <w:proofErr w:type="spellStart"/>
      <w:r w:rsidRPr="00150CCB">
        <w:t>Ashimova</w:t>
      </w:r>
      <w:proofErr w:type="spellEnd"/>
      <w:r w:rsidRPr="00150CCB">
        <w:t xml:space="preserve"> et al., 2019; Breguet et al., 2007). From an economic perspective industrial-grade encapsulation equipment, sterile preparation, washing, and validation steps add significant operational and capital costs. Implementing encapsulation at ton-scale throughput would require high-speed jet-cutting or spray-based </w:t>
      </w:r>
      <w:proofErr w:type="spellStart"/>
      <w:r w:rsidRPr="00150CCB">
        <w:t>encapsulators</w:t>
      </w:r>
      <w:proofErr w:type="spellEnd"/>
      <w:r w:rsidRPr="00150CCB">
        <w:t xml:space="preserve"> capable of generating billions of uniform beads, which currently remain expensive and energy-intensive (Caliari &amp; Burdick, 2016; Tan &amp; Takeuchi, 2007; Nebel et al., 2022</w:t>
      </w:r>
      <w:commentRangeStart w:id="160"/>
      <w:r w:rsidRPr="00150CCB">
        <w:t>).</w:t>
      </w:r>
      <w:commentRangeEnd w:id="160"/>
      <w:r w:rsidRPr="00150CCB">
        <w:rPr>
          <w:rStyle w:val="CommentReference"/>
          <w:sz w:val="22"/>
          <w:szCs w:val="22"/>
        </w:rPr>
        <w:commentReference w:id="160"/>
      </w:r>
    </w:p>
    <w:p w14:paraId="2E29CF3A" w14:textId="50D90E23" w:rsidR="75B75B10" w:rsidRPr="00150CCB" w:rsidRDefault="570BE719" w:rsidP="00A01585">
      <w:pPr>
        <w:pStyle w:val="Heading1"/>
        <w:spacing w:line="276" w:lineRule="auto"/>
        <w:rPr>
          <w:rFonts w:ascii="Arial" w:eastAsia="Arial" w:hAnsi="Arial" w:cs="Arial"/>
        </w:rPr>
      </w:pPr>
      <w:bookmarkStart w:id="161" w:name="_Toc212212239"/>
      <w:r w:rsidRPr="09B1E8D0">
        <w:rPr>
          <w:rFonts w:ascii="Arial" w:eastAsia="Arial" w:hAnsi="Arial" w:cs="Arial"/>
        </w:rPr>
        <w:t>X</w:t>
      </w:r>
      <w:r w:rsidR="0D0782E8" w:rsidRPr="09B1E8D0">
        <w:rPr>
          <w:rFonts w:ascii="Arial" w:eastAsia="Arial" w:hAnsi="Arial" w:cs="Arial"/>
        </w:rPr>
        <w:t>II</w:t>
      </w:r>
      <w:r w:rsidR="106AE63C" w:rsidRPr="09B1E8D0">
        <w:rPr>
          <w:rFonts w:ascii="Arial" w:eastAsia="Arial" w:hAnsi="Arial" w:cs="Arial"/>
        </w:rPr>
        <w:t>I</w:t>
      </w:r>
      <w:r w:rsidR="6B2B70D5" w:rsidRPr="10C59C4F">
        <w:rPr>
          <w:rFonts w:ascii="Arial" w:eastAsia="Arial" w:hAnsi="Arial" w:cs="Arial"/>
        </w:rPr>
        <w:t>.</w:t>
      </w:r>
      <w:r w:rsidRPr="10C59C4F">
        <w:rPr>
          <w:rFonts w:ascii="Arial" w:eastAsia="Arial" w:hAnsi="Arial" w:cs="Arial"/>
        </w:rPr>
        <w:t xml:space="preserve"> </w:t>
      </w:r>
      <w:r>
        <w:tab/>
      </w:r>
      <w:r w:rsidR="215D92C5" w:rsidRPr="10C59C4F">
        <w:rPr>
          <w:rFonts w:ascii="Arial" w:eastAsia="Arial" w:hAnsi="Arial" w:cs="Arial"/>
        </w:rPr>
        <w:t>Conclusion (</w:t>
      </w:r>
      <w:r w:rsidR="698D84B7" w:rsidRPr="10C59C4F">
        <w:rPr>
          <w:rFonts w:ascii="Arial" w:eastAsia="Arial" w:hAnsi="Arial" w:cs="Arial"/>
        </w:rPr>
        <w:t>Final Consultancy</w:t>
      </w:r>
      <w:r w:rsidR="5419D14C" w:rsidRPr="10C59C4F">
        <w:rPr>
          <w:rFonts w:ascii="Arial" w:eastAsia="Arial" w:hAnsi="Arial" w:cs="Arial"/>
        </w:rPr>
        <w:t>)</w:t>
      </w:r>
      <w:bookmarkEnd w:id="161"/>
    </w:p>
    <w:p w14:paraId="63614614" w14:textId="1BECBA1D" w:rsidR="00473A24" w:rsidRDefault="159D6D68">
      <w:proofErr w:type="spellStart"/>
      <w:r>
        <w:t>Big</w:t>
      </w:r>
      <w:r w:rsidR="6B15CAB3">
        <w:t>F</w:t>
      </w:r>
      <w:r>
        <w:t>at</w:t>
      </w:r>
      <w:proofErr w:type="spellEnd"/>
      <w:r w:rsidR="4CC5645A" w:rsidRPr="00150CCB">
        <w:t xml:space="preserve"> </w:t>
      </w:r>
      <w:r w:rsidR="2280AFA4" w:rsidRPr="00150CCB">
        <w:t xml:space="preserve">has </w:t>
      </w:r>
      <w:r w:rsidR="06AC9CE4">
        <w:t>investigated</w:t>
      </w:r>
      <w:r w:rsidR="2280AFA4" w:rsidRPr="00150CCB">
        <w:t xml:space="preserve"> the technical and non</w:t>
      </w:r>
      <w:r w:rsidR="00F44185" w:rsidRPr="00150CCB">
        <w:t>-</w:t>
      </w:r>
      <w:r w:rsidR="2280AFA4" w:rsidRPr="00150CCB">
        <w:t xml:space="preserve">technical </w:t>
      </w:r>
      <w:r w:rsidR="0AB2DD36" w:rsidRPr="00150CCB">
        <w:t>feasibility</w:t>
      </w:r>
      <w:r w:rsidR="2280AFA4" w:rsidRPr="00150CCB">
        <w:t xml:space="preserve"> of the production of </w:t>
      </w:r>
      <w:r w:rsidR="00505B6C">
        <w:t>5,000 MT</w:t>
      </w:r>
      <w:r w:rsidR="2280AFA4" w:rsidRPr="00150CCB">
        <w:t xml:space="preserve"> </w:t>
      </w:r>
      <w:r w:rsidR="47A14771">
        <w:t xml:space="preserve">of mature adipocyte </w:t>
      </w:r>
      <w:r w:rsidR="7E3CD71D">
        <w:t>using</w:t>
      </w:r>
      <w:r w:rsidR="7E3CD71D" w:rsidRPr="00150CCB">
        <w:t xml:space="preserve"> immortalized, GMO</w:t>
      </w:r>
      <w:r w:rsidR="00891982">
        <w:t>-</w:t>
      </w:r>
      <w:r w:rsidR="7E3CD71D" w:rsidRPr="00150CCB">
        <w:t>free ADSCs in s</w:t>
      </w:r>
      <w:r w:rsidR="30B9C33D" w:rsidRPr="00150CCB">
        <w:t>ingle cell</w:t>
      </w:r>
      <w:r w:rsidR="7E3CD71D" w:rsidRPr="00150CCB">
        <w:t xml:space="preserve"> suspension culture. </w:t>
      </w:r>
      <w:r w:rsidR="00BF5052">
        <w:t xml:space="preserve">This process is technically feasible and is more sustainable </w:t>
      </w:r>
      <w:r w:rsidR="00473A24">
        <w:t>in terms of water usage than traditional pork livestock cultivation. However</w:t>
      </w:r>
      <w:r w:rsidR="213A473E">
        <w:t>,</w:t>
      </w:r>
      <w:r w:rsidR="00473A24">
        <w:t xml:space="preserve"> </w:t>
      </w:r>
      <w:r w:rsidR="00751E18">
        <w:t>with a break</w:t>
      </w:r>
      <w:r w:rsidR="009B49C1">
        <w:t>-</w:t>
      </w:r>
      <w:r w:rsidR="00751E18">
        <w:t xml:space="preserve">even selling price of </w:t>
      </w:r>
      <w:hyperlink r:id="rId21" w:history="1">
        <w:r w:rsidR="00677334" w:rsidRPr="00677334">
          <w:rPr>
            <w:rStyle w:val="Hyperlink"/>
            <w:color w:val="auto"/>
            <w:u w:val="none"/>
          </w:rPr>
          <w:t>€</w:t>
        </w:r>
      </w:hyperlink>
      <w:r w:rsidR="00751E18">
        <w:t xml:space="preserve">675, it is </w:t>
      </w:r>
      <w:r w:rsidR="00473A24">
        <w:t>economically not a feasible process</w:t>
      </w:r>
      <w:r w:rsidR="00751E18">
        <w:t xml:space="preserve"> and thus we do not recommend pursuing </w:t>
      </w:r>
      <w:r w:rsidR="00524337">
        <w:t>it</w:t>
      </w:r>
      <w:r w:rsidR="00751E18">
        <w:t xml:space="preserve"> in its current state.</w:t>
      </w:r>
    </w:p>
    <w:p w14:paraId="26DE2854" w14:textId="172C2038" w:rsidR="25E65D7D" w:rsidRPr="00150CCB" w:rsidRDefault="00615D13">
      <w:r>
        <w:t xml:space="preserve">With the main cost driver </w:t>
      </w:r>
      <w:r w:rsidR="005A0BAD">
        <w:t>being the</w:t>
      </w:r>
      <w:r>
        <w:t xml:space="preserve"> medium, we recommend further research into this aspect of the process to make it economically feasible at this large scale.</w:t>
      </w:r>
      <w:r w:rsidR="7E3CD71D">
        <w:t xml:space="preserve"> </w:t>
      </w:r>
      <w:r w:rsidR="004D48EB">
        <w:t>Additionally, while the process</w:t>
      </w:r>
      <w:r w:rsidR="2D1D5C3F" w:rsidRPr="00150CCB">
        <w:t xml:space="preserve"> </w:t>
      </w:r>
      <w:r w:rsidR="003F283B">
        <w:t>is</w:t>
      </w:r>
      <w:r w:rsidR="00891982">
        <w:t xml:space="preserve"> more</w:t>
      </w:r>
      <w:r w:rsidR="003F283B">
        <w:t xml:space="preserve"> sustainable</w:t>
      </w:r>
      <w:r w:rsidR="74E00039" w:rsidRPr="00150CCB">
        <w:t xml:space="preserve"> in </w:t>
      </w:r>
      <w:r w:rsidR="003F283B">
        <w:t xml:space="preserve">terms of </w:t>
      </w:r>
      <w:r w:rsidR="176273B8">
        <w:t>water usage</w:t>
      </w:r>
      <w:r w:rsidR="00FB06E9">
        <w:t xml:space="preserve">, the </w:t>
      </w:r>
      <w:r w:rsidR="176273B8">
        <w:t xml:space="preserve">GHG emissions </w:t>
      </w:r>
      <w:r w:rsidR="000A0236">
        <w:t xml:space="preserve">are </w:t>
      </w:r>
      <w:r w:rsidR="00963F1C">
        <w:t>high</w:t>
      </w:r>
      <w:r w:rsidR="001B27D2" w:rsidRPr="00150CCB">
        <w:t xml:space="preserve"> compared to conventional pork production</w:t>
      </w:r>
      <w:r w:rsidR="749D030A">
        <w:t>.</w:t>
      </w:r>
      <w:r w:rsidR="00963F1C">
        <w:t xml:space="preserve"> </w:t>
      </w:r>
      <w:r w:rsidR="00804E56">
        <w:t>Because of this</w:t>
      </w:r>
      <w:r w:rsidR="00963F1C">
        <w:t xml:space="preserve"> </w:t>
      </w:r>
      <w:r w:rsidR="00F76DA4">
        <w:t xml:space="preserve">renewable energy is strongly recommended for the process to be </w:t>
      </w:r>
      <w:r w:rsidR="004D48EB">
        <w:t>more</w:t>
      </w:r>
      <w:r w:rsidR="00F76DA4">
        <w:t xml:space="preserve"> sustainable</w:t>
      </w:r>
      <w:r w:rsidR="004D48EB">
        <w:t xml:space="preserve"> than traditional livestock cultivation</w:t>
      </w:r>
      <w:r w:rsidR="00F76DA4">
        <w:t>.</w:t>
      </w:r>
    </w:p>
    <w:p w14:paraId="4389B56C" w14:textId="2EF3A2F5" w:rsidR="01BD3724" w:rsidRPr="00150CCB" w:rsidRDefault="00505B6C" w:rsidP="3C25071A">
      <w:pPr>
        <w:spacing w:line="259" w:lineRule="auto"/>
      </w:pPr>
      <w:r>
        <w:t xml:space="preserve">Since the </w:t>
      </w:r>
      <w:r w:rsidR="1EF92203" w:rsidRPr="00150CCB">
        <w:t xml:space="preserve">process </w:t>
      </w:r>
      <w:r w:rsidR="28B745F9" w:rsidRPr="00150CCB">
        <w:t xml:space="preserve">from a </w:t>
      </w:r>
      <w:r w:rsidR="28B745F9">
        <w:t>technical</w:t>
      </w:r>
      <w:r w:rsidR="28B745F9" w:rsidRPr="00150CCB">
        <w:t xml:space="preserve"> standpoint is </w:t>
      </w:r>
      <w:r w:rsidR="1EF92203" w:rsidRPr="00150CCB">
        <w:t>feasible</w:t>
      </w:r>
      <w:r>
        <w:t xml:space="preserve"> we </w:t>
      </w:r>
      <w:r w:rsidR="00F418FA">
        <w:t>do believe that a pilot scale demonstration is achievable</w:t>
      </w:r>
      <w:r w:rsidR="6B507854" w:rsidRPr="00150CCB">
        <w:t xml:space="preserve">. </w:t>
      </w:r>
      <w:r w:rsidR="4C362198" w:rsidRPr="00150CCB">
        <w:t xml:space="preserve">Stainless steel stirred tank </w:t>
      </w:r>
      <w:r w:rsidR="000109D7">
        <w:t xml:space="preserve">bioreactors in perfusion allow for proliferation and </w:t>
      </w:r>
      <w:r w:rsidR="4C362198" w:rsidRPr="00150CCB">
        <w:t xml:space="preserve">airlift bioreactors </w:t>
      </w:r>
      <w:r w:rsidR="00FE6EB8">
        <w:t xml:space="preserve">in perfusion </w:t>
      </w:r>
      <w:r w:rsidR="000109D7">
        <w:t xml:space="preserve">allow for </w:t>
      </w:r>
      <w:r w:rsidR="4C362198" w:rsidRPr="00150CCB">
        <w:t>differentiation</w:t>
      </w:r>
      <w:r w:rsidR="00476E84">
        <w:t>,</w:t>
      </w:r>
      <w:r w:rsidR="4C362198" w:rsidRPr="00150CCB">
        <w:t xml:space="preserve"> while </w:t>
      </w:r>
      <w:r w:rsidR="000109D7">
        <w:t xml:space="preserve">keeping the </w:t>
      </w:r>
      <w:r w:rsidR="34ED5B74" w:rsidRPr="00150CCB">
        <w:t xml:space="preserve">shear </w:t>
      </w:r>
      <w:r w:rsidR="000109D7">
        <w:t>stress at an acceptable level</w:t>
      </w:r>
      <w:r w:rsidR="34ED5B74" w:rsidRPr="002310D8">
        <w:t>.</w:t>
      </w:r>
      <w:r w:rsidR="34ED5B74" w:rsidRPr="00150CCB">
        <w:t xml:space="preserve"> Further</w:t>
      </w:r>
      <w:r w:rsidR="00FE6EB8">
        <w:t>more</w:t>
      </w:r>
      <w:r w:rsidR="34ED5B74" w:rsidRPr="00150CCB">
        <w:t xml:space="preserve">, </w:t>
      </w:r>
      <w:r w:rsidR="00FE6EB8">
        <w:t>the innovative design for</w:t>
      </w:r>
      <w:r w:rsidR="34ED5B74" w:rsidRPr="00150CCB">
        <w:t xml:space="preserve"> </w:t>
      </w:r>
      <w:r w:rsidR="419F522F">
        <w:t>passive</w:t>
      </w:r>
      <w:r w:rsidR="34ED5B74" w:rsidRPr="00150CCB">
        <w:t xml:space="preserve"> dec</w:t>
      </w:r>
      <w:r w:rsidR="08808DC7" w:rsidRPr="00150CCB">
        <w:t>antation provide</w:t>
      </w:r>
      <w:r w:rsidR="57A1D989" w:rsidRPr="00150CCB">
        <w:t>s</w:t>
      </w:r>
      <w:r w:rsidR="08808DC7" w:rsidRPr="00150CCB">
        <w:t xml:space="preserve"> </w:t>
      </w:r>
      <w:r w:rsidR="009C1BD3">
        <w:t>low-shear</w:t>
      </w:r>
      <w:r w:rsidR="08808DC7" w:rsidRPr="00150CCB">
        <w:t xml:space="preserve">, </w:t>
      </w:r>
      <w:r w:rsidR="002073F9" w:rsidRPr="00150CCB">
        <w:t>efficient</w:t>
      </w:r>
      <w:r w:rsidR="08808DC7" w:rsidRPr="00150CCB">
        <w:t xml:space="preserve"> recovery of mature adipocytes. Food</w:t>
      </w:r>
      <w:r w:rsidR="002073F9">
        <w:t>-</w:t>
      </w:r>
      <w:r w:rsidR="08808DC7" w:rsidRPr="00150CCB">
        <w:t xml:space="preserve">grade </w:t>
      </w:r>
      <w:r w:rsidR="640DCC6C" w:rsidRPr="00150CCB">
        <w:t>and plant</w:t>
      </w:r>
      <w:r w:rsidR="00097F60">
        <w:t>-</w:t>
      </w:r>
      <w:r w:rsidR="640DCC6C" w:rsidRPr="00150CCB">
        <w:t>based components used in the media</w:t>
      </w:r>
      <w:r w:rsidR="1A8704A5" w:rsidRPr="00150CCB">
        <w:t xml:space="preserve"> maintain robust adipogenesis while being cost </w:t>
      </w:r>
      <w:r w:rsidR="002073F9" w:rsidRPr="00150CCB">
        <w:t>efficient</w:t>
      </w:r>
      <w:r w:rsidR="1A8704A5" w:rsidRPr="00150CCB">
        <w:t xml:space="preserve">. </w:t>
      </w:r>
      <w:r w:rsidR="00BD7FC0">
        <w:t xml:space="preserve">Further research is required to </w:t>
      </w:r>
      <w:r w:rsidR="4648C1EE" w:rsidRPr="00150CCB">
        <w:t xml:space="preserve">scale </w:t>
      </w:r>
      <w:r w:rsidR="00BD7FC0">
        <w:t>the process up to a production rate of 5,000 MT of adipocytes in an economically feasible way.</w:t>
      </w:r>
    </w:p>
    <w:p w14:paraId="6342DEAB" w14:textId="38AFAC24" w:rsidR="009E4ECA" w:rsidRPr="00150CCB" w:rsidRDefault="2266E7B4" w:rsidP="00A01585">
      <w:pPr>
        <w:spacing w:line="276" w:lineRule="auto"/>
      </w:pPr>
      <w:r w:rsidRPr="00150CCB">
        <w:t>Genetic modification of ADSCs for autocrine growth factor expression</w:t>
      </w:r>
      <w:r w:rsidR="00342813">
        <w:t xml:space="preserve"> and </w:t>
      </w:r>
      <w:r w:rsidRPr="00150CCB">
        <w:t xml:space="preserve">thermostable engineered FGF2, </w:t>
      </w:r>
      <w:r w:rsidR="66F0D992" w:rsidRPr="00150CCB">
        <w:t xml:space="preserve">could offer </w:t>
      </w:r>
      <w:r w:rsidR="00BD452D">
        <w:t xml:space="preserve">a </w:t>
      </w:r>
      <w:r w:rsidR="1C26D570" w:rsidRPr="00150CCB">
        <w:t xml:space="preserve">more </w:t>
      </w:r>
      <w:r w:rsidR="66F0D992" w:rsidRPr="00150CCB">
        <w:t>financial</w:t>
      </w:r>
      <w:r w:rsidR="00BD452D">
        <w:t>ly</w:t>
      </w:r>
      <w:r w:rsidR="1C26D570" w:rsidRPr="00150CCB">
        <w:t xml:space="preserve"> </w:t>
      </w:r>
      <w:r w:rsidR="66F0D992" w:rsidRPr="00150CCB">
        <w:t xml:space="preserve">realistic </w:t>
      </w:r>
      <w:r w:rsidR="00BD452D">
        <w:t>process</w:t>
      </w:r>
      <w:r w:rsidR="00AC05BC">
        <w:t xml:space="preserve">, though this is not </w:t>
      </w:r>
      <w:r w:rsidR="00C87AE2">
        <w:t>allowed</w:t>
      </w:r>
      <w:r w:rsidR="00AC05BC">
        <w:t xml:space="preserve"> under current EU regulations</w:t>
      </w:r>
      <w:r w:rsidR="608A9AA6" w:rsidRPr="00150CCB">
        <w:t xml:space="preserve">. </w:t>
      </w:r>
      <w:r w:rsidR="007E2DF5">
        <w:t>There are a</w:t>
      </w:r>
      <w:r w:rsidR="11FEFCB0" w:rsidRPr="00150CCB">
        <w:t xml:space="preserve"> few </w:t>
      </w:r>
      <w:r w:rsidR="007E2DF5">
        <w:t>additional considerations,</w:t>
      </w:r>
      <w:r w:rsidR="11FEFCB0" w:rsidRPr="00150CCB">
        <w:t xml:space="preserve"> that</w:t>
      </w:r>
      <w:r w:rsidR="007E2DF5">
        <w:t xml:space="preserve"> are</w:t>
      </w:r>
      <w:r w:rsidR="09C7E6B7" w:rsidRPr="00150CCB">
        <w:t xml:space="preserve"> not</w:t>
      </w:r>
      <w:r w:rsidR="5E69D9AC" w:rsidRPr="00150CCB">
        <w:t xml:space="preserve"> economical</w:t>
      </w:r>
      <w:r w:rsidR="00E51614">
        <w:t>ly feasible</w:t>
      </w:r>
      <w:r w:rsidR="5E69D9AC" w:rsidRPr="00150CCB">
        <w:t xml:space="preserve"> now</w:t>
      </w:r>
      <w:r w:rsidR="00A9274F">
        <w:t xml:space="preserve"> but</w:t>
      </w:r>
      <w:r w:rsidR="5E69D9AC" w:rsidRPr="00150CCB">
        <w:t xml:space="preserve"> </w:t>
      </w:r>
      <w:r w:rsidR="00E51614">
        <w:t>can</w:t>
      </w:r>
      <w:r w:rsidR="5E69D9AC" w:rsidRPr="00150CCB">
        <w:t xml:space="preserve"> be implemented in the future</w:t>
      </w:r>
      <w:r w:rsidR="00E51614">
        <w:t xml:space="preserve">. </w:t>
      </w:r>
      <w:r w:rsidR="00A9274F">
        <w:t>These include</w:t>
      </w:r>
      <w:r w:rsidR="5E69D9AC" w:rsidRPr="00150CCB">
        <w:t xml:space="preserve"> medium recycling using automation</w:t>
      </w:r>
      <w:r w:rsidR="0FD7B1A9" w:rsidRPr="00150CCB">
        <w:t xml:space="preserve">, alginate encapsulation to </w:t>
      </w:r>
      <w:r w:rsidR="00E83706">
        <w:t>decrease</w:t>
      </w:r>
      <w:r w:rsidR="0FD7B1A9" w:rsidRPr="00150CCB">
        <w:t xml:space="preserve"> shear </w:t>
      </w:r>
      <w:r w:rsidR="0098324C" w:rsidRPr="00150CCB">
        <w:t>stress</w:t>
      </w:r>
      <w:r w:rsidR="0FD7B1A9" w:rsidRPr="00150CCB">
        <w:t xml:space="preserve"> </w:t>
      </w:r>
      <w:r w:rsidR="00E83706">
        <w:t xml:space="preserve">sensitivity </w:t>
      </w:r>
      <w:r w:rsidR="0FD7B1A9" w:rsidRPr="00150CCB">
        <w:t>and yeast based growth factor co</w:t>
      </w:r>
      <w:r w:rsidR="00E51614">
        <w:t>-</w:t>
      </w:r>
      <w:r w:rsidR="0FD7B1A9" w:rsidRPr="00150CCB">
        <w:t>production.</w:t>
      </w:r>
      <w:r w:rsidR="7D95644D">
        <w:t xml:space="preserve"> </w:t>
      </w:r>
      <w:r w:rsidR="0FD7B1A9">
        <w:t>In conclusion,</w:t>
      </w:r>
      <w:r w:rsidR="0D87DD71">
        <w:t xml:space="preserve"> </w:t>
      </w:r>
      <w:r w:rsidR="02F7E723">
        <w:t xml:space="preserve">based on the </w:t>
      </w:r>
      <w:r w:rsidR="0572B428">
        <w:t>overall</w:t>
      </w:r>
      <w:r w:rsidR="02F7E723">
        <w:t xml:space="preserve"> assessment</w:t>
      </w:r>
      <w:r w:rsidR="03CDD363">
        <w:t>,</w:t>
      </w:r>
      <w:r w:rsidR="02F7E723">
        <w:t xml:space="preserve"> pilot scale validation, further wet</w:t>
      </w:r>
      <w:r w:rsidR="007D22A8">
        <w:t>-</w:t>
      </w:r>
      <w:r w:rsidR="02F7E723">
        <w:t>lab studies</w:t>
      </w:r>
      <w:r w:rsidR="21831DA9">
        <w:t xml:space="preserve"> and investment in re</w:t>
      </w:r>
      <w:r w:rsidR="5C1B09DB">
        <w:t>n</w:t>
      </w:r>
      <w:r w:rsidR="21831DA9">
        <w:t xml:space="preserve">ewable energy integration </w:t>
      </w:r>
      <w:r w:rsidR="675FAE73">
        <w:t>coul</w:t>
      </w:r>
      <w:r w:rsidR="1DE7296B">
        <w:t>d</w:t>
      </w:r>
      <w:r w:rsidR="675FAE73">
        <w:t xml:space="preserve"> potentially achieve both economic </w:t>
      </w:r>
      <w:r w:rsidR="7F7CE66F">
        <w:t>feasibility</w:t>
      </w:r>
      <w:r w:rsidR="675FAE73">
        <w:t xml:space="preserve"> and commercial</w:t>
      </w:r>
      <w:r w:rsidR="0DA82F69">
        <w:t xml:space="preserve"> </w:t>
      </w:r>
      <w:r w:rsidR="3F352C5B">
        <w:t>desirability</w:t>
      </w:r>
      <w:r w:rsidR="68548073">
        <w:t>.</w:t>
      </w:r>
      <w:r w:rsidR="7C50EED8">
        <w:t xml:space="preserve"> </w:t>
      </w:r>
      <w:r w:rsidR="005F1EC4">
        <w:t>However</w:t>
      </w:r>
      <w:r w:rsidR="0013685F">
        <w:t>,</w:t>
      </w:r>
      <w:r w:rsidR="005F1EC4">
        <w:t xml:space="preserve"> in</w:t>
      </w:r>
      <w:r w:rsidR="7C50EED8">
        <w:t xml:space="preserve"> </w:t>
      </w:r>
      <w:r w:rsidR="00005B3C">
        <w:t>its</w:t>
      </w:r>
      <w:r w:rsidR="7C50EED8">
        <w:t xml:space="preserve"> current </w:t>
      </w:r>
      <w:r w:rsidR="005F1EC4">
        <w:t>state,</w:t>
      </w:r>
      <w:r w:rsidR="7C50EED8">
        <w:t xml:space="preserve"> the </w:t>
      </w:r>
      <w:r w:rsidR="27110B1C">
        <w:t>proposed bio</w:t>
      </w:r>
      <w:r w:rsidR="7C50EED8">
        <w:t xml:space="preserve">process is not </w:t>
      </w:r>
      <w:r w:rsidR="0013685F">
        <w:t>considered</w:t>
      </w:r>
      <w:r w:rsidR="005F1EC4">
        <w:t xml:space="preserve"> </w:t>
      </w:r>
      <w:r w:rsidR="7C50EED8">
        <w:t>feasible.</w:t>
      </w:r>
    </w:p>
    <w:p w14:paraId="720EA22B" w14:textId="77777777" w:rsidR="00D72752" w:rsidRPr="00150CCB" w:rsidRDefault="00D72752" w:rsidP="00A01585">
      <w:pPr>
        <w:spacing w:line="276" w:lineRule="auto"/>
      </w:pPr>
    </w:p>
    <w:p w14:paraId="74645546" w14:textId="143B8B78" w:rsidR="71AD3C6D" w:rsidRPr="00150CCB" w:rsidRDefault="71AD3C6D" w:rsidP="00A01585">
      <w:pPr>
        <w:spacing w:line="276" w:lineRule="auto"/>
      </w:pPr>
    </w:p>
    <w:p w14:paraId="6B43F0A7" w14:textId="52897B2D" w:rsidR="71AD3C6D" w:rsidRPr="00150CCB" w:rsidRDefault="71AD3C6D" w:rsidP="00A01585">
      <w:pPr>
        <w:spacing w:line="276" w:lineRule="auto"/>
      </w:pPr>
    </w:p>
    <w:p w14:paraId="310E920A" w14:textId="705F9977" w:rsidR="71AD3C6D" w:rsidRPr="00150CCB" w:rsidRDefault="71AD3C6D" w:rsidP="00A01585">
      <w:pPr>
        <w:spacing w:line="276" w:lineRule="auto"/>
      </w:pPr>
    </w:p>
    <w:p w14:paraId="255C4B4F" w14:textId="7AF6CE3B" w:rsidR="5338DF84" w:rsidRDefault="5338DF84" w:rsidP="5338DF84">
      <w:pPr>
        <w:spacing w:line="276" w:lineRule="auto"/>
      </w:pPr>
    </w:p>
    <w:p w14:paraId="0B2B5B19" w14:textId="558DE429" w:rsidR="5338DF84" w:rsidRDefault="5338DF84" w:rsidP="5338DF84">
      <w:pPr>
        <w:spacing w:line="276" w:lineRule="auto"/>
      </w:pPr>
    </w:p>
    <w:p w14:paraId="0EE7B56C" w14:textId="6992EB91" w:rsidR="5338DF84" w:rsidRDefault="5338DF84" w:rsidP="5338DF84">
      <w:pPr>
        <w:spacing w:line="276" w:lineRule="auto"/>
      </w:pPr>
    </w:p>
    <w:p w14:paraId="7DD96D98" w14:textId="458D8BD0" w:rsidR="71AD3C6D" w:rsidRPr="00150CCB" w:rsidRDefault="71AD3C6D" w:rsidP="00A01585">
      <w:pPr>
        <w:spacing w:line="276" w:lineRule="auto"/>
      </w:pPr>
    </w:p>
    <w:p w14:paraId="057249DA" w14:textId="517D05C9" w:rsidR="48AAF610" w:rsidRPr="00150CCB" w:rsidRDefault="6AC83B75" w:rsidP="00A01585">
      <w:pPr>
        <w:pStyle w:val="Heading1"/>
        <w:spacing w:line="276" w:lineRule="auto"/>
        <w:rPr>
          <w:rFonts w:ascii="Arial" w:eastAsia="Arial" w:hAnsi="Arial" w:cs="Arial"/>
        </w:rPr>
      </w:pPr>
      <w:bookmarkStart w:id="162" w:name="_Toc212212240"/>
      <w:r w:rsidRPr="0B48617A">
        <w:rPr>
          <w:rFonts w:ascii="Arial" w:eastAsia="Arial" w:hAnsi="Arial" w:cs="Arial"/>
        </w:rPr>
        <w:t>XIV.</w:t>
      </w:r>
      <w:r>
        <w:tab/>
      </w:r>
      <w:r w:rsidR="292B3948" w:rsidRPr="0B48617A">
        <w:rPr>
          <w:rFonts w:ascii="Arial" w:eastAsia="Arial" w:hAnsi="Arial" w:cs="Arial"/>
        </w:rPr>
        <w:t>References</w:t>
      </w:r>
      <w:bookmarkEnd w:id="162"/>
    </w:p>
    <w:p w14:paraId="6B46348F" w14:textId="2797426A" w:rsidR="396D578F" w:rsidRPr="00150CCB" w:rsidRDefault="74959AA1" w:rsidP="00A01585">
      <w:pPr>
        <w:pStyle w:val="ListParagraph"/>
        <w:numPr>
          <w:ilvl w:val="0"/>
          <w:numId w:val="7"/>
        </w:numPr>
        <w:spacing w:line="276" w:lineRule="auto"/>
      </w:pPr>
      <w:proofErr w:type="spellStart"/>
      <w:r w:rsidRPr="00150CCB">
        <w:t>Abka-Khajouei</w:t>
      </w:r>
      <w:proofErr w:type="spellEnd"/>
      <w:r w:rsidRPr="00150CCB">
        <w:t xml:space="preserve"> R, Tounsi L, Shahabi N, Patel AK, </w:t>
      </w:r>
      <w:proofErr w:type="spellStart"/>
      <w:r w:rsidRPr="00150CCB">
        <w:t>Abdelkafi</w:t>
      </w:r>
      <w:proofErr w:type="spellEnd"/>
      <w:r w:rsidRPr="00150CCB">
        <w:t xml:space="preserve"> S, Michaud P. Structures, Properties and Applications of Alginates. </w:t>
      </w:r>
      <w:r w:rsidR="21B14D1C">
        <w:t>(</w:t>
      </w:r>
      <w:r w:rsidRPr="00150CCB">
        <w:t>2022</w:t>
      </w:r>
      <w:r w:rsidR="78987B74">
        <w:t>).</w:t>
      </w:r>
      <w:r w:rsidR="55BF39CA">
        <w:t xml:space="preserve"> </w:t>
      </w:r>
      <w:r w:rsidR="55BF39CA" w:rsidRPr="00408E72">
        <w:rPr>
          <w:i/>
          <w:iCs/>
        </w:rPr>
        <w:t>Marine drugs,</w:t>
      </w:r>
      <w:r w:rsidR="78987B74" w:rsidRPr="36E84F2D">
        <w:rPr>
          <w:i/>
          <w:iCs/>
        </w:rPr>
        <w:t xml:space="preserve"> </w:t>
      </w:r>
      <w:r w:rsidRPr="3458AD3D">
        <w:rPr>
          <w:i/>
        </w:rPr>
        <w:t>20</w:t>
      </w:r>
      <w:r w:rsidRPr="00150CCB">
        <w:t>(6</w:t>
      </w:r>
      <w:r>
        <w:t>)</w:t>
      </w:r>
      <w:r w:rsidR="6C0C33AF">
        <w:t xml:space="preserve">, </w:t>
      </w:r>
      <w:r w:rsidRPr="00150CCB">
        <w:t>364. doi: 10.3390/</w:t>
      </w:r>
      <w:proofErr w:type="spellStart"/>
      <w:r w:rsidRPr="00150CCB">
        <w:t>md20060364</w:t>
      </w:r>
      <w:proofErr w:type="spellEnd"/>
      <w:r w:rsidRPr="00150CCB">
        <w:t xml:space="preserve">. </w:t>
      </w:r>
    </w:p>
    <w:p w14:paraId="6023CD3B" w14:textId="1942C22C" w:rsidR="00071798" w:rsidRPr="00150CCB" w:rsidRDefault="46C16B06" w:rsidP="00A01585">
      <w:pPr>
        <w:pStyle w:val="ListParagraph"/>
        <w:numPr>
          <w:ilvl w:val="0"/>
          <w:numId w:val="7"/>
        </w:numPr>
        <w:spacing w:line="276" w:lineRule="auto"/>
      </w:pPr>
      <w:proofErr w:type="spellStart"/>
      <w:r w:rsidRPr="00BB0832">
        <w:rPr>
          <w:lang w:val="nl-NL"/>
        </w:rPr>
        <w:t>Ahfeldt</w:t>
      </w:r>
      <w:proofErr w:type="spellEnd"/>
      <w:r w:rsidRPr="00BB0832">
        <w:rPr>
          <w:lang w:val="nl-NL"/>
        </w:rPr>
        <w:t xml:space="preserve">, T., </w:t>
      </w:r>
      <w:proofErr w:type="spellStart"/>
      <w:r w:rsidRPr="00BB0832">
        <w:rPr>
          <w:lang w:val="nl-NL"/>
        </w:rPr>
        <w:t>Schinzel</w:t>
      </w:r>
      <w:proofErr w:type="spellEnd"/>
      <w:r w:rsidRPr="00BB0832">
        <w:rPr>
          <w:lang w:val="nl-NL"/>
        </w:rPr>
        <w:t xml:space="preserve">, R. T., Lee, Y. K., </w:t>
      </w:r>
      <w:proofErr w:type="spellStart"/>
      <w:r w:rsidRPr="00BB0832">
        <w:rPr>
          <w:lang w:val="nl-NL"/>
        </w:rPr>
        <w:t>Hendrickson</w:t>
      </w:r>
      <w:proofErr w:type="spellEnd"/>
      <w:r w:rsidRPr="00BB0832">
        <w:rPr>
          <w:lang w:val="nl-NL"/>
        </w:rPr>
        <w:t xml:space="preserve">, D., Kaplan, A., </w:t>
      </w:r>
      <w:proofErr w:type="spellStart"/>
      <w:r w:rsidRPr="00BB0832">
        <w:rPr>
          <w:lang w:val="nl-NL"/>
        </w:rPr>
        <w:t>Lum</w:t>
      </w:r>
      <w:proofErr w:type="spellEnd"/>
      <w:r w:rsidRPr="00BB0832">
        <w:rPr>
          <w:lang w:val="nl-NL"/>
        </w:rPr>
        <w:t xml:space="preserve">, D. H., ... </w:t>
      </w:r>
      <w:r w:rsidRPr="00150CCB">
        <w:t>&amp; Cowan, C. A. (2012). Programming human pluripotent stem cells into white and brown adipocytes. </w:t>
      </w:r>
      <w:r w:rsidRPr="00150CCB">
        <w:rPr>
          <w:i/>
        </w:rPr>
        <w:t>Nature cell biology</w:t>
      </w:r>
      <w:r w:rsidRPr="00150CCB">
        <w:t>, </w:t>
      </w:r>
      <w:r w:rsidRPr="00150CCB">
        <w:rPr>
          <w:i/>
        </w:rPr>
        <w:t>14</w:t>
      </w:r>
      <w:r w:rsidRPr="00150CCB">
        <w:t xml:space="preserve">(2), 209-219. </w:t>
      </w:r>
      <w:hyperlink r:id="rId22">
        <w:r w:rsidRPr="00150CCB">
          <w:rPr>
            <w:rStyle w:val="Hyperlink"/>
            <w:rFonts w:ascii="Calibri" w:eastAsia="Calibri" w:hAnsi="Calibri" w:cs="Calibri"/>
          </w:rPr>
          <w:t>https://doi.org/10.1038/ncb2411</w:t>
        </w:r>
      </w:hyperlink>
    </w:p>
    <w:p w14:paraId="24007592" w14:textId="2736E23F" w:rsidR="0F07616C" w:rsidRPr="00150CCB" w:rsidRDefault="0F07616C" w:rsidP="00A01585">
      <w:pPr>
        <w:pStyle w:val="ListParagraph"/>
        <w:numPr>
          <w:ilvl w:val="0"/>
          <w:numId w:val="7"/>
        </w:numPr>
        <w:spacing w:line="276" w:lineRule="auto"/>
      </w:pPr>
      <w:r w:rsidRPr="00150CCB">
        <w:t xml:space="preserve">Agrawal, P., Wilkstein, K., Guinn, E., Mason, M., Serrano Martinez, C. I., &amp; </w:t>
      </w:r>
      <w:proofErr w:type="spellStart"/>
      <w:r w:rsidRPr="00150CCB">
        <w:t>Saylae</w:t>
      </w:r>
      <w:proofErr w:type="spellEnd"/>
      <w:r w:rsidRPr="00150CCB">
        <w:t xml:space="preserve">, J. (2023). A Review of Tangential Flow Filtration: Process Development and Applications in the Pharmaceutical Industry. </w:t>
      </w:r>
      <w:r w:rsidRPr="00150CCB">
        <w:rPr>
          <w:i/>
        </w:rPr>
        <w:t>Organic Process Research &amp; Development</w:t>
      </w:r>
      <w:r w:rsidRPr="00150CCB">
        <w:t>,</w:t>
      </w:r>
      <w:r w:rsidRPr="00150CCB">
        <w:rPr>
          <w:i/>
        </w:rPr>
        <w:t xml:space="preserve"> 27</w:t>
      </w:r>
      <w:r w:rsidRPr="00150CCB">
        <w:t xml:space="preserve">(4), 571-591. </w:t>
      </w:r>
      <w:hyperlink r:id="rId23">
        <w:r w:rsidRPr="00150CCB">
          <w:rPr>
            <w:rStyle w:val="Hyperlink"/>
            <w:rFonts w:ascii="Calibri" w:eastAsia="Calibri" w:hAnsi="Calibri" w:cs="Calibri"/>
            <w:color w:val="0563C1"/>
          </w:rPr>
          <w:t>https://doi.org/10.1021/acs.oprd.2c00291</w:t>
        </w:r>
      </w:hyperlink>
    </w:p>
    <w:p w14:paraId="1268A6DF" w14:textId="763B1504" w:rsidR="003C4DB2" w:rsidRPr="00150CCB" w:rsidRDefault="1BE870D0" w:rsidP="00A01585">
      <w:pPr>
        <w:pStyle w:val="ListParagraph"/>
        <w:numPr>
          <w:ilvl w:val="0"/>
          <w:numId w:val="7"/>
        </w:numPr>
        <w:spacing w:line="276" w:lineRule="auto"/>
        <w:rPr>
          <w:rStyle w:val="Hyperlink"/>
        </w:rPr>
      </w:pPr>
      <w:r w:rsidRPr="00150CCB">
        <w:t xml:space="preserve">Aijaz, A., Li, M., Smith, D., Khong, D., </w:t>
      </w:r>
      <w:proofErr w:type="spellStart"/>
      <w:r w:rsidRPr="00150CCB">
        <w:t>LeBlon</w:t>
      </w:r>
      <w:proofErr w:type="spellEnd"/>
      <w:r w:rsidRPr="00150CCB">
        <w:t xml:space="preserve">, C., Fenton, O. S., … &amp; </w:t>
      </w:r>
      <w:proofErr w:type="spellStart"/>
      <w:r w:rsidRPr="00150CCB">
        <w:t>Parekkadan</w:t>
      </w:r>
      <w:proofErr w:type="spellEnd"/>
      <w:r w:rsidRPr="00150CCB">
        <w:t xml:space="preserve">, B. (2018). Biomanufacturing for clinically advanced cell therapies. Nature biomedical engineering, </w:t>
      </w:r>
      <w:r w:rsidRPr="3B64E3D5">
        <w:rPr>
          <w:i/>
        </w:rPr>
        <w:t>2</w:t>
      </w:r>
      <w:r w:rsidRPr="00150CCB">
        <w:t>(6), 362-</w:t>
      </w:r>
      <w:proofErr w:type="spellStart"/>
      <w:r w:rsidRPr="00150CCB">
        <w:t>376</w:t>
      </w:r>
      <w:r>
        <w:t>.</w:t>
      </w:r>
      <w:hyperlink r:id="rId24">
        <w:r w:rsidR="3CA27BE7" w:rsidRPr="421E0EE1">
          <w:rPr>
            <w:rStyle w:val="Hyperlink"/>
          </w:rPr>
          <w:t>https</w:t>
        </w:r>
        <w:proofErr w:type="spellEnd"/>
        <w:r w:rsidR="3CA27BE7" w:rsidRPr="421E0EE1">
          <w:rPr>
            <w:rStyle w:val="Hyperlink"/>
          </w:rPr>
          <w:t>://doi.org/10.1038/</w:t>
        </w:r>
        <w:proofErr w:type="spellStart"/>
        <w:r w:rsidR="3CA27BE7" w:rsidRPr="421E0EE1">
          <w:rPr>
            <w:rStyle w:val="Hyperlink"/>
          </w:rPr>
          <w:t>s41551</w:t>
        </w:r>
        <w:proofErr w:type="spellEnd"/>
        <w:r w:rsidR="3CA27BE7" w:rsidRPr="421E0EE1">
          <w:rPr>
            <w:rStyle w:val="Hyperlink"/>
          </w:rPr>
          <w:t>-018-0246-6</w:t>
        </w:r>
      </w:hyperlink>
    </w:p>
    <w:p w14:paraId="202278A0" w14:textId="5551BB98" w:rsidR="0B7B1D15" w:rsidRPr="00150CCB" w:rsidRDefault="4E805B42" w:rsidP="00A01585">
      <w:pPr>
        <w:pStyle w:val="ListParagraph"/>
        <w:numPr>
          <w:ilvl w:val="0"/>
          <w:numId w:val="7"/>
        </w:numPr>
        <w:spacing w:line="276" w:lineRule="auto"/>
      </w:pPr>
      <w:r w:rsidRPr="00150CCB">
        <w:t>Anomaly, J., Browning, H., Fleischman, D., &amp; Veit, W. (2024). Flesh Without Blood: The Public Health Benefits of Lab</w:t>
      </w:r>
      <w:r w:rsidRPr="00150CCB">
        <w:rPr>
          <w:rFonts w:ascii="Cambria Math" w:hAnsi="Cambria Math" w:cs="Cambria Math"/>
        </w:rPr>
        <w:t>‐</w:t>
      </w:r>
      <w:r w:rsidRPr="00150CCB">
        <w:t xml:space="preserve">Grown Meat. </w:t>
      </w:r>
      <w:r w:rsidRPr="61F2DD6C">
        <w:rPr>
          <w:i/>
        </w:rPr>
        <w:t>Journal of Bioethical Inquiry, 21</w:t>
      </w:r>
      <w:r w:rsidRPr="00150CCB">
        <w:t xml:space="preserve">(1), 167-175. </w:t>
      </w:r>
      <w:hyperlink r:id="rId25">
        <w:r w:rsidRPr="00150CCB">
          <w:rPr>
            <w:rStyle w:val="Hyperlink"/>
            <w:rFonts w:ascii="Calibri" w:eastAsia="Calibri" w:hAnsi="Calibri" w:cs="Calibri"/>
          </w:rPr>
          <w:t>https://doi.org/10.1007/s11673-023-10254-7</w:t>
        </w:r>
      </w:hyperlink>
    </w:p>
    <w:p w14:paraId="4E8DF93D" w14:textId="06213BE2" w:rsidR="73E258E0" w:rsidRPr="00150CCB" w:rsidRDefault="4401328A" w:rsidP="00A01585">
      <w:pPr>
        <w:pStyle w:val="ListParagraph"/>
        <w:numPr>
          <w:ilvl w:val="0"/>
          <w:numId w:val="7"/>
        </w:numPr>
        <w:spacing w:line="276" w:lineRule="auto"/>
      </w:pPr>
      <w:proofErr w:type="spellStart"/>
      <w:r w:rsidRPr="00150CCB">
        <w:t>Ashimova</w:t>
      </w:r>
      <w:proofErr w:type="spellEnd"/>
      <w:r w:rsidRPr="00150CCB">
        <w:t xml:space="preserve">, A., Yegorov, S., </w:t>
      </w:r>
      <w:proofErr w:type="spellStart"/>
      <w:r w:rsidRPr="00150CCB">
        <w:t>Negmetzhanov</w:t>
      </w:r>
      <w:proofErr w:type="spellEnd"/>
      <w:r w:rsidRPr="00150CCB">
        <w:t xml:space="preserve">, B., &amp; Hortelano, G. (2019). </w:t>
      </w:r>
      <w:r w:rsidRPr="00150CCB">
        <w:rPr>
          <w:i/>
        </w:rPr>
        <w:t>Cell encapsulation within alginate microcapsules: Immunological challenges and outlook.</w:t>
      </w:r>
      <w:r w:rsidRPr="00150CCB">
        <w:t xml:space="preserve"> Frontiers in Bioengineering and Biotechnology, </w:t>
      </w:r>
      <w:r w:rsidRPr="61F2DD6C">
        <w:rPr>
          <w:i/>
        </w:rPr>
        <w:t>7</w:t>
      </w:r>
      <w:r w:rsidRPr="00150CCB">
        <w:t xml:space="preserve">, 380. </w:t>
      </w:r>
      <w:hyperlink r:id="rId26">
        <w:r w:rsidRPr="00150CCB">
          <w:rPr>
            <w:rStyle w:val="Hyperlink"/>
            <w:rFonts w:ascii="Calibri" w:eastAsia="Calibri" w:hAnsi="Calibri" w:cs="Calibri"/>
          </w:rPr>
          <w:t>https://doi.org/10.3389/fbioe.2019.00380</w:t>
        </w:r>
      </w:hyperlink>
    </w:p>
    <w:p w14:paraId="2BD6C612" w14:textId="49F792E9" w:rsidR="49D1B2C6" w:rsidRPr="00150CCB" w:rsidRDefault="49D1B2C6" w:rsidP="00A01585">
      <w:pPr>
        <w:pStyle w:val="ListParagraph"/>
        <w:numPr>
          <w:ilvl w:val="0"/>
          <w:numId w:val="7"/>
        </w:numPr>
        <w:spacing w:line="276" w:lineRule="auto"/>
      </w:pPr>
      <w:proofErr w:type="spellStart"/>
      <w:r w:rsidRPr="00150CCB">
        <w:t>Babavalian</w:t>
      </w:r>
      <w:proofErr w:type="spellEnd"/>
      <w:r w:rsidRPr="00150CCB">
        <w:t xml:space="preserve">, H., Latifi, A. M., </w:t>
      </w:r>
      <w:proofErr w:type="spellStart"/>
      <w:r w:rsidRPr="00150CCB">
        <w:t>Shokrgozar</w:t>
      </w:r>
      <w:proofErr w:type="spellEnd"/>
      <w:r w:rsidRPr="00150CCB">
        <w:t xml:space="preserve">, M. A., Bonakdar, S., </w:t>
      </w:r>
      <w:proofErr w:type="spellStart"/>
      <w:r w:rsidRPr="00150CCB">
        <w:t>Tebyanian</w:t>
      </w:r>
      <w:proofErr w:type="spellEnd"/>
      <w:r w:rsidRPr="00150CCB">
        <w:t xml:space="preserve">, H., &amp; Shakeri, F. (2016). Cloning and expression of recombinant human platelet-derived growth factor-BB in Pichia Pink. </w:t>
      </w:r>
      <w:r w:rsidRPr="7912749C">
        <w:rPr>
          <w:i/>
        </w:rPr>
        <w:t>Cellular and Molecular Biology (Noisy-le-Grand, France), 62</w:t>
      </w:r>
      <w:r w:rsidRPr="00150CCB">
        <w:t xml:space="preserve">(8), 45–51. </w:t>
      </w:r>
      <w:hyperlink r:id="rId27">
        <w:r w:rsidRPr="00150CCB">
          <w:rPr>
            <w:rStyle w:val="Hyperlink"/>
            <w:rFonts w:ascii="Calibri" w:eastAsia="Calibri" w:hAnsi="Calibri" w:cs="Calibri"/>
            <w:u w:val="none"/>
          </w:rPr>
          <w:t>https://pubmed.ncbi.nlm.nih.gov/27721179/</w:t>
        </w:r>
      </w:hyperlink>
    </w:p>
    <w:p w14:paraId="5D1FA9C0" w14:textId="30CD8206" w:rsidR="004A2BE5" w:rsidRPr="00150CCB" w:rsidRDefault="482681B8" w:rsidP="00A01585">
      <w:pPr>
        <w:pStyle w:val="ListParagraph"/>
        <w:numPr>
          <w:ilvl w:val="0"/>
          <w:numId w:val="7"/>
        </w:numPr>
        <w:spacing w:line="276" w:lineRule="auto"/>
      </w:pPr>
      <w:proofErr w:type="spellStart"/>
      <w:r w:rsidRPr="00BB0832">
        <w:rPr>
          <w:lang w:val="nl-NL"/>
        </w:rPr>
        <w:t>Bakhtvar</w:t>
      </w:r>
      <w:proofErr w:type="spellEnd"/>
      <w:r w:rsidRPr="00BB0832">
        <w:rPr>
          <w:lang w:val="nl-NL"/>
        </w:rPr>
        <w:t>, M., &amp; Al-</w:t>
      </w:r>
      <w:proofErr w:type="spellStart"/>
      <w:r w:rsidRPr="00BB0832">
        <w:rPr>
          <w:lang w:val="nl-NL"/>
        </w:rPr>
        <w:t>Hinai</w:t>
      </w:r>
      <w:proofErr w:type="spellEnd"/>
      <w:r w:rsidRPr="00BB0832">
        <w:rPr>
          <w:lang w:val="nl-NL"/>
        </w:rPr>
        <w:t xml:space="preserve">, A. (2021). </w:t>
      </w:r>
      <w:r w:rsidRPr="00150CCB">
        <w:t>Robust operation of hybrid solar–wind power plant with battery energy storage system. </w:t>
      </w:r>
      <w:r w:rsidRPr="00150CCB">
        <w:rPr>
          <w:i/>
        </w:rPr>
        <w:t>Energies</w:t>
      </w:r>
      <w:r w:rsidRPr="00150CCB">
        <w:t>, </w:t>
      </w:r>
      <w:r w:rsidRPr="00150CCB">
        <w:rPr>
          <w:i/>
        </w:rPr>
        <w:t>14</w:t>
      </w:r>
      <w:r w:rsidRPr="00150CCB">
        <w:t xml:space="preserve">(13), 3781. </w:t>
      </w:r>
      <w:hyperlink r:id="rId28">
        <w:r w:rsidRPr="00150CCB">
          <w:rPr>
            <w:rStyle w:val="Hyperlink"/>
            <w:rFonts w:ascii="Calibri" w:hAnsi="Calibri" w:cs="Calibri"/>
            <w:b/>
            <w:bCs/>
          </w:rPr>
          <w:t>https://doi.org/10.3390/en14133781</w:t>
        </w:r>
      </w:hyperlink>
    </w:p>
    <w:p w14:paraId="6358902C" w14:textId="0615DA57" w:rsidR="34D1AF36" w:rsidRPr="00150CCB" w:rsidRDefault="34D1AF36" w:rsidP="00A01585">
      <w:pPr>
        <w:pStyle w:val="ListParagraph"/>
        <w:numPr>
          <w:ilvl w:val="0"/>
          <w:numId w:val="7"/>
        </w:numPr>
        <w:spacing w:line="276" w:lineRule="auto"/>
      </w:pPr>
      <w:proofErr w:type="spellStart"/>
      <w:r w:rsidRPr="00BB0832">
        <w:rPr>
          <w:lang w:val="nl-NL"/>
        </w:rPr>
        <w:t>Belal</w:t>
      </w:r>
      <w:proofErr w:type="spellEnd"/>
      <w:r w:rsidRPr="00BB0832">
        <w:rPr>
          <w:lang w:val="nl-NL"/>
        </w:rPr>
        <w:t xml:space="preserve">, S. A., Lee, J., Park, J., Kang, D., &amp; </w:t>
      </w:r>
      <w:proofErr w:type="spellStart"/>
      <w:r w:rsidRPr="00BB0832">
        <w:rPr>
          <w:lang w:val="nl-NL"/>
        </w:rPr>
        <w:t>Shim</w:t>
      </w:r>
      <w:proofErr w:type="spellEnd"/>
      <w:r w:rsidRPr="00BB0832">
        <w:rPr>
          <w:lang w:val="nl-NL"/>
        </w:rPr>
        <w:t xml:space="preserve">, K. (2024). </w:t>
      </w:r>
      <w:r w:rsidRPr="00150CCB">
        <w:t xml:space="preserve">The Effects of Oleic Acid and Palmitic Acid on Porcine Muscle Satellite Cells. </w:t>
      </w:r>
      <w:r w:rsidRPr="00150CCB">
        <w:rPr>
          <w:i/>
        </w:rPr>
        <w:t>Foods (Basel, Switzerland)</w:t>
      </w:r>
      <w:r w:rsidRPr="00150CCB">
        <w:t xml:space="preserve">, </w:t>
      </w:r>
      <w:r w:rsidRPr="00150CCB">
        <w:rPr>
          <w:i/>
        </w:rPr>
        <w:t>13</w:t>
      </w:r>
      <w:r w:rsidRPr="00150CCB">
        <w:t xml:space="preserve">(14), 2200. </w:t>
      </w:r>
      <w:hyperlink r:id="rId29">
        <w:r w:rsidRPr="00150CCB">
          <w:rPr>
            <w:rStyle w:val="Hyperlink"/>
            <w:rFonts w:ascii="Calibri" w:eastAsia="Calibri" w:hAnsi="Calibri" w:cs="Calibri"/>
          </w:rPr>
          <w:t>https://doi.org/10.3390/foods13142200</w:t>
        </w:r>
      </w:hyperlink>
    </w:p>
    <w:p w14:paraId="78FDFCA9" w14:textId="7CE6F3AE" w:rsidR="0B7B1D15" w:rsidRPr="00150CCB" w:rsidRDefault="4E805B42" w:rsidP="00A01585">
      <w:pPr>
        <w:pStyle w:val="ListParagraph"/>
        <w:numPr>
          <w:ilvl w:val="0"/>
          <w:numId w:val="7"/>
        </w:numPr>
        <w:spacing w:line="276" w:lineRule="auto"/>
      </w:pPr>
      <w:r w:rsidRPr="00150CCB">
        <w:t xml:space="preserve">Benny, A., Pandi, K., &amp; Upadhyay, R. (2022). Techniques, challenges and future prospects for cell-based meat. </w:t>
      </w:r>
      <w:r w:rsidRPr="00150CCB">
        <w:rPr>
          <w:i/>
        </w:rPr>
        <w:t>Food Science and Biotechnology</w:t>
      </w:r>
      <w:r w:rsidRPr="00150CCB">
        <w:t>,</w:t>
      </w:r>
      <w:r w:rsidRPr="00150CCB">
        <w:rPr>
          <w:i/>
        </w:rPr>
        <w:t xml:space="preserve"> 31</w:t>
      </w:r>
      <w:r w:rsidRPr="00150CCB">
        <w:t xml:space="preserve">(10), 1225-1242. </w:t>
      </w:r>
      <w:hyperlink r:id="rId30">
        <w:r w:rsidRPr="00150CCB">
          <w:rPr>
            <w:rStyle w:val="Hyperlink"/>
            <w:rFonts w:ascii="Calibri" w:eastAsia="Calibri" w:hAnsi="Calibri" w:cs="Calibri"/>
            <w:color w:val="0563C1"/>
          </w:rPr>
          <w:t>https://doi.org/10.1007/s10068-022-01136-6</w:t>
        </w:r>
      </w:hyperlink>
    </w:p>
    <w:p w14:paraId="7B631289" w14:textId="2B2E365B" w:rsidR="00E66BF3" w:rsidRPr="00150CCB" w:rsidRDefault="628944E5" w:rsidP="00A01585">
      <w:pPr>
        <w:pStyle w:val="ListParagraph"/>
        <w:numPr>
          <w:ilvl w:val="0"/>
          <w:numId w:val="7"/>
        </w:numPr>
        <w:spacing w:line="276" w:lineRule="auto"/>
      </w:pPr>
      <w:proofErr w:type="spellStart"/>
      <w:r w:rsidRPr="00150CCB">
        <w:t>Berovic</w:t>
      </w:r>
      <w:proofErr w:type="spellEnd"/>
      <w:r w:rsidRPr="00150CCB">
        <w:t>, M. (2005). Sterilisation in biotechnology. </w:t>
      </w:r>
      <w:r w:rsidRPr="00150CCB">
        <w:rPr>
          <w:i/>
        </w:rPr>
        <w:t>Biotechnology annual review</w:t>
      </w:r>
      <w:r w:rsidRPr="00150CCB">
        <w:t>, </w:t>
      </w:r>
      <w:r w:rsidRPr="00150CCB">
        <w:rPr>
          <w:i/>
        </w:rPr>
        <w:t>11</w:t>
      </w:r>
      <w:r w:rsidRPr="00150CCB">
        <w:t>, 257-279.</w:t>
      </w:r>
      <w:r w:rsidR="6787322E" w:rsidRPr="00150CCB">
        <w:t xml:space="preserve"> </w:t>
      </w:r>
      <w:hyperlink r:id="rId31">
        <w:r w:rsidR="0563A1D1" w:rsidRPr="00150CCB">
          <w:rPr>
            <w:rStyle w:val="Hyperlink"/>
            <w:rFonts w:ascii="Calibri" w:eastAsia="Calibri" w:hAnsi="Calibri" w:cs="Calibri"/>
          </w:rPr>
          <w:t>https://doi.org/10.1016/B978-0-08-088504-9.00093-3</w:t>
        </w:r>
      </w:hyperlink>
    </w:p>
    <w:p w14:paraId="120FEFB5" w14:textId="53AE0FA8" w:rsidR="2FD6E613" w:rsidRPr="00150CCB" w:rsidRDefault="0C5A8F69" w:rsidP="00A01585">
      <w:pPr>
        <w:pStyle w:val="ListParagraph"/>
        <w:numPr>
          <w:ilvl w:val="0"/>
          <w:numId w:val="7"/>
        </w:numPr>
        <w:spacing w:line="276" w:lineRule="auto"/>
      </w:pPr>
      <w:r w:rsidRPr="00150CCB">
        <w:t xml:space="preserve">Bi, D., Yang, X., Yao, L., Hu, Z., Li, H., Xu, X., &amp; Lu, J. (2022). Potential Food and Nutraceutical Applications of Alginate: A Review. </w:t>
      </w:r>
      <w:r w:rsidRPr="00150CCB">
        <w:rPr>
          <w:i/>
        </w:rPr>
        <w:t>Marine drugs</w:t>
      </w:r>
      <w:r w:rsidRPr="00150CCB">
        <w:t xml:space="preserve">, </w:t>
      </w:r>
      <w:r w:rsidRPr="00150CCB">
        <w:rPr>
          <w:i/>
        </w:rPr>
        <w:t>20</w:t>
      </w:r>
      <w:r w:rsidRPr="00150CCB">
        <w:t xml:space="preserve">(9), 564. </w:t>
      </w:r>
      <w:hyperlink r:id="rId32">
        <w:r w:rsidRPr="00150CCB">
          <w:rPr>
            <w:rStyle w:val="Hyperlink"/>
            <w:rFonts w:ascii="Calibri" w:eastAsia="Calibri" w:hAnsi="Calibri" w:cs="Calibri"/>
          </w:rPr>
          <w:t>https://doi.org/10.3390/md20090564</w:t>
        </w:r>
      </w:hyperlink>
    </w:p>
    <w:p w14:paraId="1D4F4A95" w14:textId="70AE874C" w:rsidR="00035C85" w:rsidRPr="00150CCB" w:rsidRDefault="54F9D407" w:rsidP="00A01585">
      <w:pPr>
        <w:pStyle w:val="ListParagraph"/>
        <w:numPr>
          <w:ilvl w:val="0"/>
          <w:numId w:val="7"/>
        </w:numPr>
        <w:spacing w:line="276" w:lineRule="auto"/>
      </w:pPr>
      <w:r w:rsidRPr="00150CCB">
        <w:t xml:space="preserve">Bielser, J. M., Wolf, M., </w:t>
      </w:r>
      <w:proofErr w:type="spellStart"/>
      <w:r w:rsidRPr="00150CCB">
        <w:t>Souquet</w:t>
      </w:r>
      <w:proofErr w:type="spellEnd"/>
      <w:r w:rsidRPr="00150CCB">
        <w:t xml:space="preserve">, J., Broly, H., &amp; </w:t>
      </w:r>
      <w:proofErr w:type="spellStart"/>
      <w:r w:rsidRPr="00150CCB">
        <w:t>Morbidelli</w:t>
      </w:r>
      <w:proofErr w:type="spellEnd"/>
      <w:r w:rsidRPr="00150CCB">
        <w:t xml:space="preserve">, M. (2018). Perfusion mammalian cell culture for recombinant protein manufacturing–A critical review. </w:t>
      </w:r>
      <w:r w:rsidRPr="00150CCB">
        <w:rPr>
          <w:i/>
        </w:rPr>
        <w:t>Biotechnology Advances, 36(4),</w:t>
      </w:r>
      <w:r w:rsidRPr="00150CCB">
        <w:t xml:space="preserve"> 1328–1340. </w:t>
      </w:r>
      <w:hyperlink r:id="rId33">
        <w:r w:rsidRPr="00150CCB">
          <w:rPr>
            <w:rStyle w:val="Hyperlink"/>
            <w:rFonts w:ascii="Calibri" w:eastAsia="Calibri" w:hAnsi="Calibri" w:cs="Calibri"/>
          </w:rPr>
          <w:t>https://doi.org/10.1016/j.biotechadv.2018.04.011</w:t>
        </w:r>
      </w:hyperlink>
    </w:p>
    <w:p w14:paraId="67E153D1" w14:textId="51BFBE3D" w:rsidR="00A90B22" w:rsidRPr="00150CCB" w:rsidRDefault="20096129" w:rsidP="00A01585">
      <w:pPr>
        <w:pStyle w:val="ListParagraph"/>
        <w:numPr>
          <w:ilvl w:val="0"/>
          <w:numId w:val="7"/>
        </w:numPr>
        <w:spacing w:line="276" w:lineRule="auto"/>
      </w:pPr>
      <w:r w:rsidRPr="00150CCB">
        <w:t xml:space="preserve">Bohan, A. E., Purvis, K. N., Bartosh, J. L., &amp; </w:t>
      </w:r>
      <w:proofErr w:type="spellStart"/>
      <w:r w:rsidRPr="00150CCB">
        <w:t>Brandebourg</w:t>
      </w:r>
      <w:proofErr w:type="spellEnd"/>
      <w:r w:rsidRPr="00150CCB">
        <w:t xml:space="preserve">, T. D. (2014). The proliferation and differentiation of primary pig preadipocytes is suppressed when cultures are incubated at </w:t>
      </w:r>
      <w:proofErr w:type="spellStart"/>
      <w:r w:rsidRPr="00150CCB">
        <w:t>37°Celsius</w:t>
      </w:r>
      <w:proofErr w:type="spellEnd"/>
      <w:r w:rsidRPr="00150CCB">
        <w:t xml:space="preserve"> compared to euthermic conditions in pigs. </w:t>
      </w:r>
      <w:r w:rsidRPr="00150CCB">
        <w:rPr>
          <w:i/>
        </w:rPr>
        <w:t>Adipocyte</w:t>
      </w:r>
      <w:r w:rsidRPr="00150CCB">
        <w:t>, </w:t>
      </w:r>
      <w:r w:rsidRPr="00150CCB">
        <w:rPr>
          <w:i/>
        </w:rPr>
        <w:t>3</w:t>
      </w:r>
      <w:r w:rsidRPr="00150CCB">
        <w:t>(4), 322–332. https://doi.org/10.4161/21623945.2014.981434</w:t>
      </w:r>
    </w:p>
    <w:p w14:paraId="04DA07A6" w14:textId="03AE3D64" w:rsidR="00CD76AD" w:rsidRPr="00150CCB" w:rsidRDefault="0563A1D1" w:rsidP="00A01585">
      <w:pPr>
        <w:pStyle w:val="ListParagraph"/>
        <w:numPr>
          <w:ilvl w:val="0"/>
          <w:numId w:val="7"/>
        </w:numPr>
        <w:spacing w:line="276" w:lineRule="auto"/>
        <w:rPr>
          <w:rStyle w:val="Hyperlink"/>
          <w:rFonts w:ascii="Calibri" w:eastAsia="Calibri" w:hAnsi="Calibri" w:cs="Calibri"/>
        </w:rPr>
      </w:pPr>
      <w:r w:rsidRPr="00150CCB">
        <w:t xml:space="preserve">Borys, B. S., Dang, T., So, T., Rohani, L., Revay, T., Walsh, T., &amp; Kallos, M. S. (2021). Overcoming bioprocess bottlenecks in the large-scale expansion of high-quality </w:t>
      </w:r>
      <w:proofErr w:type="spellStart"/>
      <w:r w:rsidRPr="00150CCB">
        <w:t>hiPSC</w:t>
      </w:r>
      <w:proofErr w:type="spellEnd"/>
      <w:r w:rsidRPr="00150CCB">
        <w:t xml:space="preserve"> aggregates in vertical-wheel stirred suspension bioreactors. </w:t>
      </w:r>
      <w:r w:rsidRPr="00150CCB">
        <w:rPr>
          <w:i/>
        </w:rPr>
        <w:t>Stem Cell Research &amp; Therapy, 12(</w:t>
      </w:r>
      <w:r w:rsidRPr="5833ACD2">
        <w:t>1</w:t>
      </w:r>
      <w:r w:rsidRPr="00150CCB">
        <w:rPr>
          <w:i/>
        </w:rPr>
        <w:t>),</w:t>
      </w:r>
      <w:r w:rsidRPr="00150CCB">
        <w:t xml:space="preserve"> 55. </w:t>
      </w:r>
      <w:hyperlink r:id="rId34">
        <w:r w:rsidRPr="00150CCB">
          <w:rPr>
            <w:rStyle w:val="Hyperlink"/>
            <w:rFonts w:ascii="Calibri" w:eastAsia="Calibri" w:hAnsi="Calibri" w:cs="Calibri"/>
          </w:rPr>
          <w:t>https://doi.org/10.1186/s13287-020-02078-w</w:t>
        </w:r>
      </w:hyperlink>
    </w:p>
    <w:p w14:paraId="5DC9B906" w14:textId="712CB3C9" w:rsidR="0F208DC6" w:rsidRPr="00150CCB" w:rsidRDefault="51EB3EFB" w:rsidP="00A01585">
      <w:pPr>
        <w:pStyle w:val="ListParagraph"/>
        <w:numPr>
          <w:ilvl w:val="0"/>
          <w:numId w:val="7"/>
        </w:numPr>
        <w:spacing w:line="276" w:lineRule="auto"/>
      </w:pPr>
      <w:r w:rsidRPr="00150CCB">
        <w:t xml:space="preserve">Breguet, V., Gugerli, R., von </w:t>
      </w:r>
      <w:proofErr w:type="spellStart"/>
      <w:r w:rsidRPr="00150CCB">
        <w:t>Stockar</w:t>
      </w:r>
      <w:proofErr w:type="spellEnd"/>
      <w:r w:rsidRPr="00150CCB">
        <w:t xml:space="preserve">, U., &amp; Marison, I. W. (2007). CHO immobilization in alginate/poly-L: -lysine microcapsules: an understanding of potential and limitations. </w:t>
      </w:r>
      <w:r w:rsidRPr="00150CCB">
        <w:rPr>
          <w:i/>
        </w:rPr>
        <w:t>Cytotechnology</w:t>
      </w:r>
      <w:r w:rsidRPr="00150CCB">
        <w:t xml:space="preserve">, </w:t>
      </w:r>
      <w:r w:rsidRPr="00150CCB">
        <w:rPr>
          <w:i/>
        </w:rPr>
        <w:t>53</w:t>
      </w:r>
      <w:r w:rsidRPr="00150CCB">
        <w:t xml:space="preserve">(1-3), 81–93. </w:t>
      </w:r>
      <w:hyperlink r:id="rId35">
        <w:r w:rsidRPr="00150CCB">
          <w:rPr>
            <w:rStyle w:val="Hyperlink"/>
            <w:rFonts w:ascii="Calibri" w:eastAsia="Calibri" w:hAnsi="Calibri" w:cs="Calibri"/>
          </w:rPr>
          <w:t>https://doi.org/10.1007/s10616-007-9045-8</w:t>
        </w:r>
      </w:hyperlink>
    </w:p>
    <w:p w14:paraId="6B77887C" w14:textId="51EF2750" w:rsidR="7154ED78" w:rsidRPr="00150CCB" w:rsidRDefault="1ABC47C8" w:rsidP="00A01585">
      <w:pPr>
        <w:pStyle w:val="ListParagraph"/>
        <w:numPr>
          <w:ilvl w:val="0"/>
          <w:numId w:val="7"/>
        </w:numPr>
        <w:spacing w:line="276" w:lineRule="auto"/>
      </w:pPr>
      <w:r w:rsidRPr="00150CCB">
        <w:t>Bryant, C., &amp; Dillard, C. (2019). The Impact of Framing on Acceptance of Cultured Meat</w:t>
      </w:r>
      <w:r>
        <w:t>.</w:t>
      </w:r>
      <w:r w:rsidRPr="00150CCB">
        <w:t xml:space="preserve"> </w:t>
      </w:r>
      <w:r w:rsidRPr="00150CCB">
        <w:rPr>
          <w:i/>
        </w:rPr>
        <w:t>Frontiers in Nutrition</w:t>
      </w:r>
      <w:r w:rsidRPr="00150CCB">
        <w:t>,</w:t>
      </w:r>
      <w:r w:rsidRPr="00150CCB">
        <w:rPr>
          <w:i/>
        </w:rPr>
        <w:t xml:space="preserve"> </w:t>
      </w:r>
      <w:r w:rsidR="3726C82B" w:rsidRPr="7CD82C06">
        <w:rPr>
          <w:i/>
          <w:iCs/>
        </w:rPr>
        <w:t>6</w:t>
      </w:r>
      <w:r>
        <w:t>.</w:t>
      </w:r>
      <w:r w:rsidRPr="00150CCB">
        <w:t xml:space="preserve"> </w:t>
      </w:r>
      <w:hyperlink r:id="rId36">
        <w:r w:rsidRPr="00150CCB">
          <w:rPr>
            <w:rStyle w:val="Hyperlink"/>
            <w:rFonts w:ascii="Calibri" w:eastAsia="Calibri" w:hAnsi="Calibri" w:cs="Calibri"/>
            <w:color w:val="0563C1"/>
          </w:rPr>
          <w:t>https://doi.org/10.3389/fnut.2019.00103</w:t>
        </w:r>
      </w:hyperlink>
    </w:p>
    <w:p w14:paraId="1543D4EA" w14:textId="00A16C01" w:rsidR="00716884" w:rsidRPr="00150CCB" w:rsidRDefault="628944E5" w:rsidP="00A01585">
      <w:pPr>
        <w:pStyle w:val="ListParagraph"/>
        <w:numPr>
          <w:ilvl w:val="0"/>
          <w:numId w:val="7"/>
        </w:numPr>
        <w:spacing w:line="276" w:lineRule="auto"/>
      </w:pPr>
      <w:r w:rsidRPr="00150CCB">
        <w:t>Burke, M., Wells, E., Larison, C., Rao, G., Bentley, M. J., Linden, Y. S., ... &amp; Linden, K. G. (2025). Systematic Review of Microorganism Removal Performance by Physiochemical Water Treatment Technologies. </w:t>
      </w:r>
      <w:r w:rsidR="0BB0ACEF">
        <w:t xml:space="preserve"> </w:t>
      </w:r>
      <w:r w:rsidRPr="00150CCB">
        <w:rPr>
          <w:i/>
        </w:rPr>
        <w:t>Environmental Science &amp; Technology</w:t>
      </w:r>
      <w:r w:rsidRPr="00150CCB">
        <w:t>.</w:t>
      </w:r>
      <w:r w:rsidR="06EBA7FC" w:rsidRPr="00150CCB">
        <w:t xml:space="preserve"> </w:t>
      </w:r>
      <w:hyperlink r:id="rId37">
        <w:r w:rsidR="0EB729D3" w:rsidRPr="00150CCB">
          <w:rPr>
            <w:rStyle w:val="Hyperlink"/>
            <w:rFonts w:ascii="Calibri" w:eastAsia="Calibri" w:hAnsi="Calibri" w:cs="Calibri"/>
          </w:rPr>
          <w:t>https://doi.org/10.1021/acs.est.4c03459</w:t>
        </w:r>
      </w:hyperlink>
    </w:p>
    <w:p w14:paraId="6912801A" w14:textId="01E1FA45" w:rsidR="332740D8" w:rsidRPr="00150CCB" w:rsidRDefault="12024055" w:rsidP="00A01585">
      <w:pPr>
        <w:pStyle w:val="ListParagraph"/>
        <w:numPr>
          <w:ilvl w:val="0"/>
          <w:numId w:val="7"/>
        </w:numPr>
        <w:spacing w:line="276" w:lineRule="auto"/>
      </w:pPr>
      <w:r w:rsidRPr="00150CCB">
        <w:t xml:space="preserve">Caliari, S. R., &amp; Burdick, J. A. (2016). A practical guide to hydrogels for cell culture. </w:t>
      </w:r>
      <w:r w:rsidRPr="00150CCB">
        <w:rPr>
          <w:i/>
        </w:rPr>
        <w:t>Nature Methods, 13</w:t>
      </w:r>
      <w:r w:rsidRPr="00150CCB">
        <w:t xml:space="preserve">(5), 405–414. </w:t>
      </w:r>
      <w:hyperlink r:id="rId38">
        <w:r w:rsidRPr="00150CCB">
          <w:rPr>
            <w:rStyle w:val="Hyperlink"/>
            <w:rFonts w:ascii="Calibri" w:eastAsia="Calibri" w:hAnsi="Calibri" w:cs="Calibri"/>
          </w:rPr>
          <w:t>https://doi.org/10.1038/nmeth.3839</w:t>
        </w:r>
      </w:hyperlink>
    </w:p>
    <w:p w14:paraId="585E9DB9" w14:textId="2D2FCE86" w:rsidR="00551C4D" w:rsidRPr="00150CCB" w:rsidRDefault="300C72DD" w:rsidP="00A01585">
      <w:pPr>
        <w:pStyle w:val="ListParagraph"/>
        <w:numPr>
          <w:ilvl w:val="0"/>
          <w:numId w:val="7"/>
        </w:numPr>
        <w:spacing w:line="276" w:lineRule="auto"/>
      </w:pPr>
      <w:proofErr w:type="spellStart"/>
      <w:r w:rsidRPr="00150CCB">
        <w:t>Campani</w:t>
      </w:r>
      <w:proofErr w:type="spellEnd"/>
      <w:r w:rsidRPr="00150CCB">
        <w:t xml:space="preserve">, G., Ribeiro, M. P. A., Horta, A. C. L., Giordano, R. C., Badino, A. C., &amp; </w:t>
      </w:r>
      <w:proofErr w:type="spellStart"/>
      <w:r w:rsidRPr="00150CCB">
        <w:t>Zangirolami</w:t>
      </w:r>
      <w:proofErr w:type="spellEnd"/>
      <w:r w:rsidRPr="00150CCB">
        <w:t>, T. C. (2015). Oxygen transfer in a pressurized airlift bioreactor. </w:t>
      </w:r>
      <w:r w:rsidRPr="217689C7">
        <w:rPr>
          <w:i/>
          <w:iCs/>
        </w:rPr>
        <w:t>Bioprocess and biosystems engineering</w:t>
      </w:r>
      <w:r w:rsidRPr="00150CCB">
        <w:t>, </w:t>
      </w:r>
      <w:r w:rsidRPr="217689C7">
        <w:rPr>
          <w:i/>
          <w:iCs/>
        </w:rPr>
        <w:t>38</w:t>
      </w:r>
      <w:r w:rsidRPr="00150CCB">
        <w:t>(8), 1559-1567.</w:t>
      </w:r>
      <w:r w:rsidR="4EA2CE21" w:rsidRPr="00150CCB">
        <w:t xml:space="preserve"> </w:t>
      </w:r>
      <w:r w:rsidR="763DDED3" w:rsidRPr="217689C7">
        <w:t>https://doi.org/</w:t>
      </w:r>
      <w:r w:rsidR="4EA2CE21" w:rsidRPr="00150CCB">
        <w:t>10.1007/s00449-015-1397-4</w:t>
      </w:r>
    </w:p>
    <w:p w14:paraId="3F95072A" w14:textId="7B0E1221" w:rsidR="1250F3CB" w:rsidRPr="00150CCB" w:rsidRDefault="548A7C39" w:rsidP="00A01585">
      <w:pPr>
        <w:pStyle w:val="ListParagraph"/>
        <w:numPr>
          <w:ilvl w:val="0"/>
          <w:numId w:val="7"/>
        </w:numPr>
        <w:spacing w:line="276" w:lineRule="auto"/>
        <w:rPr>
          <w:color w:val="000000" w:themeColor="text1"/>
        </w:rPr>
      </w:pPr>
      <w:r w:rsidRPr="00150CCB">
        <w:t xml:space="preserve">Capin, L., Abbassi, N., Lachat, M., Calteau, M., Barratier, C., </w:t>
      </w:r>
      <w:proofErr w:type="spellStart"/>
      <w:r w:rsidRPr="00150CCB">
        <w:t>Mojallal</w:t>
      </w:r>
      <w:proofErr w:type="spellEnd"/>
      <w:r w:rsidRPr="00150CCB">
        <w:t xml:space="preserve">, A., Bourgeois, S., &amp; </w:t>
      </w:r>
      <w:proofErr w:type="spellStart"/>
      <w:r w:rsidRPr="00150CCB">
        <w:t>Auxenfans</w:t>
      </w:r>
      <w:proofErr w:type="spellEnd"/>
      <w:r w:rsidRPr="00150CCB">
        <w:t xml:space="preserve">, C. (2020). Encapsulation of Adipose-Derived Mesenchymal Stem Cells in Calcium Alginate Maintains Clonogenicity and Enhances their Secretory Profile. </w:t>
      </w:r>
      <w:r w:rsidRPr="00150CCB">
        <w:rPr>
          <w:i/>
        </w:rPr>
        <w:t>International Journal of Molecular Sciences</w:t>
      </w:r>
      <w:r w:rsidRPr="00150CCB">
        <w:t xml:space="preserve">, </w:t>
      </w:r>
      <w:r w:rsidRPr="00150CCB">
        <w:rPr>
          <w:i/>
        </w:rPr>
        <w:t>21</w:t>
      </w:r>
      <w:r w:rsidRPr="00150CCB">
        <w:t xml:space="preserve">(17), 6316. </w:t>
      </w:r>
      <w:hyperlink r:id="rId39">
        <w:r w:rsidRPr="00150CCB">
          <w:rPr>
            <w:rStyle w:val="Hyperlink"/>
            <w:rFonts w:ascii="Calibri" w:eastAsia="Calibri" w:hAnsi="Calibri" w:cs="Calibri"/>
          </w:rPr>
          <w:t>https://doi.org/10.3390/ijms21176316</w:t>
        </w:r>
      </w:hyperlink>
    </w:p>
    <w:p w14:paraId="446DB6BB" w14:textId="17383F72" w:rsidR="18A0BF5C" w:rsidRPr="00150CCB" w:rsidRDefault="18A0BF5C" w:rsidP="00A01585">
      <w:pPr>
        <w:pStyle w:val="ListParagraph"/>
        <w:numPr>
          <w:ilvl w:val="0"/>
          <w:numId w:val="7"/>
        </w:numPr>
        <w:spacing w:line="276" w:lineRule="auto"/>
      </w:pPr>
      <w:r w:rsidRPr="00150CCB">
        <w:t>Carlsson, F., Kataria, M., &amp; Lampi, E. (2022). How much does it take? Willingness to switch to meat substitutes. </w:t>
      </w:r>
      <w:r w:rsidRPr="00150CCB">
        <w:rPr>
          <w:i/>
        </w:rPr>
        <w:t>Ecological Economics</w:t>
      </w:r>
      <w:r w:rsidRPr="00150CCB">
        <w:t>, </w:t>
      </w:r>
      <w:r w:rsidRPr="00150CCB">
        <w:rPr>
          <w:i/>
        </w:rPr>
        <w:t>193</w:t>
      </w:r>
      <w:r w:rsidRPr="00150CCB">
        <w:t xml:space="preserve">, 107329. </w:t>
      </w:r>
      <w:hyperlink r:id="rId40">
        <w:r w:rsidRPr="00150CCB">
          <w:rPr>
            <w:rStyle w:val="Hyperlink"/>
            <w:rFonts w:ascii="Calibri" w:hAnsi="Calibri" w:cs="Calibri"/>
          </w:rPr>
          <w:t>https://doi.org/10.1016/j.ecolecon.2021.107329</w:t>
        </w:r>
      </w:hyperlink>
    </w:p>
    <w:p w14:paraId="237911DE" w14:textId="1C8E1F51" w:rsidR="00071798" w:rsidRPr="00150CCB" w:rsidRDefault="49D63CC2" w:rsidP="00A01585">
      <w:pPr>
        <w:pStyle w:val="ListParagraph"/>
        <w:numPr>
          <w:ilvl w:val="0"/>
          <w:numId w:val="7"/>
        </w:numPr>
        <w:spacing w:line="276" w:lineRule="auto"/>
      </w:pPr>
      <w:r w:rsidRPr="00150CCB">
        <w:t>Cawthorn, W. P., Scheller, E. L., &amp; MacDougald, O. A. (2012). Adipose tissue stem cells meet preadipocyte commitment: going back to the future. </w:t>
      </w:r>
      <w:r w:rsidRPr="00150CCB">
        <w:rPr>
          <w:i/>
        </w:rPr>
        <w:t>Journal of lipid research</w:t>
      </w:r>
      <w:r w:rsidRPr="00150CCB">
        <w:t>, </w:t>
      </w:r>
      <w:r w:rsidRPr="00150CCB">
        <w:rPr>
          <w:i/>
        </w:rPr>
        <w:t>53</w:t>
      </w:r>
      <w:r w:rsidRPr="00150CCB">
        <w:t xml:space="preserve">(2), 227-246. </w:t>
      </w:r>
      <w:hyperlink r:id="rId41">
        <w:r w:rsidR="7BFBDC50" w:rsidRPr="00150CCB">
          <w:rPr>
            <w:rStyle w:val="Hyperlink"/>
            <w:rFonts w:ascii="Calibri" w:eastAsia="Calibri" w:hAnsi="Calibri" w:cs="Calibri"/>
          </w:rPr>
          <w:t>https://doi.org/10.1194/jlr.R021089</w:t>
        </w:r>
      </w:hyperlink>
    </w:p>
    <w:p w14:paraId="5B6B88D2" w14:textId="0BF79DF6" w:rsidR="004A2BE5" w:rsidRPr="00BB0832" w:rsidRDefault="482681B8" w:rsidP="00A01585">
      <w:pPr>
        <w:pStyle w:val="ListParagraph"/>
        <w:numPr>
          <w:ilvl w:val="0"/>
          <w:numId w:val="7"/>
        </w:numPr>
        <w:spacing w:line="276" w:lineRule="auto"/>
        <w:rPr>
          <w:lang w:val="nl-NL"/>
        </w:rPr>
      </w:pPr>
      <w:r w:rsidRPr="00BB0832">
        <w:rPr>
          <w:lang w:val="nl-NL"/>
        </w:rPr>
        <w:t>Centraal Bureau voor de Statistiek. (2024, september 26). </w:t>
      </w:r>
      <w:r w:rsidRPr="00BB0832">
        <w:rPr>
          <w:i/>
          <w:lang w:val="nl-NL"/>
        </w:rPr>
        <w:t>Meer dan de helft van elektriciteitsproductie komt uit hernieuwbare bronnen</w:t>
      </w:r>
      <w:r w:rsidRPr="00BB0832">
        <w:rPr>
          <w:lang w:val="nl-NL"/>
        </w:rPr>
        <w:t>. Centraal Bureau voor de Statistiek. </w:t>
      </w:r>
      <w:hyperlink r:id="rId42">
        <w:r w:rsidRPr="00BB0832">
          <w:rPr>
            <w:rStyle w:val="Hyperlink"/>
            <w:rFonts w:ascii="Calibri" w:hAnsi="Calibri" w:cs="Calibri"/>
            <w:lang w:val="nl-NL"/>
          </w:rPr>
          <w:t>https://www.cbs.nl/nl-nl/nieuws/2024/39/meer-dan-de-helft-van-elektriciteitsproductie-komt-uit-hernieuwbare-bronnen</w:t>
        </w:r>
      </w:hyperlink>
    </w:p>
    <w:p w14:paraId="5290FF06" w14:textId="6A5597FF" w:rsidR="00E31E1E" w:rsidRPr="00150CCB" w:rsidRDefault="234FB07B" w:rsidP="00A01585">
      <w:pPr>
        <w:pStyle w:val="ListParagraph"/>
        <w:numPr>
          <w:ilvl w:val="0"/>
          <w:numId w:val="7"/>
        </w:numPr>
        <w:spacing w:line="276" w:lineRule="auto"/>
      </w:pPr>
      <w:r w:rsidRPr="00150CCB">
        <w:t xml:space="preserve">Chang, D., Fox, R., Hicks, E., Ferguson, R., Chang, K., Osborne, D., &amp; Velev, O. D. (2017). Investigation of interfacial properties of pure and mixed poloxamers for surfactant-mediated shear protection of mammalian cells. </w:t>
      </w:r>
      <w:r w:rsidRPr="00150CCB">
        <w:rPr>
          <w:i/>
        </w:rPr>
        <w:t xml:space="preserve">Colloids and Surfaces B: </w:t>
      </w:r>
      <w:proofErr w:type="spellStart"/>
      <w:r w:rsidRPr="00150CCB">
        <w:rPr>
          <w:i/>
        </w:rPr>
        <w:t>Biointerfaces</w:t>
      </w:r>
      <w:proofErr w:type="spellEnd"/>
      <w:r w:rsidRPr="00150CCB">
        <w:rPr>
          <w:i/>
        </w:rPr>
        <w:t>, 156,</w:t>
      </w:r>
      <w:r w:rsidRPr="00150CCB">
        <w:t xml:space="preserve"> 358–365. </w:t>
      </w:r>
      <w:hyperlink r:id="rId43">
        <w:r w:rsidRPr="00150CCB">
          <w:rPr>
            <w:rStyle w:val="Hyperlink"/>
            <w:rFonts w:ascii="Calibri" w:eastAsia="Calibri" w:hAnsi="Calibri" w:cs="Calibri"/>
          </w:rPr>
          <w:t>https://doi.org/10.1016/j.colsurfb.2017.05.028</w:t>
        </w:r>
      </w:hyperlink>
    </w:p>
    <w:p w14:paraId="091F16E7" w14:textId="487EFF8B" w:rsidR="007B7C2A" w:rsidRPr="00150CCB" w:rsidRDefault="007B7C2A" w:rsidP="00A01585">
      <w:pPr>
        <w:pStyle w:val="ListParagraph"/>
        <w:numPr>
          <w:ilvl w:val="0"/>
          <w:numId w:val="7"/>
        </w:numPr>
        <w:spacing w:line="276" w:lineRule="auto"/>
      </w:pPr>
      <w:proofErr w:type="spellStart"/>
      <w:r w:rsidRPr="00150CCB">
        <w:t>Changbo</w:t>
      </w:r>
      <w:proofErr w:type="spellEnd"/>
      <w:r w:rsidRPr="00150CCB">
        <w:t xml:space="preserve">, T., </w:t>
      </w:r>
      <w:proofErr w:type="spellStart"/>
      <w:r w:rsidRPr="00150CCB">
        <w:t>Ghuanghong</w:t>
      </w:r>
      <w:proofErr w:type="spellEnd"/>
      <w:r w:rsidRPr="00150CCB">
        <w:t xml:space="preserve">, Z., Wei, L., </w:t>
      </w:r>
      <w:proofErr w:type="spellStart"/>
      <w:r w:rsidRPr="00150CCB">
        <w:t>Shijie,D</w:t>
      </w:r>
      <w:proofErr w:type="spellEnd"/>
      <w:r w:rsidRPr="00150CCB">
        <w:t xml:space="preserve">. </w:t>
      </w:r>
      <w:proofErr w:type="spellStart"/>
      <w:r w:rsidRPr="00150CCB">
        <w:t>Moru</w:t>
      </w:r>
      <w:proofErr w:type="spellEnd"/>
      <w:r w:rsidRPr="00150CCB">
        <w:t xml:space="preserve">, D., Xinyue, L. &amp; </w:t>
      </w:r>
      <w:proofErr w:type="spellStart"/>
      <w:r w:rsidRPr="00150CCB">
        <w:t>Shuyu</w:t>
      </w:r>
      <w:proofErr w:type="spellEnd"/>
      <w:r w:rsidRPr="00150CCB">
        <w:t xml:space="preserve">, P., (2025). </w:t>
      </w:r>
      <w:r w:rsidRPr="00150CCB">
        <w:rPr>
          <w:i/>
          <w:iCs/>
        </w:rPr>
        <w:t>Porcine fibroblast line for long-term passage of cell culture meat and application of porcine fibroblast line</w:t>
      </w:r>
      <w:r w:rsidRPr="00150CCB">
        <w:t xml:space="preserve">. (Patent Nr. </w:t>
      </w:r>
      <w:hyperlink r:id="rId44">
        <w:r w:rsidRPr="00150CCB">
          <w:rPr>
            <w:rStyle w:val="Hyperlink"/>
          </w:rPr>
          <w:t>CN120137888A</w:t>
        </w:r>
      </w:hyperlink>
      <w:r w:rsidRPr="00150CCB">
        <w:t xml:space="preserve">). </w:t>
      </w:r>
      <w:proofErr w:type="spellStart"/>
      <w:r w:rsidRPr="00150CCB">
        <w:t>Univ</w:t>
      </w:r>
      <w:proofErr w:type="spellEnd"/>
      <w:r w:rsidRPr="00150CCB">
        <w:t xml:space="preserve"> Nanjing Agricultural </w:t>
      </w:r>
    </w:p>
    <w:p w14:paraId="414B5E73" w14:textId="358F7BAE" w:rsidR="473F85C7" w:rsidRDefault="473F85C7" w:rsidP="00A01585">
      <w:pPr>
        <w:pStyle w:val="ListParagraph"/>
        <w:numPr>
          <w:ilvl w:val="0"/>
          <w:numId w:val="7"/>
        </w:numPr>
        <w:spacing w:line="276" w:lineRule="auto"/>
      </w:pPr>
      <w:proofErr w:type="spellStart"/>
      <w:r w:rsidRPr="12943125">
        <w:rPr>
          <w:lang w:val="nl-NL"/>
        </w:rPr>
        <w:t>Chaubal</w:t>
      </w:r>
      <w:proofErr w:type="spellEnd"/>
      <w:r w:rsidRPr="12943125">
        <w:rPr>
          <w:lang w:val="nl-NL"/>
        </w:rPr>
        <w:t xml:space="preserve">, A. S., </w:t>
      </w:r>
      <w:proofErr w:type="spellStart"/>
      <w:r w:rsidRPr="12943125">
        <w:rPr>
          <w:lang w:val="nl-NL"/>
        </w:rPr>
        <w:t>Yehl</w:t>
      </w:r>
      <w:proofErr w:type="spellEnd"/>
      <w:r w:rsidRPr="12943125">
        <w:rPr>
          <w:lang w:val="nl-NL"/>
        </w:rPr>
        <w:t xml:space="preserve">, C. J., </w:t>
      </w:r>
      <w:proofErr w:type="spellStart"/>
      <w:r w:rsidRPr="12943125">
        <w:rPr>
          <w:lang w:val="nl-NL"/>
        </w:rPr>
        <w:t>Afzal</w:t>
      </w:r>
      <w:proofErr w:type="spellEnd"/>
      <w:r w:rsidRPr="12943125">
        <w:rPr>
          <w:lang w:val="nl-NL"/>
        </w:rPr>
        <w:t xml:space="preserve">, M. A., Wang, L., &amp; </w:t>
      </w:r>
      <w:proofErr w:type="spellStart"/>
      <w:r w:rsidRPr="12943125">
        <w:rPr>
          <w:lang w:val="nl-NL"/>
        </w:rPr>
        <w:t>Zydney</w:t>
      </w:r>
      <w:proofErr w:type="spellEnd"/>
      <w:r w:rsidRPr="12943125">
        <w:rPr>
          <w:lang w:val="nl-NL"/>
        </w:rPr>
        <w:t xml:space="preserve">, A. L. (2025). </w:t>
      </w:r>
      <w:r>
        <w:t xml:space="preserve">Single pass tangential flow filtration (SPTFF) for concentration and purification of AAV clarified cell lysate. </w:t>
      </w:r>
      <w:r w:rsidRPr="00150CCB">
        <w:rPr>
          <w:i/>
        </w:rPr>
        <w:t>Journal of Membrane Science</w:t>
      </w:r>
      <w:r>
        <w:t>,</w:t>
      </w:r>
      <w:r w:rsidRPr="00150CCB">
        <w:rPr>
          <w:i/>
        </w:rPr>
        <w:t xml:space="preserve"> 733</w:t>
      </w:r>
      <w:r>
        <w:t xml:space="preserve">, 124362. </w:t>
      </w:r>
      <w:hyperlink r:id="rId45">
        <w:r w:rsidRPr="12943125">
          <w:rPr>
            <w:rStyle w:val="Hyperlink"/>
            <w:rFonts w:ascii="Calibri" w:eastAsia="Calibri" w:hAnsi="Calibri" w:cs="Calibri"/>
            <w:color w:val="0563C1"/>
          </w:rPr>
          <w:t>https://doi.org/https://doi.org/10.1016/j.memsci.2025.124362</w:t>
        </w:r>
      </w:hyperlink>
    </w:p>
    <w:p w14:paraId="08C385CB" w14:textId="7346896C" w:rsidR="00A13F27" w:rsidRPr="00150CCB" w:rsidRDefault="00A13F27" w:rsidP="00A01585">
      <w:pPr>
        <w:pStyle w:val="ListParagraph"/>
        <w:numPr>
          <w:ilvl w:val="0"/>
          <w:numId w:val="7"/>
        </w:numPr>
        <w:spacing w:line="276" w:lineRule="auto"/>
      </w:pPr>
      <w:r w:rsidRPr="00A13F27">
        <w:t>Chen, G., Gulbranson, D. R., Yu, P., Hou, Z., &amp; Thomson, J. A. (2012). Thermal stability of fibroblast growth factor protein is a determinant factor in regulating self-renewal, differentiation, and reprogramming in human pluripotent stem cells. Stem Cells, 30(4), 623–630. https://doi.org/10.1002/stem.1021</w:t>
      </w:r>
    </w:p>
    <w:p w14:paraId="52FC2DAA" w14:textId="049C5178" w:rsidR="00C41442" w:rsidRPr="00150CCB" w:rsidRDefault="00C41442" w:rsidP="00A01585">
      <w:pPr>
        <w:pStyle w:val="ListParagraph"/>
        <w:numPr>
          <w:ilvl w:val="0"/>
          <w:numId w:val="7"/>
        </w:numPr>
        <w:spacing w:line="276" w:lineRule="auto"/>
      </w:pPr>
      <w:r>
        <w:t xml:space="preserve">Chen, Y.-Q., Wu, M., Xu, X., Zhang, X., Li, Z., &amp; Li, J. (2024). </w:t>
      </w:r>
      <w:r w:rsidRPr="12943125">
        <w:rPr>
          <w:i/>
          <w:iCs/>
        </w:rPr>
        <w:t>High-viscosity driven modulation of biomechanical properties and pluripotency maintenance of human pluripotent stem cells.</w:t>
      </w:r>
      <w:r>
        <w:t xml:space="preserve"> </w:t>
      </w:r>
      <w:r w:rsidRPr="12943125">
        <w:rPr>
          <w:i/>
          <w:iCs/>
        </w:rPr>
        <w:t>Frontiers in Cell and Developmental Biology, 12</w:t>
      </w:r>
      <w:r>
        <w:t>, 1350553. https://doi.org/10.3389/fcell.2024.1350553</w:t>
      </w:r>
    </w:p>
    <w:p w14:paraId="2658693C" w14:textId="1224E292" w:rsidR="00C27A64" w:rsidRPr="00150CCB" w:rsidRDefault="00C27A64" w:rsidP="00C27A64">
      <w:pPr>
        <w:pStyle w:val="ListParagraph"/>
        <w:numPr>
          <w:ilvl w:val="0"/>
          <w:numId w:val="7"/>
        </w:numPr>
      </w:pPr>
      <w:r>
        <w:t xml:space="preserve">Cheng, Y., Hong, P., Song, M., Zhu, H., Qin, J., Zhang, Z., Chen, H., Ma, X., Tian, M., Zhu, W., &amp; Huang, Z. (2023). An immortal porcine preadipocyte cell strain for efficient production of cell-cultured fat. </w:t>
      </w:r>
      <w:r w:rsidRPr="00C27A64">
        <w:rPr>
          <w:i/>
          <w:iCs/>
        </w:rPr>
        <w:t>Communications Biology</w:t>
      </w:r>
      <w:r>
        <w:t xml:space="preserve">, </w:t>
      </w:r>
      <w:r w:rsidRPr="00C27A64">
        <w:rPr>
          <w:i/>
          <w:iCs/>
        </w:rPr>
        <w:t>6</w:t>
      </w:r>
      <w:r>
        <w:t xml:space="preserve">(1). </w:t>
      </w:r>
      <w:hyperlink r:id="rId46">
        <w:r w:rsidRPr="364FAB5A">
          <w:rPr>
            <w:rStyle w:val="Hyperlink"/>
          </w:rPr>
          <w:t>https://doi.org/10.1038/s42003-023-05583-7</w:t>
        </w:r>
      </w:hyperlink>
      <w:r>
        <w:t xml:space="preserve"> </w:t>
      </w:r>
    </w:p>
    <w:p w14:paraId="3FFC6FF4" w14:textId="456E0CA2" w:rsidR="002B2D10" w:rsidRPr="00150CCB" w:rsidRDefault="7BFBDC50" w:rsidP="00A01585">
      <w:pPr>
        <w:pStyle w:val="ListParagraph"/>
        <w:numPr>
          <w:ilvl w:val="0"/>
          <w:numId w:val="7"/>
        </w:numPr>
        <w:spacing w:line="276" w:lineRule="auto"/>
      </w:pPr>
      <w:proofErr w:type="spellStart"/>
      <w:r w:rsidRPr="00150CCB">
        <w:t>Chisti</w:t>
      </w:r>
      <w:proofErr w:type="spellEnd"/>
      <w:r w:rsidRPr="00150CCB">
        <w:t xml:space="preserve">, Y. (1993). Animal cell culture in stirred bioreactors: Observations on scale-up. </w:t>
      </w:r>
      <w:r w:rsidRPr="00150CCB">
        <w:rPr>
          <w:i/>
        </w:rPr>
        <w:t>Bioprocess Engineering, 9(5),</w:t>
      </w:r>
      <w:r w:rsidRPr="00150CCB">
        <w:t xml:space="preserve"> 191–196. </w:t>
      </w:r>
      <w:hyperlink r:id="rId47">
        <w:r w:rsidRPr="00150CCB">
          <w:rPr>
            <w:rStyle w:val="Hyperlink"/>
            <w:rFonts w:ascii="Calibri" w:eastAsia="Calibri" w:hAnsi="Calibri" w:cs="Calibri"/>
          </w:rPr>
          <w:t>https://doi.org/10.1007/bf00369402</w:t>
        </w:r>
      </w:hyperlink>
    </w:p>
    <w:p w14:paraId="0491585D" w14:textId="108F4D17" w:rsidR="0076079E" w:rsidRPr="00150CCB" w:rsidRDefault="0076079E" w:rsidP="00A01585">
      <w:pPr>
        <w:pStyle w:val="ListParagraph"/>
        <w:numPr>
          <w:ilvl w:val="0"/>
          <w:numId w:val="7"/>
        </w:numPr>
        <w:spacing w:line="276" w:lineRule="auto"/>
      </w:pPr>
      <w:r w:rsidRPr="00150CCB">
        <w:t xml:space="preserve">Christman, S. A., Kong, B., Landry, M. M., Kim, H., &amp; Foster, D. N. (2006). Contributions of differential </w:t>
      </w:r>
      <w:proofErr w:type="spellStart"/>
      <w:r w:rsidRPr="00150CCB">
        <w:t>p53</w:t>
      </w:r>
      <w:proofErr w:type="spellEnd"/>
      <w:r w:rsidRPr="00150CCB">
        <w:t xml:space="preserve"> expression in the spontaneous immortalization of a chicken embryo fibroblast cell line. </w:t>
      </w:r>
      <w:r w:rsidRPr="00150CCB">
        <w:rPr>
          <w:i/>
        </w:rPr>
        <w:t>BMC Cell Biology</w:t>
      </w:r>
      <w:r w:rsidRPr="00150CCB">
        <w:t xml:space="preserve">, </w:t>
      </w:r>
      <w:r w:rsidRPr="00150CCB">
        <w:rPr>
          <w:i/>
        </w:rPr>
        <w:t>7</w:t>
      </w:r>
      <w:r w:rsidRPr="00150CCB">
        <w:t xml:space="preserve">(1). </w:t>
      </w:r>
      <w:hyperlink r:id="rId48" w:tgtFrame="_blank" w:history="1">
        <w:r w:rsidRPr="00150CCB">
          <w:rPr>
            <w:rStyle w:val="Hyperlink"/>
          </w:rPr>
          <w:t>https://doi.org/10.1186/1471-2121-7-27</w:t>
        </w:r>
      </w:hyperlink>
      <w:r w:rsidRPr="00150CCB">
        <w:t> </w:t>
      </w:r>
    </w:p>
    <w:p w14:paraId="77CCFABD" w14:textId="45C50959" w:rsidR="630E8051" w:rsidRPr="00150CCB" w:rsidRDefault="630E8051" w:rsidP="00A01585">
      <w:pPr>
        <w:pStyle w:val="ListParagraph"/>
        <w:numPr>
          <w:ilvl w:val="0"/>
          <w:numId w:val="7"/>
        </w:numPr>
        <w:spacing w:line="276" w:lineRule="auto"/>
      </w:pPr>
      <w:r w:rsidRPr="00150CCB">
        <w:t xml:space="preserve">Conde-Green, A., de Amorim, N. F., &amp; </w:t>
      </w:r>
      <w:proofErr w:type="spellStart"/>
      <w:r w:rsidRPr="00150CCB">
        <w:t>Pitanguy</w:t>
      </w:r>
      <w:proofErr w:type="spellEnd"/>
      <w:r w:rsidRPr="00150CCB">
        <w:t xml:space="preserve">, I. (2010). Influence of decantation, washing and centrifugation on adipocyte and mesenchymal stem cell content of aspirated adipose tissue: a comparative study. </w:t>
      </w:r>
      <w:r w:rsidRPr="00150CCB">
        <w:rPr>
          <w:i/>
        </w:rPr>
        <w:t xml:space="preserve">J Plast </w:t>
      </w:r>
      <w:proofErr w:type="spellStart"/>
      <w:r w:rsidRPr="00150CCB">
        <w:rPr>
          <w:i/>
        </w:rPr>
        <w:t>Reconstr</w:t>
      </w:r>
      <w:proofErr w:type="spellEnd"/>
      <w:r w:rsidRPr="00150CCB">
        <w:rPr>
          <w:i/>
        </w:rPr>
        <w:t xml:space="preserve"> </w:t>
      </w:r>
      <w:proofErr w:type="spellStart"/>
      <w:r w:rsidRPr="00150CCB">
        <w:rPr>
          <w:i/>
        </w:rPr>
        <w:t>Aesthet</w:t>
      </w:r>
      <w:proofErr w:type="spellEnd"/>
      <w:r w:rsidRPr="00150CCB">
        <w:rPr>
          <w:i/>
        </w:rPr>
        <w:t xml:space="preserve"> </w:t>
      </w:r>
      <w:proofErr w:type="spellStart"/>
      <w:r w:rsidRPr="00150CCB">
        <w:rPr>
          <w:i/>
        </w:rPr>
        <w:t>Surg</w:t>
      </w:r>
      <w:proofErr w:type="spellEnd"/>
      <w:r w:rsidRPr="00150CCB">
        <w:t>,</w:t>
      </w:r>
      <w:r w:rsidRPr="00150CCB">
        <w:rPr>
          <w:i/>
        </w:rPr>
        <w:t xml:space="preserve"> 63</w:t>
      </w:r>
      <w:r w:rsidRPr="00150CCB">
        <w:t xml:space="preserve">(8), 1375-1381. </w:t>
      </w:r>
      <w:hyperlink r:id="rId49">
        <w:r w:rsidRPr="00150CCB">
          <w:rPr>
            <w:rStyle w:val="Hyperlink"/>
            <w:rFonts w:ascii="Calibri" w:eastAsia="Calibri" w:hAnsi="Calibri" w:cs="Calibri"/>
            <w:color w:val="0563C1"/>
          </w:rPr>
          <w:t>https://doi.org/10.1016/j.bjps.2009.07.018</w:t>
        </w:r>
      </w:hyperlink>
    </w:p>
    <w:p w14:paraId="15DF4C2A" w14:textId="388619C1" w:rsidR="00C27A64" w:rsidRPr="00150CCB" w:rsidRDefault="00C27A64" w:rsidP="00C27A64">
      <w:pPr>
        <w:pStyle w:val="ListParagraph"/>
        <w:numPr>
          <w:ilvl w:val="0"/>
          <w:numId w:val="7"/>
        </w:numPr>
      </w:pPr>
      <w:proofErr w:type="spellStart"/>
      <w:r w:rsidRPr="0020269E">
        <w:t>Croughan</w:t>
      </w:r>
      <w:proofErr w:type="spellEnd"/>
      <w:r w:rsidRPr="0020269E">
        <w:t xml:space="preserve">, M. S., Hamel, J., &amp; Wang, D. I. C. (1987). Hydrodynamic effects on animal cells grown in microcarrier cultures. </w:t>
      </w:r>
      <w:r w:rsidRPr="00C27A64">
        <w:rPr>
          <w:i/>
          <w:iCs/>
        </w:rPr>
        <w:t>Biotechnology and Bioengineering</w:t>
      </w:r>
      <w:r w:rsidRPr="0020269E">
        <w:t xml:space="preserve">, </w:t>
      </w:r>
      <w:r w:rsidRPr="00C27A64">
        <w:rPr>
          <w:i/>
          <w:iCs/>
        </w:rPr>
        <w:t>29</w:t>
      </w:r>
      <w:r w:rsidRPr="0020269E">
        <w:t xml:space="preserve">(1), 130–141. </w:t>
      </w:r>
      <w:hyperlink r:id="rId50">
        <w:r w:rsidRPr="364FAB5A">
          <w:rPr>
            <w:rStyle w:val="Hyperlink"/>
          </w:rPr>
          <w:t>https://doi.org/10.1002/bit.260290117</w:t>
        </w:r>
      </w:hyperlink>
      <w:r>
        <w:t xml:space="preserve"> </w:t>
      </w:r>
    </w:p>
    <w:p w14:paraId="25DE6A7D" w14:textId="1361A1F2" w:rsidR="00874210" w:rsidRPr="00150CCB" w:rsidRDefault="00874210" w:rsidP="00EC2238">
      <w:pPr>
        <w:pStyle w:val="NormalWeb"/>
        <w:numPr>
          <w:ilvl w:val="0"/>
          <w:numId w:val="7"/>
        </w:numPr>
        <w:spacing w:before="0" w:beforeAutospacing="0" w:after="0" w:afterAutospacing="0"/>
        <w:jc w:val="both"/>
      </w:pPr>
      <w:proofErr w:type="spellStart"/>
      <w:r w:rsidRPr="5DEB0DD9">
        <w:rPr>
          <w:rFonts w:ascii="Arial" w:eastAsiaTheme="minorEastAsia" w:hAnsi="Arial" w:cs="Arial"/>
          <w:kern w:val="2"/>
          <w:sz w:val="22"/>
          <w:szCs w:val="22"/>
        </w:rPr>
        <w:t>Dagevos</w:t>
      </w:r>
      <w:proofErr w:type="spellEnd"/>
      <w:r w:rsidRPr="5DEB0DD9">
        <w:rPr>
          <w:rFonts w:ascii="Arial" w:eastAsiaTheme="minorEastAsia" w:hAnsi="Arial" w:cs="Arial"/>
          <w:kern w:val="2"/>
          <w:sz w:val="22"/>
          <w:szCs w:val="22"/>
        </w:rPr>
        <w:t xml:space="preserve">, H., &amp; Verbeke, W. (2022). Meat consumption and </w:t>
      </w:r>
      <w:proofErr w:type="spellStart"/>
      <w:r w:rsidRPr="5DEB0DD9">
        <w:rPr>
          <w:rFonts w:ascii="Arial" w:eastAsiaTheme="minorEastAsia" w:hAnsi="Arial" w:cs="Arial"/>
          <w:kern w:val="2"/>
          <w:sz w:val="22"/>
          <w:szCs w:val="22"/>
        </w:rPr>
        <w:t>flexitarianism</w:t>
      </w:r>
      <w:proofErr w:type="spellEnd"/>
      <w:r w:rsidRPr="5DEB0DD9">
        <w:rPr>
          <w:rFonts w:ascii="Arial" w:eastAsiaTheme="minorEastAsia" w:hAnsi="Arial" w:cs="Arial"/>
          <w:kern w:val="2"/>
          <w:sz w:val="22"/>
          <w:szCs w:val="22"/>
        </w:rPr>
        <w:t xml:space="preserve"> in the Low Countries. </w:t>
      </w:r>
      <w:r w:rsidRPr="00EC2238">
        <w:rPr>
          <w:rFonts w:ascii="Arial" w:eastAsiaTheme="minorEastAsia" w:hAnsi="Arial" w:cs="Arial"/>
          <w:i/>
          <w:kern w:val="2"/>
          <w:sz w:val="22"/>
          <w:szCs w:val="22"/>
        </w:rPr>
        <w:t>Meat Science</w:t>
      </w:r>
      <w:r w:rsidRPr="5DEB0DD9">
        <w:rPr>
          <w:rFonts w:ascii="Arial" w:eastAsiaTheme="minorEastAsia" w:hAnsi="Arial" w:cs="Arial"/>
          <w:kern w:val="2"/>
          <w:sz w:val="22"/>
          <w:szCs w:val="22"/>
        </w:rPr>
        <w:t xml:space="preserve">, 192, 108894. </w:t>
      </w:r>
      <w:hyperlink r:id="rId51" w:history="1">
        <w:r w:rsidR="00EC2238" w:rsidRPr="00505C7F">
          <w:rPr>
            <w:rStyle w:val="Hyperlink"/>
            <w:rFonts w:ascii="Arial" w:eastAsiaTheme="minorEastAsia" w:hAnsi="Arial" w:cs="Arial"/>
            <w:kern w:val="2"/>
            <w:sz w:val="22"/>
            <w:szCs w:val="22"/>
          </w:rPr>
          <w:t>https://doi.org/10.1016/j.meatsci.2022.108894</w:t>
        </w:r>
      </w:hyperlink>
      <w:r w:rsidR="00EC2238">
        <w:rPr>
          <w:rFonts w:ascii="Arial" w:eastAsiaTheme="minorEastAsia" w:hAnsi="Arial" w:cs="Arial"/>
          <w:kern w:val="2"/>
          <w:sz w:val="22"/>
          <w:szCs w:val="22"/>
        </w:rPr>
        <w:t xml:space="preserve"> </w:t>
      </w:r>
    </w:p>
    <w:p w14:paraId="400D0F3C" w14:textId="2B58D0D7" w:rsidR="00DB39B7" w:rsidRPr="00150CCB" w:rsidRDefault="7D888219" w:rsidP="00A01585">
      <w:pPr>
        <w:pStyle w:val="ListParagraph"/>
        <w:numPr>
          <w:ilvl w:val="0"/>
          <w:numId w:val="7"/>
        </w:numPr>
        <w:spacing w:line="276" w:lineRule="auto"/>
      </w:pPr>
      <w:proofErr w:type="spellStart"/>
      <w:r w:rsidRPr="00150CCB">
        <w:t>Daquinag</w:t>
      </w:r>
      <w:proofErr w:type="spellEnd"/>
      <w:r w:rsidRPr="00150CCB">
        <w:t xml:space="preserve">, A. C., Souza, G. R., &amp; </w:t>
      </w:r>
      <w:proofErr w:type="spellStart"/>
      <w:r w:rsidRPr="00150CCB">
        <w:t>Kolonin</w:t>
      </w:r>
      <w:proofErr w:type="spellEnd"/>
      <w:r w:rsidRPr="00150CCB">
        <w:t xml:space="preserve">, M. G. (2013). Adipose tissue engineering in three-dimensional levitation tissue culture system based on magnetic nanoparticles. </w:t>
      </w:r>
      <w:r w:rsidRPr="00150CCB">
        <w:rPr>
          <w:i/>
        </w:rPr>
        <w:t>Tissue Engineering Part C: Methods, 19(5),</w:t>
      </w:r>
      <w:r w:rsidRPr="00150CCB">
        <w:t xml:space="preserve"> 336–344. </w:t>
      </w:r>
      <w:hyperlink r:id="rId52">
        <w:r w:rsidRPr="00150CCB">
          <w:rPr>
            <w:rStyle w:val="Hyperlink"/>
            <w:rFonts w:ascii="Calibri" w:eastAsia="Calibri" w:hAnsi="Calibri" w:cs="Calibri"/>
          </w:rPr>
          <w:t>https://doi.org/10.1089/ten.tec.2012.0399</w:t>
        </w:r>
      </w:hyperlink>
    </w:p>
    <w:p w14:paraId="35FF63B8" w14:textId="734A6184" w:rsidR="00320002" w:rsidRPr="00150CCB" w:rsidRDefault="75FFD766" w:rsidP="00A01585">
      <w:pPr>
        <w:pStyle w:val="ListParagraph"/>
        <w:numPr>
          <w:ilvl w:val="0"/>
          <w:numId w:val="7"/>
        </w:numPr>
        <w:spacing w:line="276" w:lineRule="auto"/>
      </w:pPr>
      <w:r w:rsidRPr="00150CCB">
        <w:t>Delafosse, A., Calvo, S., Collignon, M. L., &amp; Toye, D. (2018). Comparison of hydrodynamics in standard stainless steel and single-use bioreactors by means of an Euler-Lagrange approach. </w:t>
      </w:r>
      <w:r w:rsidRPr="00150CCB">
        <w:rPr>
          <w:i/>
        </w:rPr>
        <w:t>Chemical Engineering Science</w:t>
      </w:r>
      <w:r w:rsidRPr="00150CCB">
        <w:t>, </w:t>
      </w:r>
      <w:r w:rsidRPr="00150CCB">
        <w:rPr>
          <w:i/>
        </w:rPr>
        <w:t>188</w:t>
      </w:r>
      <w:r w:rsidRPr="00150CCB">
        <w:t>, 52-64.</w:t>
      </w:r>
    </w:p>
    <w:p w14:paraId="3A99399D" w14:textId="1B7EE460" w:rsidR="0648DD2B" w:rsidRPr="00150CCB" w:rsidRDefault="0648DD2B" w:rsidP="00A01585">
      <w:pPr>
        <w:pStyle w:val="ListParagraph"/>
        <w:numPr>
          <w:ilvl w:val="0"/>
          <w:numId w:val="7"/>
        </w:numPr>
        <w:spacing w:line="276" w:lineRule="auto"/>
      </w:pPr>
      <w:r w:rsidRPr="00150CCB">
        <w:t xml:space="preserve">Do Couto Pereira, L., &amp; Hansen, É. (2020). Wastewater reuse in the clean in place process of a beverage industry. </w:t>
      </w:r>
      <w:r w:rsidRPr="5ABE73BF">
        <w:rPr>
          <w:i/>
        </w:rPr>
        <w:t>ITEGAM-JETIA, 6</w:t>
      </w:r>
      <w:r w:rsidRPr="00150CCB">
        <w:t>(21), 47-54. DOI:10.5935/2447-0228.20200006</w:t>
      </w:r>
    </w:p>
    <w:p w14:paraId="3D521E92" w14:textId="19D67060" w:rsidR="005F49D0" w:rsidRPr="002310D8" w:rsidRDefault="005F49D0" w:rsidP="00A01585">
      <w:pPr>
        <w:pStyle w:val="ListParagraph"/>
        <w:numPr>
          <w:ilvl w:val="0"/>
          <w:numId w:val="7"/>
        </w:numPr>
        <w:spacing w:line="276" w:lineRule="auto"/>
      </w:pPr>
      <w:r w:rsidRPr="005F49D0">
        <w:t>Doris, C. E. (2022). </w:t>
      </w:r>
      <w:r w:rsidRPr="005F49D0">
        <w:rPr>
          <w:i/>
          <w:iCs/>
        </w:rPr>
        <w:t>U.S. Patent No. 11,434,461</w:t>
      </w:r>
      <w:r w:rsidRPr="005F49D0">
        <w:t>. Washington, DC: U.S. Patent and Trademark Office.</w:t>
      </w:r>
    </w:p>
    <w:p w14:paraId="7E887833" w14:textId="329971BB" w:rsidR="005249EA" w:rsidRDefault="00594A67" w:rsidP="00A01585">
      <w:pPr>
        <w:pStyle w:val="ListParagraph"/>
        <w:numPr>
          <w:ilvl w:val="0"/>
          <w:numId w:val="7"/>
        </w:numPr>
        <w:spacing w:line="276" w:lineRule="auto"/>
      </w:pPr>
      <w:r w:rsidRPr="00594A67">
        <w:t xml:space="preserve">Drobek, C., Meyer, J., Mau, R., Wolff, A., Peters, K., &amp; Seitz, H. (2023). Volumetric mass density measurements of mesenchymal stem cells in suspension using a density meter. </w:t>
      </w:r>
      <w:proofErr w:type="spellStart"/>
      <w:r w:rsidRPr="00594A67">
        <w:t>Iscience</w:t>
      </w:r>
      <w:proofErr w:type="spellEnd"/>
      <w:r w:rsidRPr="00594A67">
        <w:t>, 26(1).</w:t>
      </w:r>
    </w:p>
    <w:p w14:paraId="0D60BFFB" w14:textId="560DCC49" w:rsidR="00F618E8" w:rsidRPr="002310D8" w:rsidRDefault="00F618E8" w:rsidP="00A01585">
      <w:pPr>
        <w:pStyle w:val="ListParagraph"/>
        <w:numPr>
          <w:ilvl w:val="0"/>
          <w:numId w:val="7"/>
        </w:numPr>
        <w:spacing w:line="276" w:lineRule="auto"/>
      </w:pPr>
      <w:r w:rsidRPr="00F618E8">
        <w:t xml:space="preserve">Dvořák, P., Bednář, D., </w:t>
      </w:r>
      <w:proofErr w:type="spellStart"/>
      <w:r w:rsidRPr="00F618E8">
        <w:t>Vanáček</w:t>
      </w:r>
      <w:proofErr w:type="spellEnd"/>
      <w:r w:rsidRPr="00F618E8">
        <w:t xml:space="preserve">, P., Balek, L., </w:t>
      </w:r>
      <w:proofErr w:type="spellStart"/>
      <w:r w:rsidRPr="00F618E8">
        <w:t>Eiselleová</w:t>
      </w:r>
      <w:proofErr w:type="spellEnd"/>
      <w:r w:rsidRPr="00F618E8">
        <w:t xml:space="preserve">, L., &amp; </w:t>
      </w:r>
      <w:proofErr w:type="spellStart"/>
      <w:r w:rsidRPr="00F618E8">
        <w:t>Damborský</w:t>
      </w:r>
      <w:proofErr w:type="spellEnd"/>
      <w:r w:rsidRPr="00F618E8">
        <w:t xml:space="preserve">, J. (2018). Computer-assisted engineering of </w:t>
      </w:r>
      <w:proofErr w:type="spellStart"/>
      <w:r w:rsidRPr="00F618E8">
        <w:t>hyperstable</w:t>
      </w:r>
      <w:proofErr w:type="spellEnd"/>
      <w:r w:rsidRPr="00F618E8">
        <w:t xml:space="preserve"> fibroblast growth factor 2. Biotechnology and Bioengineering, 115(4), 850–862. https://doi.org/10.1002/bit.26531</w:t>
      </w:r>
    </w:p>
    <w:p w14:paraId="3C76E89A" w14:textId="293E118E" w:rsidR="005621EA" w:rsidRPr="00150CCB" w:rsidRDefault="0EB729D3" w:rsidP="00A01585">
      <w:pPr>
        <w:pStyle w:val="ListParagraph"/>
        <w:numPr>
          <w:ilvl w:val="0"/>
          <w:numId w:val="7"/>
        </w:numPr>
        <w:spacing w:line="276" w:lineRule="auto"/>
      </w:pPr>
      <w:r w:rsidRPr="00150CCB">
        <w:t>Eibl, R., &amp; Eibl, D. (Eds.). (2019). </w:t>
      </w:r>
      <w:r w:rsidRPr="00150CCB">
        <w:rPr>
          <w:i/>
        </w:rPr>
        <w:t>Single-use technology in biopharmaceutical manufacture</w:t>
      </w:r>
      <w:r w:rsidRPr="00150CCB">
        <w:t xml:space="preserve">. John Wiley &amp; Sons. </w:t>
      </w:r>
      <w:hyperlink r:id="rId53">
        <w:r w:rsidR="26F8C6D7" w:rsidRPr="00150CCB">
          <w:rPr>
            <w:rStyle w:val="Hyperlink"/>
            <w:rFonts w:ascii="Calibri" w:eastAsia="Calibri" w:hAnsi="Calibri" w:cs="Calibri"/>
          </w:rPr>
          <w:t>https://doi.org/10.1002/9781119477891</w:t>
        </w:r>
      </w:hyperlink>
    </w:p>
    <w:p w14:paraId="522F3013" w14:textId="08653A8F" w:rsidR="467CDD2E" w:rsidRPr="00150CCB" w:rsidRDefault="467CDD2E" w:rsidP="00A01585">
      <w:pPr>
        <w:pStyle w:val="ListParagraph"/>
        <w:numPr>
          <w:ilvl w:val="0"/>
          <w:numId w:val="7"/>
        </w:numPr>
        <w:spacing w:line="276" w:lineRule="auto"/>
      </w:pPr>
      <w:proofErr w:type="spellStart"/>
      <w:r w:rsidRPr="00150CCB">
        <w:t>Eissazadeh</w:t>
      </w:r>
      <w:proofErr w:type="spellEnd"/>
      <w:r w:rsidRPr="00150CCB">
        <w:t xml:space="preserve">, S., Moeini, H., </w:t>
      </w:r>
      <w:proofErr w:type="spellStart"/>
      <w:r w:rsidRPr="00150CCB">
        <w:t>Dezfouli</w:t>
      </w:r>
      <w:proofErr w:type="spellEnd"/>
      <w:r w:rsidRPr="00150CCB">
        <w:t xml:space="preserve">, M. G., Heidary, S., </w:t>
      </w:r>
      <w:proofErr w:type="spellStart"/>
      <w:r w:rsidRPr="00150CCB">
        <w:t>Nelofer</w:t>
      </w:r>
      <w:proofErr w:type="spellEnd"/>
      <w:r w:rsidRPr="00150CCB">
        <w:t xml:space="preserve">, R., &amp; Abdullah, M. P. (2017). Production of recombinant human epidermal growth factor in Pichia pastoris. Brazilian Journal of Microbiology, 48(2), 286–293. </w:t>
      </w:r>
      <w:hyperlink r:id="rId54">
        <w:r w:rsidRPr="00150CCB">
          <w:rPr>
            <w:rStyle w:val="Hyperlink"/>
            <w:rFonts w:ascii="Calibri" w:eastAsia="Calibri" w:hAnsi="Calibri" w:cs="Calibri"/>
            <w:u w:val="none"/>
          </w:rPr>
          <w:t>https://doi.org/10.1016/j.bjm.2016.10.017</w:t>
        </w:r>
      </w:hyperlink>
    </w:p>
    <w:p w14:paraId="1EE6C339" w14:textId="48FC8FB0" w:rsidR="2CC53266" w:rsidRPr="00150CCB" w:rsidRDefault="2CC53266" w:rsidP="00A01585">
      <w:pPr>
        <w:pStyle w:val="ListParagraph"/>
        <w:numPr>
          <w:ilvl w:val="0"/>
          <w:numId w:val="7"/>
        </w:numPr>
        <w:spacing w:line="276" w:lineRule="auto"/>
      </w:pPr>
      <w:r w:rsidRPr="00150CCB">
        <w:t xml:space="preserve">FAO. (2020). </w:t>
      </w:r>
      <w:r w:rsidRPr="00150CCB">
        <w:rPr>
          <w:i/>
        </w:rPr>
        <w:t>World Livestock Environmental Assessment Model version 3.</w:t>
      </w:r>
      <w:r w:rsidRPr="00150CCB">
        <w:t xml:space="preserve"> Food and Agriculture Organization of the United Nations.</w:t>
      </w:r>
    </w:p>
    <w:p w14:paraId="4B7A9494" w14:textId="55C56396" w:rsidR="00365F8F" w:rsidRPr="002310D8" w:rsidRDefault="00365F8F" w:rsidP="00365F8F">
      <w:pPr>
        <w:pStyle w:val="ListParagraph"/>
        <w:numPr>
          <w:ilvl w:val="0"/>
          <w:numId w:val="7"/>
        </w:numPr>
        <w:spacing w:line="276" w:lineRule="auto"/>
      </w:pPr>
      <w:r>
        <w:t xml:space="preserve">Farvid, M. S., Ng, T. W. K., Chan, D. C., Barrett, P. H. R., &amp; Watts, G. F. (2005). Association of adiponectin and </w:t>
      </w:r>
      <w:proofErr w:type="spellStart"/>
      <w:r>
        <w:t>resistin</w:t>
      </w:r>
      <w:proofErr w:type="spellEnd"/>
      <w:r>
        <w:t xml:space="preserve"> with adipose tissue compartments, insulin resistance and dyslipidaemia. Diabetes, obesity and metabolism, 7(4), 406-413.</w:t>
      </w:r>
    </w:p>
    <w:p w14:paraId="6191B9A3" w14:textId="39FDEC15" w:rsidR="008565DC" w:rsidRPr="00150CCB" w:rsidRDefault="09FD3775" w:rsidP="00A01585">
      <w:pPr>
        <w:pStyle w:val="ListParagraph"/>
        <w:numPr>
          <w:ilvl w:val="0"/>
          <w:numId w:val="7"/>
        </w:numPr>
        <w:spacing w:line="276" w:lineRule="auto"/>
      </w:pPr>
      <w:r w:rsidRPr="00150CCB">
        <w:t xml:space="preserve">Ferrari, C., Olmos, E., Balandras, F., Tran, N., </w:t>
      </w:r>
      <w:proofErr w:type="spellStart"/>
      <w:r w:rsidRPr="00150CCB">
        <w:t>Chevalot</w:t>
      </w:r>
      <w:proofErr w:type="spellEnd"/>
      <w:r w:rsidRPr="00150CCB">
        <w:t xml:space="preserve">, I., </w:t>
      </w:r>
      <w:proofErr w:type="spellStart"/>
      <w:r w:rsidRPr="00150CCB">
        <w:t>Guedon</w:t>
      </w:r>
      <w:proofErr w:type="spellEnd"/>
      <w:r w:rsidRPr="00150CCB">
        <w:t xml:space="preserve">, E., &amp; Marc, A. (2014). Investigation of growth conditions for the expansion of porcine mesenchymal stem cells on microcarriers in stirred cultures. </w:t>
      </w:r>
      <w:r w:rsidRPr="00150CCB">
        <w:rPr>
          <w:i/>
        </w:rPr>
        <w:t>Applied Biochemistry and Biotechnology, 172(2),</w:t>
      </w:r>
      <w:r w:rsidRPr="00150CCB">
        <w:t xml:space="preserve"> 1004–1017. </w:t>
      </w:r>
      <w:hyperlink r:id="rId55">
        <w:r w:rsidRPr="00150CCB">
          <w:rPr>
            <w:rStyle w:val="Hyperlink"/>
            <w:rFonts w:ascii="Calibri" w:eastAsia="Calibri" w:hAnsi="Calibri" w:cs="Calibri"/>
          </w:rPr>
          <w:t>https://doi.org/10.1007/s12010-013-0586-3</w:t>
        </w:r>
      </w:hyperlink>
    </w:p>
    <w:p w14:paraId="579193EF" w14:textId="05CA43D2" w:rsidR="004A2BE5" w:rsidRPr="00150CCB" w:rsidRDefault="482681B8" w:rsidP="00A01585">
      <w:pPr>
        <w:pStyle w:val="ListParagraph"/>
        <w:numPr>
          <w:ilvl w:val="0"/>
          <w:numId w:val="7"/>
        </w:numPr>
        <w:spacing w:line="276" w:lineRule="auto"/>
      </w:pPr>
      <w:r w:rsidRPr="00150CCB">
        <w:t>Figueira, J. S., Gil, A. G., Vieira, A., Michopoulos, A. K., Boon, D. P., Loveridge, F., ... &amp; Andersen, T. R. (2024). Shallow geothermal energy systems for district heating and cooling networks: Review and technological progression through case studies. </w:t>
      </w:r>
      <w:r w:rsidRPr="00150CCB">
        <w:rPr>
          <w:i/>
        </w:rPr>
        <w:t>Renewable Energy</w:t>
      </w:r>
      <w:r w:rsidRPr="00150CCB">
        <w:t>, </w:t>
      </w:r>
      <w:r w:rsidRPr="00150CCB">
        <w:rPr>
          <w:i/>
        </w:rPr>
        <w:t>236</w:t>
      </w:r>
      <w:r w:rsidRPr="00150CCB">
        <w:t xml:space="preserve">, 121436. </w:t>
      </w:r>
      <w:hyperlink r:id="rId56">
        <w:r w:rsidRPr="00150CCB">
          <w:rPr>
            <w:rStyle w:val="Hyperlink"/>
            <w:rFonts w:ascii="Calibri" w:hAnsi="Calibri" w:cs="Calibri"/>
          </w:rPr>
          <w:t>https://doi-org.ezproxy.library.wur.nl/10.1016/j.renene.2024.121436</w:t>
        </w:r>
      </w:hyperlink>
    </w:p>
    <w:p w14:paraId="151F41F9" w14:textId="3325111A" w:rsidR="00ED5596" w:rsidRPr="00150CCB" w:rsidRDefault="65D109FC" w:rsidP="00A01585">
      <w:pPr>
        <w:pStyle w:val="ListParagraph"/>
        <w:numPr>
          <w:ilvl w:val="0"/>
          <w:numId w:val="7"/>
        </w:numPr>
        <w:spacing w:line="276" w:lineRule="auto"/>
      </w:pPr>
      <w:r w:rsidRPr="00150CCB">
        <w:t xml:space="preserve">Fisher, D., Schneeberger, V., Pagliuca, F., &amp; Harris, J. (2019). Perfusion culture for continuous biologics manufacturing. </w:t>
      </w:r>
      <w:r w:rsidRPr="00150CCB">
        <w:rPr>
          <w:i/>
        </w:rPr>
        <w:t>Biotechnology Journal, 14(2),</w:t>
      </w:r>
      <w:r w:rsidRPr="00150CCB">
        <w:t xml:space="preserve"> 1800114. </w:t>
      </w:r>
      <w:hyperlink r:id="rId57">
        <w:r w:rsidRPr="00150CCB">
          <w:rPr>
            <w:rStyle w:val="Hyperlink"/>
            <w:rFonts w:ascii="Calibri" w:eastAsia="Calibri" w:hAnsi="Calibri" w:cs="Calibri"/>
          </w:rPr>
          <w:t>https://doi.org/10.1002/biot.201800114</w:t>
        </w:r>
      </w:hyperlink>
    </w:p>
    <w:p w14:paraId="440C95F0" w14:textId="01108C8D" w:rsidR="001D68A3" w:rsidRPr="002310D8" w:rsidRDefault="00623150" w:rsidP="00A01585">
      <w:pPr>
        <w:pStyle w:val="ListParagraph"/>
        <w:numPr>
          <w:ilvl w:val="0"/>
          <w:numId w:val="7"/>
        </w:numPr>
        <w:spacing w:line="276" w:lineRule="auto"/>
      </w:pPr>
      <w:r w:rsidRPr="00623150">
        <w:t>Frahm, B., Brod, H., &amp; Langer, U. (2009). Improving bioreactor cultivation conditions for sensitive cell lines by dynamic membrane aeration. Cytotechnology, 59(1), 17-30.</w:t>
      </w:r>
    </w:p>
    <w:p w14:paraId="544C7F82" w14:textId="6C3A37D4" w:rsidR="06B5CA89" w:rsidRDefault="06B5CA89" w:rsidP="00A01585">
      <w:pPr>
        <w:pStyle w:val="ListParagraph"/>
        <w:numPr>
          <w:ilvl w:val="0"/>
          <w:numId w:val="7"/>
        </w:numPr>
        <w:spacing w:line="276" w:lineRule="auto"/>
      </w:pPr>
      <w:r w:rsidRPr="00150CCB">
        <w:t xml:space="preserve">Frank, D., Joo, S. T., &amp; Warner, R. (2016). Consumer Acceptability of Intramuscular Fat. </w:t>
      </w:r>
      <w:r w:rsidRPr="00150CCB">
        <w:rPr>
          <w:i/>
        </w:rPr>
        <w:t>Korean journal for food science of animal resources</w:t>
      </w:r>
      <w:r w:rsidRPr="00150CCB">
        <w:t xml:space="preserve">, </w:t>
      </w:r>
      <w:r w:rsidRPr="00150CCB">
        <w:rPr>
          <w:i/>
        </w:rPr>
        <w:t>36</w:t>
      </w:r>
      <w:r w:rsidRPr="00150CCB">
        <w:t xml:space="preserve">(6), 699–708. </w:t>
      </w:r>
      <w:hyperlink r:id="rId58" w:history="1">
        <w:r w:rsidR="00365F8F" w:rsidRPr="00036C0C">
          <w:rPr>
            <w:rStyle w:val="Hyperlink"/>
          </w:rPr>
          <w:t>https://doi.org/10.5851/kosfa.2016.36.6.699</w:t>
        </w:r>
      </w:hyperlink>
    </w:p>
    <w:p w14:paraId="23AA03F0" w14:textId="0ED891E4" w:rsidR="00CF1124" w:rsidRDefault="00CF1124" w:rsidP="00A01585">
      <w:pPr>
        <w:pStyle w:val="ListParagraph"/>
        <w:numPr>
          <w:ilvl w:val="0"/>
          <w:numId w:val="7"/>
        </w:numPr>
        <w:spacing w:line="276" w:lineRule="auto"/>
      </w:pPr>
      <w:proofErr w:type="spellStart"/>
      <w:r w:rsidRPr="00CF1124">
        <w:t>Furue</w:t>
      </w:r>
      <w:proofErr w:type="spellEnd"/>
      <w:r w:rsidRPr="00CF1124">
        <w:t xml:space="preserve">, M. K., Na, J., Jackson, J. P., Okamoto, T., Jones, M., Baker, D., Hata, R., Moore, H. D., Sato, J. D., &amp; Andrews, P. W. (2008). Heparin promotes the growth of human embryonic stem cells in a defined serum-free medium. Proceedings of the National Academy of Sciences of the United States of America, 105(36), 13409–13414. </w:t>
      </w:r>
      <w:hyperlink r:id="rId59" w:history="1">
        <w:r w:rsidRPr="00815859">
          <w:rPr>
            <w:rStyle w:val="Hyperlink"/>
          </w:rPr>
          <w:t>https://doi.org/10.1073/pnas.0806136105</w:t>
        </w:r>
      </w:hyperlink>
    </w:p>
    <w:p w14:paraId="1FFF38C0" w14:textId="439B2346" w:rsidR="008565DC" w:rsidRPr="00150CCB" w:rsidRDefault="0F5190C1" w:rsidP="00A01585">
      <w:pPr>
        <w:pStyle w:val="ListParagraph"/>
        <w:numPr>
          <w:ilvl w:val="0"/>
          <w:numId w:val="7"/>
        </w:numPr>
        <w:spacing w:line="276" w:lineRule="auto"/>
      </w:pPr>
      <w:r w:rsidRPr="00150CCB">
        <w:t xml:space="preserve">Garrison, W. G., Catlett, C. M., Specht, E. A., &amp; Swartz, E. W. (2022). How much will large-scale production of cell-cultured meat cost? The Good Food Institute. </w:t>
      </w:r>
      <w:hyperlink r:id="rId60">
        <w:r w:rsidR="136ECBEB" w:rsidRPr="00150CCB">
          <w:rPr>
            <w:rStyle w:val="Hyperlink"/>
            <w:rFonts w:ascii="Calibri" w:eastAsia="Calibri" w:hAnsi="Calibri" w:cs="Calibri"/>
          </w:rPr>
          <w:t>https://gfi.org/science/the-cost-of-cultivated-meat/</w:t>
        </w:r>
      </w:hyperlink>
    </w:p>
    <w:p w14:paraId="21600E6C" w14:textId="14C80518" w:rsidR="00730CB6" w:rsidRPr="00150CCB" w:rsidRDefault="00730CB6" w:rsidP="00730CB6">
      <w:pPr>
        <w:pStyle w:val="ListParagraph"/>
        <w:numPr>
          <w:ilvl w:val="0"/>
          <w:numId w:val="7"/>
        </w:numPr>
      </w:pPr>
      <w:r w:rsidRPr="00741179">
        <w:t xml:space="preserve">Ge, J., Guo, L., Wang, S., Zhang, Y., Cai, T., Zhao, R. C. H., &amp; Wu, Y. (2014). The Size of Mesenchymal Stem Cells is a Significant Cause of Vascular Obstructions and Stroke. </w:t>
      </w:r>
      <w:r w:rsidRPr="00730CB6">
        <w:rPr>
          <w:i/>
          <w:iCs/>
        </w:rPr>
        <w:t>Stem Cell Reviews and Reports</w:t>
      </w:r>
      <w:r w:rsidRPr="00741179">
        <w:t xml:space="preserve">, </w:t>
      </w:r>
      <w:r w:rsidRPr="00730CB6">
        <w:rPr>
          <w:i/>
          <w:iCs/>
        </w:rPr>
        <w:t>10</w:t>
      </w:r>
      <w:r w:rsidRPr="00741179">
        <w:t xml:space="preserve">(2), 295–303. </w:t>
      </w:r>
      <w:hyperlink r:id="rId61">
        <w:r w:rsidRPr="1D78096A">
          <w:rPr>
            <w:rStyle w:val="Hyperlink"/>
          </w:rPr>
          <w:t>https://doi.org/10.1007/s12015-013-9492-x</w:t>
        </w:r>
      </w:hyperlink>
      <w:r>
        <w:t xml:space="preserve"> </w:t>
      </w:r>
    </w:p>
    <w:p w14:paraId="2B44B927" w14:textId="104BF747" w:rsidR="4BCE0DA8" w:rsidRPr="00150CCB" w:rsidRDefault="4BCE0DA8" w:rsidP="00A01585">
      <w:pPr>
        <w:pStyle w:val="ListParagraph"/>
        <w:numPr>
          <w:ilvl w:val="0"/>
          <w:numId w:val="7"/>
        </w:numPr>
        <w:spacing w:line="276" w:lineRule="auto"/>
      </w:pPr>
      <w:r w:rsidRPr="00150CCB">
        <w:t>Geer, S. (2014). The Gravity Separation Of Fat, Somatic Cells, Bacteria, And Spores In Milk.</w:t>
      </w:r>
    </w:p>
    <w:p w14:paraId="3C35F43B" w14:textId="45424B4B" w:rsidR="005E604E" w:rsidRPr="00150CCB" w:rsidRDefault="7F522D9A" w:rsidP="00A01585">
      <w:pPr>
        <w:pStyle w:val="ListParagraph"/>
        <w:numPr>
          <w:ilvl w:val="0"/>
          <w:numId w:val="7"/>
        </w:numPr>
        <w:spacing w:line="276" w:lineRule="auto"/>
      </w:pPr>
      <w:proofErr w:type="spellStart"/>
      <w:r w:rsidRPr="00BB0832">
        <w:rPr>
          <w:lang w:val="nl-NL"/>
        </w:rPr>
        <w:t>Genzel</w:t>
      </w:r>
      <w:proofErr w:type="spellEnd"/>
      <w:r w:rsidRPr="00BB0832">
        <w:rPr>
          <w:lang w:val="nl-NL"/>
        </w:rPr>
        <w:t xml:space="preserve">, Y., Ritter, J. B., </w:t>
      </w:r>
      <w:proofErr w:type="spellStart"/>
      <w:r w:rsidRPr="00BB0832">
        <w:rPr>
          <w:lang w:val="nl-NL"/>
        </w:rPr>
        <w:t>König</w:t>
      </w:r>
      <w:proofErr w:type="spellEnd"/>
      <w:r w:rsidRPr="00BB0832">
        <w:rPr>
          <w:lang w:val="nl-NL"/>
        </w:rPr>
        <w:t xml:space="preserve">, S., Alt, R., &amp; </w:t>
      </w:r>
      <w:proofErr w:type="spellStart"/>
      <w:r w:rsidRPr="00BB0832">
        <w:rPr>
          <w:lang w:val="nl-NL"/>
        </w:rPr>
        <w:t>Reichl</w:t>
      </w:r>
      <w:proofErr w:type="spellEnd"/>
      <w:r w:rsidRPr="00BB0832">
        <w:rPr>
          <w:lang w:val="nl-NL"/>
        </w:rPr>
        <w:t xml:space="preserve">, U. (2005). </w:t>
      </w:r>
      <w:r w:rsidRPr="00150CCB">
        <w:t xml:space="preserve">Substitution of glutamine by pyruvate to reduce ammonia formation and growth inhibition of mammalian cells. </w:t>
      </w:r>
      <w:r w:rsidRPr="00150CCB">
        <w:rPr>
          <w:i/>
        </w:rPr>
        <w:t>Biotechnology Progress, 21(1),</w:t>
      </w:r>
      <w:r w:rsidRPr="00150CCB">
        <w:t xml:space="preserve"> 58–69. </w:t>
      </w:r>
      <w:hyperlink r:id="rId62">
        <w:r w:rsidRPr="00150CCB">
          <w:rPr>
            <w:rStyle w:val="Hyperlink"/>
            <w:rFonts w:ascii="Calibri" w:eastAsia="Calibri" w:hAnsi="Calibri" w:cs="Calibri"/>
          </w:rPr>
          <w:t>https://doi.org/10.1021/bp049827d</w:t>
        </w:r>
      </w:hyperlink>
    </w:p>
    <w:p w14:paraId="4695AEB1" w14:textId="6B616928" w:rsidR="5B81219B" w:rsidRPr="00150CCB" w:rsidRDefault="5B81219B" w:rsidP="00A01585">
      <w:pPr>
        <w:pStyle w:val="ListParagraph"/>
        <w:numPr>
          <w:ilvl w:val="0"/>
          <w:numId w:val="7"/>
        </w:numPr>
        <w:spacing w:line="276" w:lineRule="auto"/>
      </w:pPr>
      <w:r w:rsidRPr="00150CCB">
        <w:t xml:space="preserve">Gerth, D. J., King, B., </w:t>
      </w:r>
      <w:proofErr w:type="spellStart"/>
      <w:r w:rsidRPr="00150CCB">
        <w:t>Rabach</w:t>
      </w:r>
      <w:proofErr w:type="spellEnd"/>
      <w:r w:rsidRPr="00150CCB">
        <w:t xml:space="preserve">, L., </w:t>
      </w:r>
      <w:proofErr w:type="spellStart"/>
      <w:r w:rsidRPr="00150CCB">
        <w:t>Glasgold</w:t>
      </w:r>
      <w:proofErr w:type="spellEnd"/>
      <w:r w:rsidRPr="00150CCB">
        <w:t xml:space="preserve">, R. A., &amp; </w:t>
      </w:r>
      <w:proofErr w:type="spellStart"/>
      <w:r w:rsidRPr="00150CCB">
        <w:t>Glasgold</w:t>
      </w:r>
      <w:proofErr w:type="spellEnd"/>
      <w:r w:rsidRPr="00150CCB">
        <w:t xml:space="preserve">, M. J. (2014). Long-term volumetric retention of autologous fat grafting processed with closed-membrane filtration. </w:t>
      </w:r>
      <w:proofErr w:type="spellStart"/>
      <w:r w:rsidRPr="00150CCB">
        <w:rPr>
          <w:i/>
        </w:rPr>
        <w:t>Aesthet</w:t>
      </w:r>
      <w:proofErr w:type="spellEnd"/>
      <w:r w:rsidRPr="00150CCB">
        <w:rPr>
          <w:i/>
        </w:rPr>
        <w:t xml:space="preserve"> </w:t>
      </w:r>
      <w:proofErr w:type="spellStart"/>
      <w:r w:rsidRPr="00150CCB">
        <w:rPr>
          <w:i/>
        </w:rPr>
        <w:t>Surg</w:t>
      </w:r>
      <w:proofErr w:type="spellEnd"/>
      <w:r w:rsidRPr="00150CCB">
        <w:rPr>
          <w:i/>
        </w:rPr>
        <w:t xml:space="preserve"> J</w:t>
      </w:r>
      <w:r w:rsidRPr="00150CCB">
        <w:t>,</w:t>
      </w:r>
      <w:r w:rsidRPr="00150CCB">
        <w:rPr>
          <w:i/>
        </w:rPr>
        <w:t xml:space="preserve"> 34</w:t>
      </w:r>
      <w:r w:rsidRPr="00150CCB">
        <w:t xml:space="preserve">(7), 985-994. </w:t>
      </w:r>
      <w:hyperlink r:id="rId63">
        <w:r w:rsidRPr="00150CCB">
          <w:rPr>
            <w:rStyle w:val="Hyperlink"/>
            <w:rFonts w:ascii="Calibri" w:eastAsia="Calibri" w:hAnsi="Calibri" w:cs="Calibri"/>
            <w:color w:val="0563C1"/>
          </w:rPr>
          <w:t>https://doi.org/10.1177/1090820X14542649</w:t>
        </w:r>
      </w:hyperlink>
    </w:p>
    <w:p w14:paraId="55B98E76" w14:textId="46C2B672" w:rsidR="003025D4" w:rsidRPr="00150CCB" w:rsidRDefault="003025D4" w:rsidP="00A01585">
      <w:pPr>
        <w:pStyle w:val="ListParagraph"/>
        <w:numPr>
          <w:ilvl w:val="0"/>
          <w:numId w:val="7"/>
        </w:numPr>
        <w:spacing w:line="276" w:lineRule="auto"/>
      </w:pPr>
      <w:r w:rsidRPr="00150CCB">
        <w:t xml:space="preserve">Gillio-Meina, C., Swan, C., Crellin, N., Stocco, D., &amp; </w:t>
      </w:r>
      <w:proofErr w:type="spellStart"/>
      <w:r w:rsidRPr="00150CCB">
        <w:t>Chedrese</w:t>
      </w:r>
      <w:proofErr w:type="spellEnd"/>
      <w:r w:rsidRPr="00150CCB">
        <w:t xml:space="preserve">, P. (2000). Generation of stable cell lines by spontaneous immortalization of primary cultures of porcine granulosa cells. </w:t>
      </w:r>
      <w:r w:rsidRPr="00150CCB">
        <w:rPr>
          <w:i/>
        </w:rPr>
        <w:t>Wiley Online Library</w:t>
      </w:r>
      <w:r w:rsidRPr="00150CCB">
        <w:t xml:space="preserve">. </w:t>
      </w:r>
      <w:hyperlink r:id="rId64">
        <w:r w:rsidRPr="00150CCB">
          <w:rPr>
            <w:rStyle w:val="Hyperlink"/>
          </w:rPr>
          <w:t>https://doi.org/10.1002/1098-2795(200012)57:4</w:t>
        </w:r>
      </w:hyperlink>
      <w:r w:rsidRPr="00150CCB">
        <w:t> </w:t>
      </w:r>
    </w:p>
    <w:p w14:paraId="28B0DB86" w14:textId="4E6F9B15" w:rsidR="0B7D5762" w:rsidRPr="00150CCB" w:rsidRDefault="0B7D5762" w:rsidP="00A01585">
      <w:pPr>
        <w:pStyle w:val="ListParagraph"/>
        <w:numPr>
          <w:ilvl w:val="0"/>
          <w:numId w:val="7"/>
        </w:numPr>
        <w:spacing w:line="276" w:lineRule="auto"/>
      </w:pPr>
      <w:r w:rsidRPr="00150CCB">
        <w:t xml:space="preserve">Godfray, H. C. J., Aveyard, P., Garnett, T., Hall, J. W., Key, T. J., Lorimer, J., </w:t>
      </w:r>
      <w:proofErr w:type="spellStart"/>
      <w:r w:rsidRPr="00150CCB">
        <w:t>Pierrehumbert</w:t>
      </w:r>
      <w:proofErr w:type="spellEnd"/>
      <w:r w:rsidRPr="00150CCB">
        <w:t xml:space="preserve">, R. T., Scarborough, P., Springmann, M., &amp; Jebb, S. A. (2018). Meat consumption, health, and the environment. </w:t>
      </w:r>
      <w:r w:rsidRPr="00150CCB">
        <w:rPr>
          <w:i/>
        </w:rPr>
        <w:t>Science</w:t>
      </w:r>
      <w:r w:rsidRPr="00150CCB">
        <w:t xml:space="preserve">, </w:t>
      </w:r>
      <w:r w:rsidRPr="00150CCB">
        <w:rPr>
          <w:i/>
        </w:rPr>
        <w:t>361</w:t>
      </w:r>
      <w:r w:rsidRPr="00150CCB">
        <w:t xml:space="preserve">(6399). </w:t>
      </w:r>
      <w:hyperlink r:id="rId65">
        <w:r w:rsidRPr="00150CCB">
          <w:rPr>
            <w:rStyle w:val="Hyperlink"/>
            <w:rFonts w:ascii="Calibri" w:eastAsia="Cambria" w:hAnsi="Calibri" w:cs="Calibri"/>
          </w:rPr>
          <w:t>https://doi.org/10.1126/science.aam5324</w:t>
        </w:r>
      </w:hyperlink>
    </w:p>
    <w:p w14:paraId="591A70ED" w14:textId="4EE74087" w:rsidR="00F77A2D" w:rsidRPr="00150CCB" w:rsidRDefault="280781A0" w:rsidP="00A01585">
      <w:pPr>
        <w:pStyle w:val="ListParagraph"/>
        <w:numPr>
          <w:ilvl w:val="0"/>
          <w:numId w:val="7"/>
        </w:numPr>
        <w:spacing w:line="276" w:lineRule="auto"/>
      </w:pPr>
      <w:r w:rsidRPr="00150CCB">
        <w:t>Goldblum, S., Bae, Y. K., Hink, W. F., &amp; Chalmers, J. (1990). Protective effect of methylcellulose and other polymers on insect cells subjected to laminar shear stress. </w:t>
      </w:r>
      <w:r w:rsidRPr="00150CCB">
        <w:rPr>
          <w:i/>
        </w:rPr>
        <w:t>Biotechnology progress</w:t>
      </w:r>
      <w:r w:rsidRPr="00150CCB">
        <w:t>, </w:t>
      </w:r>
      <w:r w:rsidRPr="00150CCB">
        <w:rPr>
          <w:i/>
        </w:rPr>
        <w:t>6</w:t>
      </w:r>
      <w:r w:rsidRPr="00150CCB">
        <w:t xml:space="preserve">(5), 383–390. </w:t>
      </w:r>
      <w:hyperlink r:id="rId66">
        <w:r w:rsidRPr="00150CCB">
          <w:rPr>
            <w:rStyle w:val="Hyperlink"/>
            <w:rFonts w:ascii="Calibri" w:eastAsia="Calibri" w:hAnsi="Calibri" w:cs="Calibri"/>
          </w:rPr>
          <w:t>https://doi.org/10.1021/bp00005a011</w:t>
        </w:r>
      </w:hyperlink>
    </w:p>
    <w:p w14:paraId="206C03CF" w14:textId="2E06EB72" w:rsidR="00F77A2D" w:rsidRPr="00150CCB" w:rsidRDefault="280781A0" w:rsidP="00A01585">
      <w:pPr>
        <w:pStyle w:val="ListParagraph"/>
        <w:numPr>
          <w:ilvl w:val="0"/>
          <w:numId w:val="7"/>
        </w:numPr>
        <w:spacing w:line="276" w:lineRule="auto"/>
      </w:pPr>
      <w:r w:rsidRPr="00150CCB">
        <w:t xml:space="preserve">Gotham D, Barber MJ, Hill A. Production costs and potential prices for biosimilars of human insulin and insulin analogues. BMJ Global Health. </w:t>
      </w:r>
      <w:proofErr w:type="spellStart"/>
      <w:r w:rsidRPr="00150CCB">
        <w:t>2018;3:e000850</w:t>
      </w:r>
      <w:proofErr w:type="spellEnd"/>
      <w:r w:rsidRPr="00150CCB">
        <w:t>. https://doi.org/10.1136/bmjgh-2018-000850</w:t>
      </w:r>
    </w:p>
    <w:p w14:paraId="02E53028" w14:textId="759E4E1B" w:rsidR="00CB6AAA" w:rsidRPr="00150CCB" w:rsidRDefault="12C3AE13" w:rsidP="00A01585">
      <w:pPr>
        <w:pStyle w:val="ListParagraph"/>
        <w:numPr>
          <w:ilvl w:val="0"/>
          <w:numId w:val="7"/>
        </w:numPr>
        <w:spacing w:line="276" w:lineRule="auto"/>
      </w:pPr>
      <w:r w:rsidRPr="00150CCB">
        <w:t xml:space="preserve">GOOD Meat. (2022). </w:t>
      </w:r>
      <w:r w:rsidRPr="00150CCB">
        <w:rPr>
          <w:i/>
        </w:rPr>
        <w:t>GOOD Meat breaks ground on world’s largest cultivated meat facility.</w:t>
      </w:r>
      <w:r w:rsidRPr="00150CCB">
        <w:t xml:space="preserve"> Eat Just. </w:t>
      </w:r>
      <w:hyperlink r:id="rId67">
        <w:r w:rsidRPr="00150CCB">
          <w:rPr>
            <w:rStyle w:val="Hyperlink"/>
            <w:rFonts w:ascii="Calibri" w:eastAsia="Calibri" w:hAnsi="Calibri" w:cs="Calibri"/>
          </w:rPr>
          <w:t>https://goodmeat.co/news</w:t>
        </w:r>
      </w:hyperlink>
    </w:p>
    <w:p w14:paraId="72C06291" w14:textId="790ED2BA" w:rsidR="00F12186" w:rsidRPr="00150CCB" w:rsidRDefault="26F8C6D7" w:rsidP="00A01585">
      <w:pPr>
        <w:pStyle w:val="ListParagraph"/>
        <w:numPr>
          <w:ilvl w:val="0"/>
          <w:numId w:val="7"/>
        </w:numPr>
        <w:spacing w:line="276" w:lineRule="auto"/>
      </w:pPr>
      <w:r w:rsidRPr="00150CCB">
        <w:t xml:space="preserve">Green, E. A., Fu, Q., </w:t>
      </w:r>
      <w:proofErr w:type="spellStart"/>
      <w:r w:rsidRPr="00150CCB">
        <w:t>Ndhairo</w:t>
      </w:r>
      <w:proofErr w:type="spellEnd"/>
      <w:r w:rsidRPr="00150CCB">
        <w:t xml:space="preserve">, N., </w:t>
      </w:r>
      <w:proofErr w:type="spellStart"/>
      <w:r w:rsidRPr="00150CCB">
        <w:t>Leibiger</w:t>
      </w:r>
      <w:proofErr w:type="spellEnd"/>
      <w:r w:rsidRPr="00150CCB">
        <w:t xml:space="preserve">, T. M., Wang, Y., Lee, Y., Lee, K. H., Betenbaugh, M., Yoon, S., &amp; McNally, D. J. (2025). Development of an HEK293 suspension cell culture medium, transient transfection optimization workflow, and analytics for batch </w:t>
      </w:r>
      <w:proofErr w:type="spellStart"/>
      <w:r w:rsidRPr="00150CCB">
        <w:t>rAAV</w:t>
      </w:r>
      <w:proofErr w:type="spellEnd"/>
      <w:r w:rsidRPr="00150CCB">
        <w:t xml:space="preserve"> manufacturing. </w:t>
      </w:r>
      <w:r w:rsidRPr="00150CCB">
        <w:rPr>
          <w:i/>
        </w:rPr>
        <w:t>Biotechnology and Bioengineering.</w:t>
      </w:r>
      <w:r w:rsidRPr="00150CCB">
        <w:t xml:space="preserve"> </w:t>
      </w:r>
      <w:hyperlink r:id="rId68">
        <w:r w:rsidRPr="00150CCB">
          <w:rPr>
            <w:rStyle w:val="Hyperlink"/>
            <w:rFonts w:ascii="Calibri" w:eastAsia="Calibri" w:hAnsi="Calibri" w:cs="Calibri"/>
          </w:rPr>
          <w:t>https://doi.org/10.1002/bit.28980</w:t>
        </w:r>
      </w:hyperlink>
    </w:p>
    <w:p w14:paraId="2A7956DB" w14:textId="52EE2E13" w:rsidR="00342D9E" w:rsidRPr="00150CCB" w:rsidRDefault="00342D9E" w:rsidP="00342D9E">
      <w:pPr>
        <w:pStyle w:val="ListParagraph"/>
        <w:numPr>
          <w:ilvl w:val="0"/>
          <w:numId w:val="7"/>
        </w:numPr>
        <w:spacing w:line="276" w:lineRule="auto"/>
        <w:rPr>
          <w:color w:val="467886"/>
          <w:u w:val="single"/>
        </w:rPr>
      </w:pPr>
      <w:proofErr w:type="spellStart"/>
      <w:r w:rsidRPr="00150CCB">
        <w:t>Gregoriades</w:t>
      </w:r>
      <w:proofErr w:type="spellEnd"/>
      <w:r w:rsidRPr="00150CCB">
        <w:t>, N., Luzardo, M., Lucquet, B., &amp; Ryll, T. (2003). Heat inactivation of mammalian cell cultures for biowaste kill system design. </w:t>
      </w:r>
      <w:r w:rsidRPr="00150CCB">
        <w:rPr>
          <w:i/>
        </w:rPr>
        <w:t>Biotechnology progress</w:t>
      </w:r>
      <w:r w:rsidRPr="00150CCB">
        <w:t>, </w:t>
      </w:r>
      <w:r w:rsidRPr="00150CCB">
        <w:rPr>
          <w:i/>
        </w:rPr>
        <w:t>19</w:t>
      </w:r>
      <w:r w:rsidRPr="00150CCB">
        <w:t>(1), 14-20. DOI: </w:t>
      </w:r>
      <w:hyperlink r:id="rId69">
        <w:r w:rsidRPr="00150CCB">
          <w:rPr>
            <w:rStyle w:val="Hyperlink"/>
          </w:rPr>
          <w:t>10.1021/</w:t>
        </w:r>
        <w:proofErr w:type="spellStart"/>
        <w:r w:rsidRPr="00150CCB">
          <w:rPr>
            <w:rStyle w:val="Hyperlink"/>
          </w:rPr>
          <w:t>bp025637w</w:t>
        </w:r>
        <w:proofErr w:type="spellEnd"/>
      </w:hyperlink>
    </w:p>
    <w:p w14:paraId="47625BB0" w14:textId="402D30A8" w:rsidR="00E54312" w:rsidRPr="00150CCB" w:rsidRDefault="57D8320D" w:rsidP="00A01585">
      <w:pPr>
        <w:pStyle w:val="ListParagraph"/>
        <w:numPr>
          <w:ilvl w:val="0"/>
          <w:numId w:val="7"/>
        </w:numPr>
        <w:spacing w:line="276" w:lineRule="auto"/>
        <w:rPr>
          <w:rStyle w:val="Hyperlink"/>
          <w:rFonts w:ascii="Calibri" w:eastAsia="Calibri" w:hAnsi="Calibri" w:cs="Calibri"/>
        </w:rPr>
      </w:pPr>
      <w:r w:rsidRPr="00150CCB">
        <w:t xml:space="preserve">Hanga, M. P., Ali, S., </w:t>
      </w:r>
      <w:proofErr w:type="spellStart"/>
      <w:r w:rsidRPr="00150CCB">
        <w:t>Moutsatsou</w:t>
      </w:r>
      <w:proofErr w:type="spellEnd"/>
      <w:r w:rsidRPr="00150CCB">
        <w:t xml:space="preserve">, P., de la Riva, C. F., &amp; Hewitt, C. J. (2020). Scale-up of human mesenchymal stem cell culture in single-use bioreactors. </w:t>
      </w:r>
      <w:r w:rsidRPr="00150CCB">
        <w:rPr>
          <w:i/>
        </w:rPr>
        <w:t>Biochemical Engineering Journal, 153,</w:t>
      </w:r>
      <w:r w:rsidRPr="00150CCB">
        <w:t xml:space="preserve"> 107394. </w:t>
      </w:r>
      <w:hyperlink r:id="rId70">
        <w:r w:rsidRPr="00150CCB">
          <w:rPr>
            <w:rStyle w:val="Hyperlink"/>
            <w:rFonts w:ascii="Calibri" w:eastAsia="Calibri" w:hAnsi="Calibri" w:cs="Calibri"/>
          </w:rPr>
          <w:t>https://doi.org/10.1016/j.bej.2019.107394</w:t>
        </w:r>
      </w:hyperlink>
    </w:p>
    <w:p w14:paraId="344B3981" w14:textId="139CD909" w:rsidR="3BF15DFE" w:rsidRPr="00150CCB" w:rsidRDefault="3BF15DFE" w:rsidP="00A01585">
      <w:pPr>
        <w:pStyle w:val="ListParagraph"/>
        <w:numPr>
          <w:ilvl w:val="0"/>
          <w:numId w:val="7"/>
        </w:numPr>
        <w:spacing w:line="276" w:lineRule="auto"/>
      </w:pPr>
      <w:r w:rsidRPr="00150CCB">
        <w:t xml:space="preserve">Hanson, S. E., Garvey, P. B., Chang, E. I., Reece, G., Liu, J., &amp; Butler, C. E. (2019). A Prospective Pilot Study Comparing Rate of Processing Techniques in Autologous Fat Grafting. </w:t>
      </w:r>
      <w:proofErr w:type="spellStart"/>
      <w:r w:rsidRPr="00150CCB">
        <w:rPr>
          <w:i/>
        </w:rPr>
        <w:t>Aesthet</w:t>
      </w:r>
      <w:proofErr w:type="spellEnd"/>
      <w:r w:rsidRPr="00150CCB">
        <w:rPr>
          <w:i/>
        </w:rPr>
        <w:t xml:space="preserve"> </w:t>
      </w:r>
      <w:proofErr w:type="spellStart"/>
      <w:r w:rsidRPr="00150CCB">
        <w:rPr>
          <w:i/>
        </w:rPr>
        <w:t>Surg</w:t>
      </w:r>
      <w:proofErr w:type="spellEnd"/>
      <w:r w:rsidRPr="00150CCB">
        <w:rPr>
          <w:i/>
        </w:rPr>
        <w:t xml:space="preserve"> J</w:t>
      </w:r>
      <w:r w:rsidRPr="00150CCB">
        <w:t>,</w:t>
      </w:r>
      <w:r w:rsidRPr="00150CCB">
        <w:rPr>
          <w:i/>
        </w:rPr>
        <w:t xml:space="preserve"> 39</w:t>
      </w:r>
      <w:r w:rsidRPr="00150CCB">
        <w:t xml:space="preserve">(3), 331-337. </w:t>
      </w:r>
      <w:hyperlink r:id="rId71">
        <w:r w:rsidRPr="00150CCB">
          <w:rPr>
            <w:rStyle w:val="Hyperlink"/>
            <w:rFonts w:ascii="Calibri" w:eastAsia="Calibri" w:hAnsi="Calibri" w:cs="Calibri"/>
            <w:color w:val="0563C1"/>
          </w:rPr>
          <w:t>https://doi.org/10.1093/asj/sjy154</w:t>
        </w:r>
      </w:hyperlink>
    </w:p>
    <w:p w14:paraId="2534ADDE" w14:textId="54ECBE24" w:rsidR="003F7697" w:rsidRPr="00150CCB" w:rsidRDefault="003F7697" w:rsidP="003F7697">
      <w:pPr>
        <w:pStyle w:val="ListParagraph"/>
        <w:numPr>
          <w:ilvl w:val="0"/>
          <w:numId w:val="7"/>
        </w:numPr>
        <w:spacing w:line="276" w:lineRule="auto"/>
      </w:pPr>
      <w:r w:rsidRPr="00150CCB">
        <w:t>He, K., Liu, Y., Tian, L., He, W., &amp; Cheng, Q. (2024). Review in anaerobic digestion of food waste. </w:t>
      </w:r>
      <w:proofErr w:type="spellStart"/>
      <w:r w:rsidRPr="00150CCB">
        <w:rPr>
          <w:i/>
          <w:iCs/>
        </w:rPr>
        <w:t>Heliyon</w:t>
      </w:r>
      <w:proofErr w:type="spellEnd"/>
      <w:r w:rsidRPr="00150CCB">
        <w:t>, </w:t>
      </w:r>
      <w:r w:rsidRPr="00150CCB">
        <w:rPr>
          <w:i/>
          <w:iCs/>
        </w:rPr>
        <w:t>10</w:t>
      </w:r>
      <w:r w:rsidRPr="00150CCB">
        <w:t>(7). DOI: </w:t>
      </w:r>
      <w:hyperlink r:id="rId72" w:tgtFrame="_blank" w:history="1">
        <w:r w:rsidRPr="00150CCB">
          <w:rPr>
            <w:rStyle w:val="Hyperlink"/>
          </w:rPr>
          <w:t>10.1016/</w:t>
        </w:r>
        <w:proofErr w:type="spellStart"/>
        <w:r w:rsidRPr="00150CCB">
          <w:rPr>
            <w:rStyle w:val="Hyperlink"/>
          </w:rPr>
          <w:t>j.heliyon.2024.e28200</w:t>
        </w:r>
        <w:proofErr w:type="spellEnd"/>
        <w:r w:rsidRPr="00150CCB">
          <w:rPr>
            <w:rStyle w:val="Hyperlink"/>
          </w:rPr>
          <w:t> </w:t>
        </w:r>
      </w:hyperlink>
    </w:p>
    <w:p w14:paraId="31763722" w14:textId="4A963831" w:rsidR="00763E7D" w:rsidRPr="00150CCB" w:rsidRDefault="4E9F9B5A" w:rsidP="00A01585">
      <w:pPr>
        <w:pStyle w:val="ListParagraph"/>
        <w:numPr>
          <w:ilvl w:val="0"/>
          <w:numId w:val="7"/>
        </w:numPr>
        <w:spacing w:line="276" w:lineRule="auto"/>
      </w:pPr>
      <w:r w:rsidRPr="00150CCB">
        <w:t>Hefzi, H., Martínez-Monge, I., Marin de Mas, I., Cowie, N. L., Toledo, A. G., Noh, S. M., ... &amp; Lewis, N. E. (2024). Multiplex genome editing eliminates the Warburg Effect without impacting growth rate in mammalian cells. </w:t>
      </w:r>
      <w:proofErr w:type="spellStart"/>
      <w:r w:rsidRPr="00150CCB">
        <w:rPr>
          <w:i/>
        </w:rPr>
        <w:t>bioRxiv</w:t>
      </w:r>
      <w:proofErr w:type="spellEnd"/>
      <w:r w:rsidRPr="00150CCB">
        <w:t xml:space="preserve">, 2024-08. </w:t>
      </w:r>
      <w:hyperlink r:id="rId73">
        <w:r w:rsidR="15E3B533" w:rsidRPr="00150CCB">
          <w:rPr>
            <w:rStyle w:val="Hyperlink"/>
            <w:rFonts w:ascii="Calibri" w:eastAsia="Calibri" w:hAnsi="Calibri" w:cs="Calibri"/>
          </w:rPr>
          <w:t>https://doi.org/10.1038/s42255-024-01193-7</w:t>
        </w:r>
      </w:hyperlink>
    </w:p>
    <w:p w14:paraId="60F99886" w14:textId="3F97EA94" w:rsidR="009F2B8E" w:rsidRPr="00150CCB" w:rsidRDefault="009F2B8E" w:rsidP="009F2B8E">
      <w:pPr>
        <w:pStyle w:val="ListParagraph"/>
        <w:numPr>
          <w:ilvl w:val="0"/>
          <w:numId w:val="7"/>
        </w:numPr>
      </w:pPr>
      <w:r w:rsidRPr="00A37E75">
        <w:t xml:space="preserve">Von Heimburg, D., </w:t>
      </w:r>
      <w:proofErr w:type="spellStart"/>
      <w:r w:rsidRPr="00A37E75">
        <w:t>Hemmrich</w:t>
      </w:r>
      <w:proofErr w:type="spellEnd"/>
      <w:r w:rsidRPr="00A37E75">
        <w:t xml:space="preserve">, K., Zachariah, S., Staiger, H., &amp; </w:t>
      </w:r>
      <w:proofErr w:type="spellStart"/>
      <w:r w:rsidRPr="00A37E75">
        <w:t>Pallua</w:t>
      </w:r>
      <w:proofErr w:type="spellEnd"/>
      <w:r w:rsidRPr="00A37E75">
        <w:t xml:space="preserve">, N. (2005). Oxygen consumption in undifferentiated versus differentiated adipogenic mesenchymal precursor cells. </w:t>
      </w:r>
      <w:r w:rsidRPr="009F2B8E">
        <w:rPr>
          <w:i/>
          <w:iCs/>
        </w:rPr>
        <w:t>Respiratory Physiology &amp; Neurobiology</w:t>
      </w:r>
      <w:r w:rsidRPr="00A37E75">
        <w:t xml:space="preserve">, </w:t>
      </w:r>
      <w:r w:rsidRPr="009F2B8E">
        <w:rPr>
          <w:i/>
          <w:iCs/>
        </w:rPr>
        <w:t>146</w:t>
      </w:r>
      <w:r w:rsidRPr="00A37E75">
        <w:t xml:space="preserve">(2–3), 107–116. </w:t>
      </w:r>
      <w:hyperlink r:id="rId74" w:history="1">
        <w:r w:rsidRPr="0083564C">
          <w:rPr>
            <w:rStyle w:val="Hyperlink"/>
          </w:rPr>
          <w:t>https://doi.org/10.1016/j.resp.2004.12.013</w:t>
        </w:r>
      </w:hyperlink>
      <w:r>
        <w:t xml:space="preserve"> </w:t>
      </w:r>
    </w:p>
    <w:p w14:paraId="6B64F4B1" w14:textId="521CE17D" w:rsidR="79B6B40D" w:rsidRPr="00150CCB" w:rsidRDefault="79B6B40D" w:rsidP="00A01585">
      <w:pPr>
        <w:pStyle w:val="ListParagraph"/>
        <w:numPr>
          <w:ilvl w:val="0"/>
          <w:numId w:val="7"/>
        </w:numPr>
        <w:spacing w:line="276" w:lineRule="auto"/>
        <w:rPr>
          <w:rStyle w:val="Hyperlink"/>
          <w:rFonts w:ascii="Calibri" w:eastAsia="Cambria" w:hAnsi="Calibri" w:cs="Calibri"/>
        </w:rPr>
      </w:pPr>
      <w:proofErr w:type="spellStart"/>
      <w:r w:rsidRPr="00150CCB">
        <w:t>Hocquette</w:t>
      </w:r>
      <w:proofErr w:type="spellEnd"/>
      <w:r w:rsidRPr="00150CCB">
        <w:t xml:space="preserve">, J. (2016). Is in vitro meat the solution for the future? </w:t>
      </w:r>
      <w:r w:rsidRPr="00150CCB">
        <w:rPr>
          <w:i/>
        </w:rPr>
        <w:t>Meat Science</w:t>
      </w:r>
      <w:r w:rsidRPr="00150CCB">
        <w:t xml:space="preserve">, </w:t>
      </w:r>
      <w:r w:rsidRPr="00150CCB">
        <w:rPr>
          <w:i/>
        </w:rPr>
        <w:t>120</w:t>
      </w:r>
      <w:r w:rsidRPr="00150CCB">
        <w:t xml:space="preserve">, 167–176. </w:t>
      </w:r>
      <w:hyperlink r:id="rId75">
        <w:r w:rsidRPr="00150CCB">
          <w:rPr>
            <w:rStyle w:val="Hyperlink"/>
            <w:rFonts w:ascii="Calibri" w:eastAsia="Cambria" w:hAnsi="Calibri" w:cs="Calibri"/>
          </w:rPr>
          <w:t>https://doi.org/10.1016/j.meatsci.2016.04.036</w:t>
        </w:r>
      </w:hyperlink>
    </w:p>
    <w:p w14:paraId="24B452AD" w14:textId="302A672D" w:rsidR="7C5D5BC6" w:rsidRPr="00150CCB" w:rsidRDefault="0F38284F" w:rsidP="00A01585">
      <w:pPr>
        <w:pStyle w:val="ListParagraph"/>
        <w:numPr>
          <w:ilvl w:val="0"/>
          <w:numId w:val="7"/>
        </w:numPr>
        <w:spacing w:line="276" w:lineRule="auto"/>
        <w:rPr>
          <w:rStyle w:val="Hyperlink"/>
          <w:rFonts w:ascii="Calibri" w:eastAsia="Calibri" w:hAnsi="Calibri" w:cs="Calibri"/>
        </w:rPr>
      </w:pPr>
      <w:r w:rsidRPr="00150CCB">
        <w:t xml:space="preserve">Hoesli, C. A., Kiang, R. L. J., Raghuram, K., Pedroza, R. G., Markwick, K. E., Colantuoni, A. M. R., &amp; Piret, J. M. (2017). Mammalian Cell Encapsulation in Alginate Beads Using a Simple Stirred Vessel. </w:t>
      </w:r>
      <w:r w:rsidRPr="00150CCB">
        <w:rPr>
          <w:i/>
        </w:rPr>
        <w:t xml:space="preserve">Journal of visualized experiments : </w:t>
      </w:r>
      <w:proofErr w:type="spellStart"/>
      <w:r w:rsidRPr="00150CCB">
        <w:rPr>
          <w:i/>
        </w:rPr>
        <w:t>JoVE</w:t>
      </w:r>
      <w:proofErr w:type="spellEnd"/>
      <w:r w:rsidRPr="00150CCB">
        <w:t xml:space="preserve">, (124), 55280. </w:t>
      </w:r>
      <w:hyperlink r:id="rId76">
        <w:r w:rsidRPr="00150CCB">
          <w:rPr>
            <w:rStyle w:val="Hyperlink"/>
            <w:rFonts w:ascii="Calibri" w:eastAsia="Calibri" w:hAnsi="Calibri" w:cs="Calibri"/>
          </w:rPr>
          <w:t>https://doi.org/10.3791/55280</w:t>
        </w:r>
      </w:hyperlink>
    </w:p>
    <w:p w14:paraId="57BA74F7" w14:textId="633504B3" w:rsidR="3518DD7C" w:rsidRPr="00150CCB" w:rsidRDefault="3518DD7C" w:rsidP="00A01585">
      <w:pPr>
        <w:pStyle w:val="ListParagraph"/>
        <w:numPr>
          <w:ilvl w:val="0"/>
          <w:numId w:val="7"/>
        </w:numPr>
        <w:spacing w:line="276" w:lineRule="auto"/>
      </w:pPr>
      <w:proofErr w:type="spellStart"/>
      <w:r w:rsidRPr="00BB0832">
        <w:rPr>
          <w:lang w:val="nl-NL"/>
        </w:rPr>
        <w:t>Hornstein</w:t>
      </w:r>
      <w:proofErr w:type="spellEnd"/>
      <w:r w:rsidRPr="00BB0832">
        <w:rPr>
          <w:lang w:val="nl-NL"/>
        </w:rPr>
        <w:t xml:space="preserve">, I., &amp; </w:t>
      </w:r>
      <w:proofErr w:type="spellStart"/>
      <w:r w:rsidRPr="00BB0832">
        <w:rPr>
          <w:lang w:val="nl-NL"/>
        </w:rPr>
        <w:t>Crowe</w:t>
      </w:r>
      <w:proofErr w:type="spellEnd"/>
      <w:r w:rsidRPr="00BB0832">
        <w:rPr>
          <w:lang w:val="nl-NL"/>
        </w:rPr>
        <w:t xml:space="preserve">, P. F. (1960). </w:t>
      </w:r>
      <w:r w:rsidRPr="00150CCB">
        <w:t xml:space="preserve">Meat </w:t>
      </w:r>
      <w:proofErr w:type="spellStart"/>
      <w:r w:rsidRPr="00150CCB">
        <w:t>flavor</w:t>
      </w:r>
      <w:proofErr w:type="spellEnd"/>
      <w:r w:rsidRPr="00150CCB">
        <w:t xml:space="preserve"> chemistry, </w:t>
      </w:r>
      <w:proofErr w:type="spellStart"/>
      <w:r w:rsidRPr="00150CCB">
        <w:t>flavor</w:t>
      </w:r>
      <w:proofErr w:type="spellEnd"/>
      <w:r w:rsidRPr="00150CCB">
        <w:t xml:space="preserve"> studies on beef and pork. </w:t>
      </w:r>
      <w:r w:rsidRPr="00150CCB">
        <w:rPr>
          <w:i/>
        </w:rPr>
        <w:t>Journal of Agricultural and Food Chemistry</w:t>
      </w:r>
      <w:r w:rsidRPr="00150CCB">
        <w:t>, </w:t>
      </w:r>
      <w:r w:rsidRPr="00150CCB">
        <w:rPr>
          <w:i/>
        </w:rPr>
        <w:t>8</w:t>
      </w:r>
      <w:r w:rsidRPr="00150CCB">
        <w:t>(6), 494-498.</w:t>
      </w:r>
      <w:r w:rsidR="6318DCE3" w:rsidRPr="00150CCB">
        <w:t xml:space="preserve"> https://doi.org/10.1021/JF60112A022</w:t>
      </w:r>
    </w:p>
    <w:p w14:paraId="2FE1874A" w14:textId="6C6F8323" w:rsidR="00C83491" w:rsidRPr="00150CCB" w:rsidRDefault="37811BEE" w:rsidP="00A01585">
      <w:pPr>
        <w:pStyle w:val="ListParagraph"/>
        <w:numPr>
          <w:ilvl w:val="0"/>
          <w:numId w:val="7"/>
        </w:numPr>
        <w:spacing w:line="276" w:lineRule="auto"/>
      </w:pPr>
      <w:r w:rsidRPr="00150CCB">
        <w:t xml:space="preserve">Hua, J., Erickson, L. E., </w:t>
      </w:r>
      <w:proofErr w:type="spellStart"/>
      <w:r w:rsidRPr="00150CCB">
        <w:t>Yiin</w:t>
      </w:r>
      <w:proofErr w:type="spellEnd"/>
      <w:r w:rsidRPr="00150CCB">
        <w:t>, T. Y., &amp; Glasgow, L. A. (1993). A review of the effects of shear and interfacial phenomena on cell viability. </w:t>
      </w:r>
      <w:r w:rsidRPr="00150CCB">
        <w:rPr>
          <w:i/>
        </w:rPr>
        <w:t>Critical reviews in biotechnology</w:t>
      </w:r>
      <w:r w:rsidRPr="00150CCB">
        <w:t>, </w:t>
      </w:r>
      <w:r w:rsidRPr="00150CCB">
        <w:rPr>
          <w:i/>
        </w:rPr>
        <w:t>13</w:t>
      </w:r>
      <w:r w:rsidRPr="00150CCB">
        <w:t>(4), 305–328. https://doi.org/10.3109/07388559309075700</w:t>
      </w:r>
    </w:p>
    <w:p w14:paraId="4D773227" w14:textId="46B8A266" w:rsidR="00EF440E" w:rsidRPr="00150CCB" w:rsidRDefault="335E71E4" w:rsidP="00A01585">
      <w:pPr>
        <w:pStyle w:val="ListParagraph"/>
        <w:numPr>
          <w:ilvl w:val="0"/>
          <w:numId w:val="7"/>
        </w:numPr>
        <w:spacing w:line="276" w:lineRule="auto"/>
        <w:rPr>
          <w:rStyle w:val="Hyperlink"/>
          <w:rFonts w:ascii="Calibri" w:eastAsia="Calibri" w:hAnsi="Calibri" w:cs="Calibri"/>
        </w:rPr>
      </w:pPr>
      <w:proofErr w:type="spellStart"/>
      <w:r w:rsidRPr="00150CCB">
        <w:t>Hubalek</w:t>
      </w:r>
      <w:proofErr w:type="spellEnd"/>
      <w:r w:rsidRPr="00150CCB">
        <w:t xml:space="preserve">, S., Melke, J., </w:t>
      </w:r>
      <w:proofErr w:type="spellStart"/>
      <w:r w:rsidRPr="00150CCB">
        <w:t>Pawlica</w:t>
      </w:r>
      <w:proofErr w:type="spellEnd"/>
      <w:r w:rsidRPr="00150CCB">
        <w:t xml:space="preserve">, P., Post, M. J., &amp; </w:t>
      </w:r>
      <w:proofErr w:type="spellStart"/>
      <w:r w:rsidRPr="00150CCB">
        <w:t>Moutsatsou</w:t>
      </w:r>
      <w:proofErr w:type="spellEnd"/>
      <w:r w:rsidRPr="00150CCB">
        <w:t>, P. (2023). Non-</w:t>
      </w:r>
      <w:proofErr w:type="spellStart"/>
      <w:r w:rsidRPr="00150CCB">
        <w:t>ammoniagenic</w:t>
      </w:r>
      <w:proofErr w:type="spellEnd"/>
      <w:r w:rsidRPr="00150CCB">
        <w:t xml:space="preserve"> proliferation and differentiation media for cultivated adipose tissue. </w:t>
      </w:r>
      <w:r w:rsidRPr="00150CCB">
        <w:rPr>
          <w:i/>
        </w:rPr>
        <w:t>Frontiers in Bioengineering and Biotechnology, 11,</w:t>
      </w:r>
      <w:r w:rsidRPr="00150CCB">
        <w:t xml:space="preserve"> 1202165. </w:t>
      </w:r>
      <w:hyperlink r:id="rId77">
        <w:r w:rsidRPr="00150CCB">
          <w:rPr>
            <w:rStyle w:val="Hyperlink"/>
            <w:rFonts w:ascii="Calibri" w:eastAsia="Calibri" w:hAnsi="Calibri" w:cs="Calibri"/>
          </w:rPr>
          <w:t>https://doi.org/10.3389/fbioe.2023.1202165</w:t>
        </w:r>
      </w:hyperlink>
    </w:p>
    <w:p w14:paraId="4AAAF5A3" w14:textId="489E8515" w:rsidR="00F81D54" w:rsidRPr="00150CCB" w:rsidRDefault="5D668E3B" w:rsidP="00A01585">
      <w:pPr>
        <w:pStyle w:val="ListParagraph"/>
        <w:numPr>
          <w:ilvl w:val="0"/>
          <w:numId w:val="7"/>
        </w:numPr>
        <w:spacing w:line="276" w:lineRule="auto"/>
        <w:rPr>
          <w:rStyle w:val="Hyperlink"/>
          <w:rFonts w:ascii="Calibri" w:eastAsia="Calibri" w:hAnsi="Calibri" w:cs="Calibri"/>
        </w:rPr>
      </w:pPr>
      <w:r w:rsidRPr="00150CCB">
        <w:t xml:space="preserve">Hubei </w:t>
      </w:r>
      <w:proofErr w:type="spellStart"/>
      <w:r w:rsidRPr="00150CCB">
        <w:t>Hongkang</w:t>
      </w:r>
      <w:proofErr w:type="spellEnd"/>
      <w:r w:rsidRPr="00150CCB">
        <w:t xml:space="preserve"> Daxin Chemical Co., Ltd. (n.d.). </w:t>
      </w:r>
      <w:r w:rsidRPr="00150CCB">
        <w:rPr>
          <w:i/>
        </w:rPr>
        <w:t>Oleic acid – food and industrial grade</w:t>
      </w:r>
      <w:r w:rsidRPr="00150CCB">
        <w:t xml:space="preserve"> [Online]. Hubei, China. Retrieved October 15, 2025, from </w:t>
      </w:r>
      <w:hyperlink r:id="rId78">
        <w:r w:rsidRPr="00150CCB">
          <w:rPr>
            <w:rStyle w:val="Hyperlink"/>
            <w:rFonts w:ascii="Calibri" w:eastAsia="Calibri" w:hAnsi="Calibri" w:cs="Calibri"/>
          </w:rPr>
          <w:t>https://hkdhchem.en.alibaba.com/search/product?SearchText=oleic%20acid</w:t>
        </w:r>
      </w:hyperlink>
    </w:p>
    <w:p w14:paraId="15F3E5E4" w14:textId="73443BD0" w:rsidR="009A2667" w:rsidRPr="00150CCB" w:rsidRDefault="009A2667" w:rsidP="00A01585">
      <w:pPr>
        <w:pStyle w:val="ListParagraph"/>
        <w:numPr>
          <w:ilvl w:val="0"/>
          <w:numId w:val="7"/>
        </w:numPr>
        <w:spacing w:line="276" w:lineRule="auto"/>
      </w:pPr>
      <w:r w:rsidRPr="00150CCB">
        <w:t xml:space="preserve">Jin, X., Lee, J., Kwak, S., Lee, S., Jung, J., Kim, T., Xu, C., Hong, Z., Li, Z., Kim, S., Pian, X., Lee, D., Yoon, J., You, S., Choi, Y., &amp; Kim, H. (2006). Establishment and characterization of three immortal bovine muscular epithelial cell lines. </w:t>
      </w:r>
      <w:r w:rsidRPr="00150CCB">
        <w:rPr>
          <w:i/>
          <w:iCs/>
        </w:rPr>
        <w:t>Molecules and Cells</w:t>
      </w:r>
      <w:r w:rsidRPr="00150CCB">
        <w:t xml:space="preserve">, </w:t>
      </w:r>
      <w:r w:rsidRPr="00150CCB">
        <w:rPr>
          <w:i/>
          <w:iCs/>
        </w:rPr>
        <w:t>21</w:t>
      </w:r>
      <w:r w:rsidRPr="00150CCB">
        <w:t xml:space="preserve">(1), 29–33. </w:t>
      </w:r>
      <w:hyperlink r:id="rId79">
        <w:r w:rsidRPr="00150CCB">
          <w:rPr>
            <w:rStyle w:val="Hyperlink"/>
          </w:rPr>
          <w:t>https://doi.org/10.1016/s1016-8478(23)12899-8</w:t>
        </w:r>
      </w:hyperlink>
      <w:r w:rsidRPr="00150CCB">
        <w:t> </w:t>
      </w:r>
    </w:p>
    <w:p w14:paraId="6D386374" w14:textId="5F6FC80B" w:rsidR="747056C2" w:rsidRPr="00150CCB" w:rsidRDefault="747056C2" w:rsidP="00A01585">
      <w:pPr>
        <w:pStyle w:val="ListParagraph"/>
        <w:numPr>
          <w:ilvl w:val="0"/>
          <w:numId w:val="7"/>
        </w:numPr>
        <w:spacing w:line="276" w:lineRule="auto"/>
      </w:pPr>
      <w:r w:rsidRPr="00150CCB">
        <w:t>Joel, O. S. (2019). Produced Water Treatment Using DAF with a Mixture of Ionic Liquids and Organoclay as Pre-treatment Chemicals. The University of Regina (Canada).</w:t>
      </w:r>
    </w:p>
    <w:p w14:paraId="50C282FE" w14:textId="79720719" w:rsidR="00716884" w:rsidRPr="00150CCB" w:rsidRDefault="628944E5" w:rsidP="00A01585">
      <w:pPr>
        <w:pStyle w:val="ListParagraph"/>
        <w:numPr>
          <w:ilvl w:val="0"/>
          <w:numId w:val="7"/>
        </w:numPr>
        <w:spacing w:line="276" w:lineRule="auto"/>
      </w:pPr>
      <w:r w:rsidRPr="00150CCB">
        <w:t>Johnson, S. A., Chen, S., Bolton, G., Chen, Q., Lute, S., Fisher, J., &amp; Brorson, K. (2022). Virus filtration: A review of current and future practices in bioprocessing. </w:t>
      </w:r>
      <w:r w:rsidRPr="00150CCB">
        <w:rPr>
          <w:i/>
        </w:rPr>
        <w:t>Biotechnology and Bioengineering</w:t>
      </w:r>
      <w:r w:rsidRPr="00150CCB">
        <w:t>, </w:t>
      </w:r>
      <w:r w:rsidRPr="00150CCB">
        <w:rPr>
          <w:i/>
        </w:rPr>
        <w:t>119</w:t>
      </w:r>
      <w:r w:rsidRPr="00150CCB">
        <w:t>(3), 743-761.</w:t>
      </w:r>
      <w:r w:rsidR="4F1B8063" w:rsidRPr="00150CCB">
        <w:t xml:space="preserve"> https://</w:t>
      </w:r>
      <w:r w:rsidR="781D6F77" w:rsidRPr="00150CCB">
        <w:rPr>
          <w:color w:val="212121"/>
        </w:rPr>
        <w:t xml:space="preserve"> doi.org/</w:t>
      </w:r>
      <w:r w:rsidR="4F1B8063" w:rsidRPr="00150CCB">
        <w:t>10.1002/</w:t>
      </w:r>
      <w:proofErr w:type="spellStart"/>
      <w:r w:rsidR="4F1B8063" w:rsidRPr="00150CCB">
        <w:t>bit.28017</w:t>
      </w:r>
      <w:proofErr w:type="spellEnd"/>
    </w:p>
    <w:p w14:paraId="4CA4F256" w14:textId="306E4F76" w:rsidR="16084449" w:rsidRPr="00150CCB" w:rsidRDefault="16084449" w:rsidP="00A01585">
      <w:pPr>
        <w:pStyle w:val="ListParagraph"/>
        <w:numPr>
          <w:ilvl w:val="0"/>
          <w:numId w:val="7"/>
        </w:numPr>
        <w:spacing w:line="276" w:lineRule="auto"/>
      </w:pPr>
      <w:r w:rsidRPr="00150CCB">
        <w:t xml:space="preserve">Jumper, J., Evans, R., Pritzel, A., Green, T., Figurnov, M., Ronneberger, O., ... &amp; Hassabis, D. (2021). Highly accurate protein structure prediction with AlphaFold. Nature, 596, 583–589. </w:t>
      </w:r>
      <w:hyperlink r:id="rId80">
        <w:r w:rsidRPr="00150CCB">
          <w:t>https://doi.org/10.1038/s41586-021-03819-2</w:t>
        </w:r>
      </w:hyperlink>
    </w:p>
    <w:p w14:paraId="514F4BB6" w14:textId="428876B1" w:rsidR="16084449" w:rsidRPr="00150CCB" w:rsidRDefault="16084449" w:rsidP="00A01585">
      <w:pPr>
        <w:pStyle w:val="ListParagraph"/>
        <w:numPr>
          <w:ilvl w:val="0"/>
          <w:numId w:val="7"/>
        </w:numPr>
        <w:spacing w:line="276" w:lineRule="auto"/>
      </w:pPr>
      <w:proofErr w:type="spellStart"/>
      <w:r w:rsidRPr="00150CCB">
        <w:t>Kanehisa</w:t>
      </w:r>
      <w:proofErr w:type="spellEnd"/>
      <w:r w:rsidRPr="00150CCB">
        <w:t xml:space="preserve">, M., &amp; Goto, S. (2000). KEGG: Kyoto </w:t>
      </w:r>
      <w:proofErr w:type="spellStart"/>
      <w:r w:rsidRPr="00150CCB">
        <w:t>Encyclopedia</w:t>
      </w:r>
      <w:proofErr w:type="spellEnd"/>
      <w:r w:rsidRPr="00150CCB">
        <w:t xml:space="preserve"> of Genes and Genomes. Nucleic Acids Research, 28(1), 27–30. </w:t>
      </w:r>
      <w:hyperlink r:id="rId81">
        <w:r w:rsidRPr="00150CCB">
          <w:t>https://doi.org/10.1093/nar/28.1.27</w:t>
        </w:r>
      </w:hyperlink>
    </w:p>
    <w:p w14:paraId="77BCC5C1" w14:textId="5D3BF39F" w:rsidR="41D74250" w:rsidRPr="00150CCB" w:rsidRDefault="7D78EC24" w:rsidP="00A01585">
      <w:pPr>
        <w:pStyle w:val="ListParagraph"/>
        <w:numPr>
          <w:ilvl w:val="0"/>
          <w:numId w:val="7"/>
        </w:numPr>
        <w:spacing w:line="276" w:lineRule="auto"/>
      </w:pPr>
      <w:r w:rsidRPr="00BB0832">
        <w:rPr>
          <w:lang w:val="nl-NL"/>
        </w:rPr>
        <w:t xml:space="preserve">Kang, S. M., Lee, J. H., Huh, Y. S., &amp; </w:t>
      </w:r>
      <w:proofErr w:type="spellStart"/>
      <w:r w:rsidRPr="00BB0832">
        <w:rPr>
          <w:lang w:val="nl-NL"/>
        </w:rPr>
        <w:t>Takayama</w:t>
      </w:r>
      <w:proofErr w:type="spellEnd"/>
      <w:r w:rsidRPr="00BB0832">
        <w:rPr>
          <w:lang w:val="nl-NL"/>
        </w:rPr>
        <w:t xml:space="preserve">, S. (2021). </w:t>
      </w:r>
      <w:r w:rsidRPr="00150CCB">
        <w:t xml:space="preserve">Alginate Microencapsulation for Three-Dimensional In Vitro Cell Culture. </w:t>
      </w:r>
      <w:r w:rsidRPr="00150CCB">
        <w:rPr>
          <w:i/>
        </w:rPr>
        <w:t>ACS biomaterials science &amp; engineering</w:t>
      </w:r>
      <w:r w:rsidRPr="00150CCB">
        <w:t xml:space="preserve">, </w:t>
      </w:r>
      <w:r w:rsidRPr="00150CCB">
        <w:rPr>
          <w:i/>
        </w:rPr>
        <w:t>7</w:t>
      </w:r>
      <w:r w:rsidRPr="00150CCB">
        <w:t xml:space="preserve">(7), 2864–2879. </w:t>
      </w:r>
      <w:hyperlink r:id="rId82">
        <w:r w:rsidRPr="00150CCB">
          <w:rPr>
            <w:rStyle w:val="Hyperlink"/>
            <w:rFonts w:ascii="Calibri" w:eastAsia="Calibri" w:hAnsi="Calibri" w:cs="Calibri"/>
          </w:rPr>
          <w:t>https://doi.org/10.1021/acsbiomaterials.0c00457</w:t>
        </w:r>
      </w:hyperlink>
    </w:p>
    <w:p w14:paraId="6755ADEE" w14:textId="1DDAD31F" w:rsidR="268398EA" w:rsidRPr="00150CCB" w:rsidRDefault="268398EA" w:rsidP="00A01585">
      <w:pPr>
        <w:pStyle w:val="ListParagraph"/>
        <w:numPr>
          <w:ilvl w:val="0"/>
          <w:numId w:val="7"/>
        </w:numPr>
        <w:spacing w:line="276" w:lineRule="auto"/>
        <w:rPr>
          <w:rStyle w:val="Hyperlink"/>
          <w:rFonts w:ascii="Calibri" w:eastAsia="Calibri" w:hAnsi="Calibri" w:cs="Calibri"/>
          <w:color w:val="005EA2"/>
        </w:rPr>
      </w:pPr>
      <w:r w:rsidRPr="00150CCB">
        <w:t xml:space="preserve">Kelada, K. D., </w:t>
      </w:r>
      <w:proofErr w:type="spellStart"/>
      <w:r w:rsidRPr="00150CCB">
        <w:t>Tusé</w:t>
      </w:r>
      <w:proofErr w:type="spellEnd"/>
      <w:r w:rsidRPr="00150CCB">
        <w:t xml:space="preserve">, D., Gleba, Y., McDonald, K. A., &amp; Nandi, S. (2021). Process simulation and techno-economic analysis of large-scale bioproduction of sweet protein thaumatin II. </w:t>
      </w:r>
      <w:r w:rsidRPr="00150CCB">
        <w:rPr>
          <w:i/>
        </w:rPr>
        <w:t>Foods</w:t>
      </w:r>
      <w:r w:rsidRPr="00150CCB">
        <w:t xml:space="preserve">, </w:t>
      </w:r>
      <w:r w:rsidRPr="00150CCB">
        <w:rPr>
          <w:i/>
        </w:rPr>
        <w:t>10</w:t>
      </w:r>
      <w:r w:rsidRPr="00150CCB">
        <w:t xml:space="preserve">(4), 838. </w:t>
      </w:r>
      <w:r w:rsidRPr="00150CCB">
        <w:rPr>
          <w:color w:val="1B1B1B"/>
        </w:rPr>
        <w:t xml:space="preserve">doi: </w:t>
      </w:r>
      <w:hyperlink r:id="rId83">
        <w:r w:rsidRPr="00150CCB">
          <w:rPr>
            <w:rStyle w:val="Hyperlink"/>
            <w:rFonts w:ascii="Calibri" w:eastAsia="Calibri" w:hAnsi="Calibri" w:cs="Calibri"/>
            <w:color w:val="005EA2"/>
          </w:rPr>
          <w:t>10.3390/</w:t>
        </w:r>
        <w:proofErr w:type="spellStart"/>
        <w:r w:rsidRPr="00150CCB">
          <w:rPr>
            <w:rStyle w:val="Hyperlink"/>
            <w:rFonts w:ascii="Calibri" w:eastAsia="Calibri" w:hAnsi="Calibri" w:cs="Calibri"/>
            <w:color w:val="005EA2"/>
          </w:rPr>
          <w:t>foods10040838</w:t>
        </w:r>
        <w:proofErr w:type="spellEnd"/>
      </w:hyperlink>
    </w:p>
    <w:p w14:paraId="121005E2" w14:textId="28826CB7" w:rsidR="00616B54" w:rsidRPr="00616B54" w:rsidRDefault="00616B54" w:rsidP="00A01585">
      <w:pPr>
        <w:pStyle w:val="ListParagraph"/>
        <w:numPr>
          <w:ilvl w:val="0"/>
          <w:numId w:val="7"/>
        </w:numPr>
        <w:spacing w:line="276" w:lineRule="auto"/>
        <w:rPr>
          <w:color w:val="000000" w:themeColor="text1"/>
        </w:rPr>
      </w:pPr>
      <w:r w:rsidRPr="00616B54">
        <w:rPr>
          <w:color w:val="000000" w:themeColor="text1"/>
        </w:rPr>
        <w:t>Kelley, B. 2007. Very large scale monoclonal antibody purification: the case for conventional unit operations. Biotechnology Progress 23, 995-1008</w:t>
      </w:r>
    </w:p>
    <w:p w14:paraId="7073B3A3" w14:textId="60684466" w:rsidR="7CC3BA85" w:rsidRPr="00150CCB" w:rsidRDefault="617F3EB8" w:rsidP="00A01585">
      <w:pPr>
        <w:pStyle w:val="ListParagraph"/>
        <w:numPr>
          <w:ilvl w:val="0"/>
          <w:numId w:val="7"/>
        </w:numPr>
        <w:spacing w:line="276" w:lineRule="auto"/>
        <w:rPr>
          <w:color w:val="000000" w:themeColor="text1"/>
        </w:rPr>
      </w:pPr>
      <w:r w:rsidRPr="00150CCB">
        <w:t xml:space="preserve">King, C. C., Brown, A. A., Sargin, I., Bratlie, K. M., &amp; Beckman, S. P. (2019). </w:t>
      </w:r>
      <w:proofErr w:type="spellStart"/>
      <w:r w:rsidRPr="00150CCB">
        <w:t>Modeling</w:t>
      </w:r>
      <w:proofErr w:type="spellEnd"/>
      <w:r w:rsidRPr="00150CCB">
        <w:t xml:space="preserve"> of reaction-diffusion transport into a core-shell geometry. </w:t>
      </w:r>
      <w:r w:rsidRPr="00150CCB">
        <w:rPr>
          <w:i/>
        </w:rPr>
        <w:t>Journal of theoretical biology</w:t>
      </w:r>
      <w:r w:rsidRPr="00150CCB">
        <w:t xml:space="preserve">, </w:t>
      </w:r>
      <w:r w:rsidRPr="00150CCB">
        <w:rPr>
          <w:i/>
        </w:rPr>
        <w:t>460</w:t>
      </w:r>
      <w:r w:rsidRPr="00150CCB">
        <w:t xml:space="preserve">, 204–208. </w:t>
      </w:r>
      <w:hyperlink r:id="rId84">
        <w:r w:rsidRPr="00150CCB">
          <w:rPr>
            <w:rStyle w:val="Hyperlink"/>
            <w:rFonts w:ascii="Calibri" w:eastAsia="Calibri" w:hAnsi="Calibri" w:cs="Calibri"/>
          </w:rPr>
          <w:t>https://doi.org/10.1016/j.jtbi.2018.09.026</w:t>
        </w:r>
      </w:hyperlink>
    </w:p>
    <w:p w14:paraId="69316FBD" w14:textId="4E912475" w:rsidR="00D95FAE" w:rsidRPr="00150CCB" w:rsidRDefault="6B37545B" w:rsidP="00A01585">
      <w:pPr>
        <w:pStyle w:val="ListParagraph"/>
        <w:numPr>
          <w:ilvl w:val="0"/>
          <w:numId w:val="7"/>
        </w:numPr>
        <w:spacing w:line="276" w:lineRule="auto"/>
        <w:rPr>
          <w:rStyle w:val="Hyperlink"/>
          <w:rFonts w:ascii="Calibri" w:eastAsia="Calibri" w:hAnsi="Calibri" w:cs="Calibri"/>
        </w:rPr>
      </w:pPr>
      <w:proofErr w:type="spellStart"/>
      <w:r w:rsidRPr="00BB0832">
        <w:rPr>
          <w:lang w:val="nl-NL"/>
        </w:rPr>
        <w:t>Kolkmann</w:t>
      </w:r>
      <w:proofErr w:type="spellEnd"/>
      <w:r w:rsidRPr="00BB0832">
        <w:rPr>
          <w:lang w:val="nl-NL"/>
        </w:rPr>
        <w:t xml:space="preserve">, A. M., Van Essen, A., Post, M. J., &amp; </w:t>
      </w:r>
      <w:proofErr w:type="spellStart"/>
      <w:r w:rsidRPr="00BB0832">
        <w:rPr>
          <w:lang w:val="nl-NL"/>
        </w:rPr>
        <w:t>Moutsatsou</w:t>
      </w:r>
      <w:proofErr w:type="spellEnd"/>
      <w:r w:rsidRPr="00BB0832">
        <w:rPr>
          <w:lang w:val="nl-NL"/>
        </w:rPr>
        <w:t xml:space="preserve">, P. (2022). </w:t>
      </w:r>
      <w:r w:rsidRPr="00150CCB">
        <w:t xml:space="preserve">Development of a chemically defined medium for in vitro expansion of primary bovine satellite cells. </w:t>
      </w:r>
      <w:r w:rsidRPr="00150CCB">
        <w:rPr>
          <w:i/>
        </w:rPr>
        <w:t>Frontiers in Bioengineering and Biotechnology, 10,</w:t>
      </w:r>
      <w:r w:rsidRPr="00150CCB">
        <w:t xml:space="preserve"> 895289. </w:t>
      </w:r>
      <w:hyperlink r:id="rId85">
        <w:r w:rsidRPr="00150CCB">
          <w:rPr>
            <w:rStyle w:val="Hyperlink"/>
            <w:rFonts w:ascii="Calibri" w:eastAsia="Calibri" w:hAnsi="Calibri" w:cs="Calibri"/>
          </w:rPr>
          <w:t>https://doi.org/10.3389/fbioe.2022.895289</w:t>
        </w:r>
      </w:hyperlink>
    </w:p>
    <w:p w14:paraId="00D61683" w14:textId="42CA5439" w:rsidR="009215E4" w:rsidRPr="00150CCB" w:rsidRDefault="3ED2E93A" w:rsidP="00A01585">
      <w:pPr>
        <w:pStyle w:val="ListParagraph"/>
        <w:numPr>
          <w:ilvl w:val="0"/>
          <w:numId w:val="7"/>
        </w:numPr>
        <w:spacing w:line="276" w:lineRule="auto"/>
      </w:pPr>
      <w:r w:rsidRPr="00150CCB">
        <w:t>Konakovsky, V., Clemens, C., Müller, M. M., Bechmann, J., Berger, M., Schlatter, S., &amp; Herwig, C. (2016). Metabolic control in mammalian fed-batch cell cultures for reduced lactic acid accumulation and improved process robustness. </w:t>
      </w:r>
      <w:r w:rsidRPr="00150CCB">
        <w:rPr>
          <w:i/>
        </w:rPr>
        <w:t>Bioengineering</w:t>
      </w:r>
      <w:r w:rsidRPr="00150CCB">
        <w:t>, </w:t>
      </w:r>
      <w:r w:rsidRPr="00150CCB">
        <w:rPr>
          <w:i/>
        </w:rPr>
        <w:t>3</w:t>
      </w:r>
      <w:r w:rsidRPr="00150CCB">
        <w:t>(1), 5. doi: 10.3390/</w:t>
      </w:r>
      <w:proofErr w:type="spellStart"/>
      <w:r w:rsidRPr="00150CCB">
        <w:t>bioengineering3010005</w:t>
      </w:r>
      <w:proofErr w:type="spellEnd"/>
    </w:p>
    <w:p w14:paraId="0812152D" w14:textId="38DA0F1E" w:rsidR="00D206E8" w:rsidRPr="00150CCB" w:rsidRDefault="30147479" w:rsidP="00A01585">
      <w:pPr>
        <w:pStyle w:val="ListParagraph"/>
        <w:numPr>
          <w:ilvl w:val="0"/>
          <w:numId w:val="7"/>
        </w:numPr>
        <w:spacing w:line="276" w:lineRule="auto"/>
      </w:pPr>
      <w:proofErr w:type="spellStart"/>
      <w:r w:rsidRPr="00BB0832">
        <w:rPr>
          <w:lang w:val="nl-NL"/>
        </w:rPr>
        <w:t>Kreuwel</w:t>
      </w:r>
      <w:proofErr w:type="spellEnd"/>
      <w:r w:rsidRPr="00BB0832">
        <w:rPr>
          <w:lang w:val="nl-NL"/>
        </w:rPr>
        <w:t xml:space="preserve">, F. P. M., W. H. Knap, L. R. Visser, W. G. J. H. M. van </w:t>
      </w:r>
      <w:proofErr w:type="spellStart"/>
      <w:r w:rsidRPr="00BB0832">
        <w:rPr>
          <w:lang w:val="nl-NL"/>
        </w:rPr>
        <w:t>Sark</w:t>
      </w:r>
      <w:proofErr w:type="spellEnd"/>
      <w:r w:rsidRPr="00BB0832">
        <w:rPr>
          <w:lang w:val="nl-NL"/>
        </w:rPr>
        <w:t xml:space="preserve">, J. </w:t>
      </w:r>
      <w:proofErr w:type="spellStart"/>
      <w:r w:rsidRPr="00BB0832">
        <w:rPr>
          <w:lang w:val="nl-NL"/>
        </w:rPr>
        <w:t>Vilà-Guerau</w:t>
      </w:r>
      <w:proofErr w:type="spellEnd"/>
      <w:r w:rsidRPr="00BB0832">
        <w:rPr>
          <w:lang w:val="nl-NL"/>
        </w:rPr>
        <w:t xml:space="preserve"> de </w:t>
      </w:r>
      <w:proofErr w:type="spellStart"/>
      <w:r w:rsidRPr="00BB0832">
        <w:rPr>
          <w:lang w:val="nl-NL"/>
        </w:rPr>
        <w:t>Arellano</w:t>
      </w:r>
      <w:proofErr w:type="spellEnd"/>
      <w:r w:rsidRPr="00BB0832">
        <w:rPr>
          <w:lang w:val="nl-NL"/>
        </w:rPr>
        <w:t xml:space="preserve">, C. C. van Heerwaarden. </w:t>
      </w:r>
      <w:r w:rsidRPr="00150CCB">
        <w:t>Analysis of high frequency photovoltaic solar energy fluctuations</w:t>
      </w:r>
      <w:r w:rsidR="2B4F6F84" w:rsidRPr="00150CCB">
        <w:br/>
      </w:r>
      <w:r w:rsidRPr="00150CCB">
        <w:t>Journal: Solar Energy, Volume: 206, Year: 2020, First page: 381, Last page: 389, </w:t>
      </w:r>
      <w:hyperlink r:id="rId86">
        <w:r w:rsidRPr="00150CCB">
          <w:rPr>
            <w:rStyle w:val="Hyperlink"/>
            <w:rFonts w:ascii="Calibri" w:hAnsi="Calibri" w:cs="Calibri"/>
          </w:rPr>
          <w:t>doi: https://doi.org/10.1016/j.solener.2020.05.093</w:t>
        </w:r>
      </w:hyperlink>
    </w:p>
    <w:p w14:paraId="4085DFE3" w14:textId="47519334" w:rsidR="7A556497" w:rsidRPr="00150CCB" w:rsidRDefault="61C7E320" w:rsidP="00A01585">
      <w:pPr>
        <w:pStyle w:val="ListParagraph"/>
        <w:numPr>
          <w:ilvl w:val="0"/>
          <w:numId w:val="7"/>
        </w:numPr>
        <w:spacing w:line="276" w:lineRule="auto"/>
      </w:pPr>
      <w:proofErr w:type="spellStart"/>
      <w:r w:rsidRPr="00BB0832">
        <w:rPr>
          <w:lang w:val="nl-NL"/>
        </w:rPr>
        <w:t>Lai</w:t>
      </w:r>
      <w:proofErr w:type="spellEnd"/>
      <w:r w:rsidRPr="00BB0832">
        <w:rPr>
          <w:lang w:val="nl-NL"/>
        </w:rPr>
        <w:t xml:space="preserve">, F., </w:t>
      </w:r>
      <w:proofErr w:type="spellStart"/>
      <w:r w:rsidRPr="00BB0832">
        <w:rPr>
          <w:lang w:val="nl-NL"/>
        </w:rPr>
        <w:t>Kakudo</w:t>
      </w:r>
      <w:proofErr w:type="spellEnd"/>
      <w:r w:rsidRPr="00BB0832">
        <w:rPr>
          <w:lang w:val="nl-NL"/>
        </w:rPr>
        <w:t xml:space="preserve">, N., </w:t>
      </w:r>
      <w:proofErr w:type="spellStart"/>
      <w:r w:rsidRPr="00BB0832">
        <w:rPr>
          <w:lang w:val="nl-NL"/>
        </w:rPr>
        <w:t>Morimoto</w:t>
      </w:r>
      <w:proofErr w:type="spellEnd"/>
      <w:r w:rsidRPr="00BB0832">
        <w:rPr>
          <w:lang w:val="nl-NL"/>
        </w:rPr>
        <w:t>, N. </w:t>
      </w:r>
      <w:r w:rsidRPr="00BB0832">
        <w:rPr>
          <w:i/>
          <w:lang w:val="nl-NL"/>
        </w:rPr>
        <w:t>et al.</w:t>
      </w:r>
      <w:r w:rsidRPr="00BB0832">
        <w:rPr>
          <w:lang w:val="nl-NL"/>
        </w:rPr>
        <w:t> </w:t>
      </w:r>
      <w:r w:rsidRPr="00150CCB">
        <w:t>Platelet-rich plasma enhances the proliferation of human adipose stem cells through multiple signaling pathways. </w:t>
      </w:r>
      <w:r w:rsidRPr="00150CCB">
        <w:rPr>
          <w:i/>
        </w:rPr>
        <w:t>Stem Cell Res Ther</w:t>
      </w:r>
      <w:r w:rsidRPr="00150CCB">
        <w:t> </w:t>
      </w:r>
      <w:r w:rsidRPr="00150CCB">
        <w:rPr>
          <w:b/>
        </w:rPr>
        <w:t>9</w:t>
      </w:r>
      <w:r w:rsidRPr="00150CCB">
        <w:t xml:space="preserve">, 107 (2018). </w:t>
      </w:r>
      <w:hyperlink r:id="rId87">
        <w:r w:rsidRPr="00150CCB">
          <w:rPr>
            <w:rStyle w:val="Hyperlink"/>
            <w:rFonts w:ascii="Calibri" w:eastAsia="Calibri" w:hAnsi="Calibri" w:cs="Calibri"/>
          </w:rPr>
          <w:t>https://doi.org/10.1186/s13287-018-0851-z</w:t>
        </w:r>
      </w:hyperlink>
    </w:p>
    <w:p w14:paraId="5BB90A1D" w14:textId="6D0CF84B" w:rsidR="47795B34" w:rsidRPr="00150CCB" w:rsidRDefault="47795B34" w:rsidP="00A01585">
      <w:pPr>
        <w:pStyle w:val="ListParagraph"/>
        <w:numPr>
          <w:ilvl w:val="0"/>
          <w:numId w:val="7"/>
        </w:numPr>
        <w:spacing w:line="276" w:lineRule="auto"/>
      </w:pPr>
      <w:r w:rsidRPr="00150CCB">
        <w:t xml:space="preserve">Lanzoni, D., </w:t>
      </w:r>
      <w:proofErr w:type="spellStart"/>
      <w:r w:rsidRPr="00150CCB">
        <w:t>Rebucci</w:t>
      </w:r>
      <w:proofErr w:type="spellEnd"/>
      <w:r w:rsidRPr="00150CCB">
        <w:t xml:space="preserve">, R., </w:t>
      </w:r>
      <w:proofErr w:type="spellStart"/>
      <w:r w:rsidRPr="00150CCB">
        <w:t>Formici</w:t>
      </w:r>
      <w:proofErr w:type="spellEnd"/>
      <w:r w:rsidRPr="00150CCB">
        <w:t xml:space="preserve">, G., Cheli, F., Ragone, G., Baldi, A., </w:t>
      </w:r>
      <w:proofErr w:type="spellStart"/>
      <w:r w:rsidRPr="00150CCB">
        <w:t>Violini</w:t>
      </w:r>
      <w:proofErr w:type="spellEnd"/>
      <w:r w:rsidRPr="00150CCB">
        <w:t xml:space="preserve">, L., Sundaram, T., &amp; </w:t>
      </w:r>
      <w:proofErr w:type="spellStart"/>
      <w:r w:rsidRPr="00150CCB">
        <w:t>Giromini</w:t>
      </w:r>
      <w:proofErr w:type="spellEnd"/>
      <w:r w:rsidRPr="00150CCB">
        <w:t xml:space="preserve">, C. (2024). Cultured meat in the European Union: Legislative context and food safety issues. </w:t>
      </w:r>
      <w:r w:rsidRPr="00150CCB">
        <w:rPr>
          <w:i/>
        </w:rPr>
        <w:t>Current Research in Food Science</w:t>
      </w:r>
      <w:r w:rsidRPr="00150CCB">
        <w:t xml:space="preserve">, </w:t>
      </w:r>
      <w:r w:rsidRPr="00150CCB">
        <w:rPr>
          <w:i/>
        </w:rPr>
        <w:t>8</w:t>
      </w:r>
      <w:r w:rsidRPr="00150CCB">
        <w:t>, 100722. https://doi.org/10.1016/j.crfs.2024.100722</w:t>
      </w:r>
    </w:p>
    <w:p w14:paraId="6C65ECB3" w14:textId="2BC0F4EA" w:rsidR="007740AC" w:rsidRDefault="628944E5" w:rsidP="00A01585">
      <w:pPr>
        <w:pStyle w:val="ListParagraph"/>
        <w:numPr>
          <w:ilvl w:val="0"/>
          <w:numId w:val="7"/>
        </w:numPr>
        <w:spacing w:line="276" w:lineRule="auto"/>
      </w:pPr>
      <w:r w:rsidRPr="00150CCB">
        <w:t>Lee, S., Hata, A., Yamashita, N., &amp; Tanaka, H. (2017). Evaluation of virus reduction by ultrafiltration with coagulation–sedimentation in water reclamation. </w:t>
      </w:r>
      <w:r w:rsidRPr="00150CCB">
        <w:rPr>
          <w:i/>
        </w:rPr>
        <w:t>Food and environmental virology</w:t>
      </w:r>
      <w:r w:rsidRPr="00150CCB">
        <w:t>, </w:t>
      </w:r>
      <w:r w:rsidRPr="00150CCB">
        <w:rPr>
          <w:i/>
        </w:rPr>
        <w:t>9</w:t>
      </w:r>
      <w:r w:rsidRPr="00150CCB">
        <w:t xml:space="preserve">(4), </w:t>
      </w:r>
      <w:hyperlink r:id="rId88">
        <w:r w:rsidR="007740AC" w:rsidRPr="00150CCB">
          <w:rPr>
            <w:rStyle w:val="Hyperlink"/>
            <w:rFonts w:ascii="Calibri" w:eastAsia="Calibri" w:hAnsi="Calibri" w:cs="Calibri"/>
          </w:rPr>
          <w:t>https://doi.org/453-463. 10.1007/</w:t>
        </w:r>
        <w:proofErr w:type="spellStart"/>
        <w:r w:rsidR="007740AC" w:rsidRPr="00150CCB">
          <w:rPr>
            <w:rStyle w:val="Hyperlink"/>
            <w:rFonts w:ascii="Calibri" w:eastAsia="Calibri" w:hAnsi="Calibri" w:cs="Calibri"/>
          </w:rPr>
          <w:t>s12560</w:t>
        </w:r>
        <w:proofErr w:type="spellEnd"/>
        <w:r w:rsidR="007740AC" w:rsidRPr="00150CCB">
          <w:rPr>
            <w:rStyle w:val="Hyperlink"/>
            <w:rFonts w:ascii="Calibri" w:eastAsia="Calibri" w:hAnsi="Calibri" w:cs="Calibri"/>
          </w:rPr>
          <w:t>-017-9301-9</w:t>
        </w:r>
      </w:hyperlink>
    </w:p>
    <w:p w14:paraId="26D1C07E" w14:textId="1CF1DF22" w:rsidR="503ED70C" w:rsidRDefault="503ED70C" w:rsidP="00A01585">
      <w:pPr>
        <w:pStyle w:val="ListParagraph"/>
        <w:numPr>
          <w:ilvl w:val="0"/>
          <w:numId w:val="7"/>
        </w:numPr>
        <w:spacing w:line="276" w:lineRule="auto"/>
      </w:pPr>
      <w:r w:rsidRPr="00150CCB">
        <w:t xml:space="preserve">Leung, A. K., Chong, M., Fernandez, T. M., &amp; Ng, S. T. (2023). Higher well-being individuals are more receptive to cultivated meat: An investigation of their reasoning for consuming cultivated meat. </w:t>
      </w:r>
      <w:r w:rsidRPr="00150CCB">
        <w:rPr>
          <w:i/>
        </w:rPr>
        <w:t>Appetite</w:t>
      </w:r>
      <w:r w:rsidRPr="00150CCB">
        <w:t xml:space="preserve">, </w:t>
      </w:r>
      <w:r w:rsidRPr="00150CCB">
        <w:rPr>
          <w:i/>
        </w:rPr>
        <w:t>184</w:t>
      </w:r>
      <w:r w:rsidRPr="00150CCB">
        <w:t xml:space="preserve">, 106496. </w:t>
      </w:r>
      <w:hyperlink r:id="rId89" w:history="1">
        <w:r w:rsidR="00F75D4A" w:rsidRPr="0032514D">
          <w:rPr>
            <w:rStyle w:val="Hyperlink"/>
          </w:rPr>
          <w:t>https://doi.org/10.1016/j.appet.2023.106496</w:t>
        </w:r>
      </w:hyperlink>
    </w:p>
    <w:p w14:paraId="363FA1BB" w14:textId="060930CA" w:rsidR="00F75D4A" w:rsidRPr="00150CCB" w:rsidRDefault="00F75D4A" w:rsidP="00F75D4A">
      <w:pPr>
        <w:pStyle w:val="ListParagraph"/>
        <w:numPr>
          <w:ilvl w:val="0"/>
          <w:numId w:val="7"/>
        </w:numPr>
        <w:spacing w:line="276" w:lineRule="auto"/>
      </w:pPr>
      <w:r w:rsidRPr="001603C0">
        <w:t xml:space="preserve">Lew, E. T., Yuen Jr, J. S., Zhang, K. L., Fuller, K., Frost, S. C., &amp; Kaplan, D. L. (2024). Chemical and sensory analyses of cultivated pork fat tissue as a </w:t>
      </w:r>
      <w:proofErr w:type="spellStart"/>
      <w:r w:rsidRPr="001603C0">
        <w:t>flavor</w:t>
      </w:r>
      <w:proofErr w:type="spellEnd"/>
      <w:r w:rsidRPr="001603C0">
        <w:t xml:space="preserve"> enhancer for meat alternatives. </w:t>
      </w:r>
      <w:r w:rsidRPr="006A2DA2">
        <w:rPr>
          <w:i/>
          <w:iCs/>
        </w:rPr>
        <w:t>Scientific reports</w:t>
      </w:r>
      <w:r w:rsidRPr="001603C0">
        <w:t>, </w:t>
      </w:r>
      <w:r w:rsidRPr="006A2DA2">
        <w:rPr>
          <w:i/>
          <w:iCs/>
        </w:rPr>
        <w:t>14</w:t>
      </w:r>
      <w:r w:rsidRPr="001603C0">
        <w:t xml:space="preserve">(1), 17643. </w:t>
      </w:r>
      <w:r w:rsidRPr="00F75D4A">
        <w:t>DOI: </w:t>
      </w:r>
      <w:hyperlink r:id="rId90" w:tgtFrame="_blank" w:history="1">
        <w:r w:rsidRPr="00F75D4A">
          <w:rPr>
            <w:rStyle w:val="Hyperlink"/>
            <w:color w:val="auto"/>
          </w:rPr>
          <w:t>10.1021/</w:t>
        </w:r>
        <w:proofErr w:type="spellStart"/>
        <w:r w:rsidRPr="00F75D4A">
          <w:rPr>
            <w:rStyle w:val="Hyperlink"/>
            <w:color w:val="auto"/>
          </w:rPr>
          <w:t>acsfoodscitech.3c00615</w:t>
        </w:r>
        <w:proofErr w:type="spellEnd"/>
      </w:hyperlink>
    </w:p>
    <w:p w14:paraId="7DED074C" w14:textId="1E518E93" w:rsidR="7A556497" w:rsidRPr="00150CCB" w:rsidRDefault="61C7E320" w:rsidP="00A01585">
      <w:pPr>
        <w:pStyle w:val="ListParagraph"/>
        <w:numPr>
          <w:ilvl w:val="0"/>
          <w:numId w:val="7"/>
        </w:numPr>
        <w:spacing w:line="276" w:lineRule="auto"/>
      </w:pPr>
      <w:r w:rsidRPr="00BB0832">
        <w:rPr>
          <w:lang w:val="nl-NL"/>
        </w:rPr>
        <w:t xml:space="preserve">Li, X., Zhang, G., </w:t>
      </w:r>
      <w:proofErr w:type="spellStart"/>
      <w:r w:rsidRPr="00BB0832">
        <w:rPr>
          <w:lang w:val="nl-NL"/>
        </w:rPr>
        <w:t>Zhao</w:t>
      </w:r>
      <w:proofErr w:type="spellEnd"/>
      <w:r w:rsidRPr="00BB0832">
        <w:rPr>
          <w:lang w:val="nl-NL"/>
        </w:rPr>
        <w:t xml:space="preserve">, X., </w:t>
      </w:r>
      <w:proofErr w:type="spellStart"/>
      <w:r w:rsidRPr="00BB0832">
        <w:rPr>
          <w:lang w:val="nl-NL"/>
        </w:rPr>
        <w:t>Zhou</w:t>
      </w:r>
      <w:proofErr w:type="spellEnd"/>
      <w:r w:rsidRPr="00BB0832">
        <w:rPr>
          <w:lang w:val="nl-NL"/>
        </w:rPr>
        <w:t xml:space="preserve">, J., Du, G., &amp; Chen, J. (2020). </w:t>
      </w:r>
      <w:r w:rsidRPr="00150CCB">
        <w:t>A conceptual air-lift reactor design for large scale animal cell cultivation in the context of in vitro meat production. </w:t>
      </w:r>
      <w:r w:rsidRPr="00150CCB">
        <w:rPr>
          <w:i/>
        </w:rPr>
        <w:t>Chemical Engineering Science</w:t>
      </w:r>
      <w:r w:rsidRPr="00150CCB">
        <w:t>, </w:t>
      </w:r>
      <w:r w:rsidRPr="00150CCB">
        <w:rPr>
          <w:i/>
        </w:rPr>
        <w:t>211</w:t>
      </w:r>
      <w:r w:rsidRPr="00150CCB">
        <w:t xml:space="preserve">, 115269. </w:t>
      </w:r>
      <w:hyperlink r:id="rId91">
        <w:r w:rsidRPr="00150CCB">
          <w:rPr>
            <w:rStyle w:val="Hyperlink"/>
            <w:rFonts w:ascii="Calibri" w:eastAsia="Calibri" w:hAnsi="Calibri" w:cs="Calibri"/>
          </w:rPr>
          <w:t>https://doi.org/10.1016/j.ces.2019.115269</w:t>
        </w:r>
      </w:hyperlink>
    </w:p>
    <w:p w14:paraId="7D7DB4A3" w14:textId="13AEDF45" w:rsidR="06320397" w:rsidRPr="00150CCB" w:rsidRDefault="06320397" w:rsidP="00A01585">
      <w:pPr>
        <w:pStyle w:val="ListParagraph"/>
        <w:numPr>
          <w:ilvl w:val="0"/>
          <w:numId w:val="7"/>
        </w:numPr>
        <w:spacing w:line="276" w:lineRule="auto"/>
      </w:pPr>
      <w:r w:rsidRPr="00150CCB">
        <w:t xml:space="preserve">Lim, P. Y., </w:t>
      </w:r>
      <w:proofErr w:type="spellStart"/>
      <w:r w:rsidRPr="00150CCB">
        <w:t>Suntornnond</w:t>
      </w:r>
      <w:proofErr w:type="spellEnd"/>
      <w:r w:rsidRPr="00150CCB">
        <w:t xml:space="preserve">, R., &amp; Choudhury, D. (2024). The nutritional paradigm of cultivated meat: Bridging science and sustainability. </w:t>
      </w:r>
      <w:r w:rsidRPr="00150CCB">
        <w:rPr>
          <w:i/>
        </w:rPr>
        <w:t>Trends in Food Science &amp; Technology</w:t>
      </w:r>
      <w:r w:rsidRPr="00150CCB">
        <w:t xml:space="preserve">, </w:t>
      </w:r>
      <w:r w:rsidRPr="00150CCB">
        <w:rPr>
          <w:i/>
        </w:rPr>
        <w:t>156</w:t>
      </w:r>
      <w:r w:rsidRPr="00150CCB">
        <w:t xml:space="preserve">, 104838. </w:t>
      </w:r>
      <w:hyperlink r:id="rId92">
        <w:r w:rsidRPr="00150CCB">
          <w:rPr>
            <w:rStyle w:val="Hyperlink"/>
            <w:rFonts w:ascii="Calibri" w:eastAsia="Cambria" w:hAnsi="Calibri" w:cs="Calibri"/>
          </w:rPr>
          <w:t>https://doi.org/10.1016/j.tifs.2024.104838</w:t>
        </w:r>
      </w:hyperlink>
    </w:p>
    <w:p w14:paraId="794AB4AD" w14:textId="0109B1E9" w:rsidR="00716884" w:rsidRPr="00150CCB" w:rsidRDefault="628944E5" w:rsidP="00A01585">
      <w:pPr>
        <w:pStyle w:val="ListParagraph"/>
        <w:numPr>
          <w:ilvl w:val="0"/>
          <w:numId w:val="7"/>
        </w:numPr>
        <w:spacing w:line="276" w:lineRule="auto"/>
      </w:pPr>
      <w:r w:rsidRPr="00150CCB">
        <w:t>Liu, S., Carroll, M., Iverson, R., Valera, C., Vennari, J., Turco, K., ... &amp; Lutz, H. (2000). Development and qualification of a novel virus removal filter for cell culture applications. </w:t>
      </w:r>
      <w:r w:rsidRPr="00150CCB">
        <w:rPr>
          <w:i/>
        </w:rPr>
        <w:t>Biotechnology progress</w:t>
      </w:r>
      <w:r w:rsidRPr="00150CCB">
        <w:t>, </w:t>
      </w:r>
      <w:r w:rsidRPr="00150CCB">
        <w:rPr>
          <w:i/>
        </w:rPr>
        <w:t>16</w:t>
      </w:r>
      <w:r w:rsidRPr="00150CCB">
        <w:t>(3), 425-434.</w:t>
      </w:r>
      <w:r w:rsidR="4CF0CFCD" w:rsidRPr="00150CCB">
        <w:t xml:space="preserve"> https://</w:t>
      </w:r>
      <w:r w:rsidR="4CF0CFCD" w:rsidRPr="00150CCB">
        <w:rPr>
          <w:color w:val="212121"/>
        </w:rPr>
        <w:t xml:space="preserve"> doi.org/</w:t>
      </w:r>
      <w:r w:rsidR="4CF0CFCD" w:rsidRPr="00150CCB">
        <w:t>10.1021/</w:t>
      </w:r>
      <w:proofErr w:type="spellStart"/>
      <w:r w:rsidR="4CF0CFCD" w:rsidRPr="00150CCB">
        <w:t>bp000027m</w:t>
      </w:r>
      <w:proofErr w:type="spellEnd"/>
    </w:p>
    <w:p w14:paraId="020012A9" w14:textId="3623CBC8" w:rsidR="7A556497" w:rsidRPr="00150CCB" w:rsidRDefault="61C7E320" w:rsidP="00A01585">
      <w:pPr>
        <w:pStyle w:val="ListParagraph"/>
        <w:numPr>
          <w:ilvl w:val="0"/>
          <w:numId w:val="7"/>
        </w:numPr>
        <w:spacing w:line="276" w:lineRule="auto"/>
      </w:pPr>
      <w:r w:rsidRPr="00150CCB">
        <w:t xml:space="preserve">Liu, P., Yang, Z., Song, W., Ding, S., Li, H., &amp; Li, C. (2024). Optimization of differentiation conditions for porcine adipose-derived mesenchymal stem cells and analysis of fatty acids in cultured fat. </w:t>
      </w:r>
      <w:r w:rsidRPr="00150CCB">
        <w:rPr>
          <w:i/>
        </w:rPr>
        <w:t>Food Research International</w:t>
      </w:r>
      <w:r w:rsidRPr="00150CCB">
        <w:t xml:space="preserve">, </w:t>
      </w:r>
      <w:r w:rsidRPr="00150CCB">
        <w:rPr>
          <w:i/>
        </w:rPr>
        <w:t>194</w:t>
      </w:r>
      <w:r w:rsidRPr="00150CCB">
        <w:t xml:space="preserve">, 114853. </w:t>
      </w:r>
      <w:hyperlink r:id="rId93">
        <w:r w:rsidRPr="00150CCB">
          <w:rPr>
            <w:rStyle w:val="Hyperlink"/>
            <w:rFonts w:ascii="Calibri" w:eastAsia="Calibri" w:hAnsi="Calibri" w:cs="Calibri"/>
          </w:rPr>
          <w:t>https://doi.org/10.1016/j.foodres.2024.114853</w:t>
        </w:r>
      </w:hyperlink>
    </w:p>
    <w:p w14:paraId="0FEA64EC" w14:textId="6EA4628B" w:rsidR="65E21A2E" w:rsidRPr="00150CCB" w:rsidRDefault="65E21A2E" w:rsidP="00A01585">
      <w:pPr>
        <w:pStyle w:val="ListParagraph"/>
        <w:numPr>
          <w:ilvl w:val="0"/>
          <w:numId w:val="7"/>
        </w:numPr>
        <w:spacing w:line="276" w:lineRule="auto"/>
      </w:pPr>
      <w:r w:rsidRPr="00150CCB">
        <w:t xml:space="preserve">Liu, Z. M., Zhao, H. L., Xue, C., Deng, B. B., Zhang, W., Xiong, X. H., Yang, B. F., &amp; Yao, X. Q. (2005). Secretory expression and characterization of a recombinant-deleted variant of human hepatocyte growth factor in Pichia pastoris. World Journal of Gastroenterology, 11(45), 7097. </w:t>
      </w:r>
      <w:hyperlink r:id="rId94">
        <w:r w:rsidRPr="00150CCB">
          <w:rPr>
            <w:rStyle w:val="Hyperlink"/>
            <w:rFonts w:ascii="Calibri" w:eastAsia="Calibri" w:hAnsi="Calibri" w:cs="Calibri"/>
            <w:u w:val="none"/>
          </w:rPr>
          <w:t>https://doi.org/10.3748/wjg.v11.i45.7097</w:t>
        </w:r>
      </w:hyperlink>
    </w:p>
    <w:p w14:paraId="0B9B41CF" w14:textId="31E5C19D" w:rsidR="00417D4F" w:rsidRPr="00150CCB" w:rsidRDefault="00417D4F" w:rsidP="00A01585">
      <w:pPr>
        <w:pStyle w:val="ListParagraph"/>
        <w:numPr>
          <w:ilvl w:val="0"/>
          <w:numId w:val="7"/>
        </w:numPr>
        <w:spacing w:line="276" w:lineRule="auto"/>
      </w:pPr>
      <w:r w:rsidRPr="005F5668">
        <w:t>Ludvigsen, C., &amp; Jarett, L. (1979). A kinetic analysis of D-glucose transport by adipocyte plasma membranes. Journal of Biological Chemistry, 254(5), 1444-1446.</w:t>
      </w:r>
    </w:p>
    <w:p w14:paraId="31D1D214" w14:textId="2CE79727" w:rsidR="00717913" w:rsidRPr="00150CCB" w:rsidRDefault="00E47FA9" w:rsidP="00A01585">
      <w:pPr>
        <w:pStyle w:val="ListParagraph"/>
        <w:numPr>
          <w:ilvl w:val="0"/>
          <w:numId w:val="7"/>
        </w:numPr>
        <w:spacing w:line="276" w:lineRule="auto"/>
      </w:pPr>
      <w:proofErr w:type="spellStart"/>
      <w:r w:rsidRPr="00E47FA9">
        <w:t>Madabhushi</w:t>
      </w:r>
      <w:proofErr w:type="spellEnd"/>
      <w:r w:rsidRPr="00E47FA9">
        <w:t xml:space="preserve">, S. R., Huang, C.-J., Wang, X., Bui, A., Atieh, T. B., Rayfield, W. J., Jayapal, K. P., &amp; Lin, H. (2022). An innovative strategy to recycle permeate in biologics continuous manufacturing process to improve material efficiency and sustainability. </w:t>
      </w:r>
      <w:r w:rsidRPr="00E47FA9">
        <w:rPr>
          <w:i/>
          <w:iCs/>
        </w:rPr>
        <w:t>Biotechnology Progress</w:t>
      </w:r>
      <w:r w:rsidRPr="00E47FA9">
        <w:t xml:space="preserve">, 38(4), </w:t>
      </w:r>
      <w:proofErr w:type="spellStart"/>
      <w:r w:rsidRPr="00E47FA9">
        <w:t>e3262</w:t>
      </w:r>
      <w:proofErr w:type="spellEnd"/>
      <w:r w:rsidRPr="00E47FA9">
        <w:t xml:space="preserve">. </w:t>
      </w:r>
      <w:hyperlink r:id="rId95">
        <w:r w:rsidRPr="2CD96466">
          <w:rPr>
            <w:rStyle w:val="Hyperlink"/>
          </w:rPr>
          <w:t>https://doi.org/10.1002/btpr.3262</w:t>
        </w:r>
      </w:hyperlink>
    </w:p>
    <w:p w14:paraId="5B464C90" w14:textId="3DB63F16" w:rsidR="780142C1" w:rsidRPr="00150CCB" w:rsidRDefault="780142C1" w:rsidP="00A01585">
      <w:pPr>
        <w:pStyle w:val="ListParagraph"/>
        <w:numPr>
          <w:ilvl w:val="0"/>
          <w:numId w:val="7"/>
        </w:numPr>
        <w:spacing w:line="276" w:lineRule="auto"/>
      </w:pPr>
      <w:r w:rsidRPr="00150CCB">
        <w:t xml:space="preserve">MacLeod, M., Gerber, P., Mottet, A., Tempio, G., Falcucci, A., Opio, C., Vellinga, T., Henderson, B., &amp; Steinfeld, H. (2013). </w:t>
      </w:r>
      <w:r w:rsidRPr="00150CCB">
        <w:rPr>
          <w:i/>
        </w:rPr>
        <w:t>Greenhouse gas emissions from pig and chicken supply chains – a global life cycle assessment</w:t>
      </w:r>
      <w:r w:rsidRPr="00150CCB">
        <w:t xml:space="preserve">. Food and Agriculture Organization of the United Nations. </w:t>
      </w:r>
      <w:hyperlink r:id="rId96">
        <w:r w:rsidRPr="00150CCB">
          <w:rPr>
            <w:rStyle w:val="Hyperlink"/>
            <w:rFonts w:ascii="Calibri" w:eastAsia="Calibri" w:hAnsi="Calibri" w:cs="Calibri"/>
          </w:rPr>
          <w:t>http://www.fao.org/3/i3460e/i3460e.pdf</w:t>
        </w:r>
      </w:hyperlink>
    </w:p>
    <w:p w14:paraId="2B51CB10" w14:textId="76871668" w:rsidR="00AE10F9" w:rsidRPr="00150CCB" w:rsidRDefault="469EE9E0" w:rsidP="00A01585">
      <w:pPr>
        <w:pStyle w:val="ListParagraph"/>
        <w:numPr>
          <w:ilvl w:val="0"/>
          <w:numId w:val="7"/>
        </w:numPr>
        <w:spacing w:line="276" w:lineRule="auto"/>
      </w:pPr>
      <w:r w:rsidRPr="00150CCB">
        <w:t xml:space="preserve">Mahmood, K. A., Wilkinson, S. J., &amp; Zimmerman, W. B. (2015). Airlift bioreactor for biological applications with microbubble mediated transport processes. </w:t>
      </w:r>
      <w:r w:rsidRPr="00150CCB">
        <w:rPr>
          <w:i/>
        </w:rPr>
        <w:t>Chemical Engineering Science, 137,</w:t>
      </w:r>
      <w:r w:rsidRPr="00150CCB">
        <w:t xml:space="preserve"> 243–253. </w:t>
      </w:r>
      <w:hyperlink r:id="rId97">
        <w:r w:rsidRPr="00150CCB">
          <w:rPr>
            <w:rStyle w:val="Hyperlink"/>
            <w:rFonts w:ascii="Calibri" w:eastAsia="Calibri" w:hAnsi="Calibri" w:cs="Calibri"/>
          </w:rPr>
          <w:t>https://doi.org/10.1016/j.ces.2015.06.003</w:t>
        </w:r>
      </w:hyperlink>
    </w:p>
    <w:p w14:paraId="6541505C" w14:textId="3599AB0C" w:rsidR="01CEAEB0" w:rsidRPr="00150CCB" w:rsidRDefault="01CEAEB0" w:rsidP="00A01585">
      <w:pPr>
        <w:pStyle w:val="ListParagraph"/>
        <w:numPr>
          <w:ilvl w:val="0"/>
          <w:numId w:val="7"/>
        </w:numPr>
        <w:spacing w:line="276" w:lineRule="auto"/>
      </w:pPr>
      <w:r w:rsidRPr="00150CCB">
        <w:t>Malek, L., &amp; Umberger, W. J. (2023). Protein source matters: Understanding consumer segments with distinct preferences for alternative proteins. </w:t>
      </w:r>
      <w:r w:rsidRPr="00150CCB">
        <w:rPr>
          <w:i/>
        </w:rPr>
        <w:t>Future Foods</w:t>
      </w:r>
      <w:r w:rsidRPr="00150CCB">
        <w:t>, </w:t>
      </w:r>
      <w:r w:rsidRPr="00150CCB">
        <w:rPr>
          <w:i/>
        </w:rPr>
        <w:t>7</w:t>
      </w:r>
      <w:r w:rsidRPr="00150CCB">
        <w:t xml:space="preserve">, 100220. </w:t>
      </w:r>
      <w:hyperlink r:id="rId98">
        <w:r w:rsidRPr="00150CCB">
          <w:rPr>
            <w:rStyle w:val="Hyperlink"/>
            <w:rFonts w:ascii="Calibri" w:eastAsia="Arial" w:hAnsi="Calibri" w:cs="Calibri"/>
            <w:color w:val="0272B1"/>
            <w:u w:val="none"/>
          </w:rPr>
          <w:t>https://doi.org/10.1016/j.fufo.2023.100220</w:t>
        </w:r>
      </w:hyperlink>
    </w:p>
    <w:p w14:paraId="639378E4" w14:textId="0A6A71E1" w:rsidR="00C10D76" w:rsidRPr="00150CCB" w:rsidRDefault="020408EF" w:rsidP="00A01585">
      <w:pPr>
        <w:pStyle w:val="ListParagraph"/>
        <w:numPr>
          <w:ilvl w:val="0"/>
          <w:numId w:val="7"/>
        </w:numPr>
        <w:spacing w:line="276" w:lineRule="auto"/>
      </w:pPr>
      <w:r w:rsidRPr="00150CCB">
        <w:t xml:space="preserve">Malm, M., </w:t>
      </w:r>
      <w:proofErr w:type="spellStart"/>
      <w:r w:rsidRPr="00150CCB">
        <w:t>Saghaleyni</w:t>
      </w:r>
      <w:proofErr w:type="spellEnd"/>
      <w:r w:rsidRPr="00150CCB">
        <w:t xml:space="preserve">, R., Lundqvist, M., Giudici, M., Chotteau, V., Field, R., Varley, P. G., Hatton, D., Grassi, L., Svensson, T., Nielsen, J., &amp; </w:t>
      </w:r>
      <w:proofErr w:type="spellStart"/>
      <w:r w:rsidRPr="00150CCB">
        <w:t>Rockberg</w:t>
      </w:r>
      <w:proofErr w:type="spellEnd"/>
      <w:r w:rsidRPr="00150CCB">
        <w:t xml:space="preserve">, J. (2020). Evolution from adherent to suspension: Systems biology of HEK293 cell line development. </w:t>
      </w:r>
      <w:r w:rsidRPr="00150CCB">
        <w:rPr>
          <w:i/>
        </w:rPr>
        <w:t>Scientific Reports, 10,</w:t>
      </w:r>
      <w:r w:rsidRPr="00150CCB">
        <w:t xml:space="preserve"> 18996. </w:t>
      </w:r>
      <w:hyperlink r:id="rId99">
        <w:r w:rsidRPr="00150CCB">
          <w:rPr>
            <w:rStyle w:val="Hyperlink"/>
            <w:rFonts w:ascii="Calibri" w:eastAsia="Calibri" w:hAnsi="Calibri" w:cs="Calibri"/>
          </w:rPr>
          <w:t>https://doi.org/10.1038/s41598-020-76137-8</w:t>
        </w:r>
      </w:hyperlink>
    </w:p>
    <w:p w14:paraId="476AF5C8" w14:textId="20C663F8" w:rsidR="56C75D41" w:rsidRPr="00150CCB" w:rsidRDefault="56C75D41" w:rsidP="00A01585">
      <w:pPr>
        <w:pStyle w:val="ListParagraph"/>
        <w:numPr>
          <w:ilvl w:val="0"/>
          <w:numId w:val="7"/>
        </w:numPr>
        <w:spacing w:line="276" w:lineRule="auto"/>
      </w:pPr>
      <w:r w:rsidRPr="00150CCB">
        <w:t xml:space="preserve">Mao, Y., Ma, J., Xia, Y., &amp; Xie, X. (2020). The overexpression of epidermal growth factor (EGF) in HaCaT cells promotes the proliferation, migration, invasion and </w:t>
      </w:r>
      <w:proofErr w:type="spellStart"/>
      <w:r w:rsidRPr="00150CCB">
        <w:t>transdifferentiation</w:t>
      </w:r>
      <w:proofErr w:type="spellEnd"/>
      <w:r w:rsidRPr="00150CCB">
        <w:t xml:space="preserve"> to epidermal stem cell immunophenotyping of adipose-derived stem cells (ADSCs). International Journal of Stem Cells, 13(1), 93–103. </w:t>
      </w:r>
      <w:hyperlink r:id="rId100">
        <w:r w:rsidRPr="00150CCB">
          <w:t>https://doi.org/10.15283/ijsc18146</w:t>
        </w:r>
      </w:hyperlink>
      <w:r w:rsidR="000C0303">
        <w:t xml:space="preserve"> </w:t>
      </w:r>
    </w:p>
    <w:p w14:paraId="46C61F0B" w14:textId="19FDEC1C" w:rsidR="000C0303" w:rsidRPr="00150CCB" w:rsidRDefault="000C0303" w:rsidP="000C0303">
      <w:pPr>
        <w:pStyle w:val="ListParagraph"/>
        <w:numPr>
          <w:ilvl w:val="0"/>
          <w:numId w:val="7"/>
        </w:numPr>
      </w:pPr>
      <w:r>
        <w:t xml:space="preserve">Martens D., Bioprocess Engineering Group. (2025). Animal Cell Technology reader (BPE 33803). In </w:t>
      </w:r>
      <w:r w:rsidRPr="1BD7A6F9">
        <w:rPr>
          <w:i/>
          <w:iCs/>
        </w:rPr>
        <w:t>Wageningen University</w:t>
      </w:r>
      <w:r>
        <w:t>.</w:t>
      </w:r>
    </w:p>
    <w:p w14:paraId="073B4FA3" w14:textId="1ADB6D03" w:rsidR="267648B4" w:rsidRPr="00150CCB" w:rsidRDefault="267648B4" w:rsidP="00A01585">
      <w:pPr>
        <w:pStyle w:val="ListParagraph"/>
        <w:numPr>
          <w:ilvl w:val="0"/>
          <w:numId w:val="7"/>
        </w:numPr>
        <w:spacing w:line="276" w:lineRule="auto"/>
      </w:pPr>
      <w:r w:rsidRPr="00150CCB">
        <w:t xml:space="preserve">Mason, P., Porter, S. C., Berry, S. E., Stillman, P., Steele, C., Kirby, A., Griffin, B. A., &amp; Minihane, A. M. (2009). Saturated fatty acid consumption: outlining the scale of the problem and assessing the solutions. </w:t>
      </w:r>
      <w:r w:rsidRPr="00150CCB">
        <w:rPr>
          <w:i/>
        </w:rPr>
        <w:t>Nutrition Bulletin</w:t>
      </w:r>
      <w:r w:rsidRPr="00150CCB">
        <w:t xml:space="preserve">, </w:t>
      </w:r>
      <w:r w:rsidRPr="00150CCB">
        <w:rPr>
          <w:i/>
        </w:rPr>
        <w:t>34</w:t>
      </w:r>
      <w:r w:rsidRPr="00150CCB">
        <w:t xml:space="preserve">(1), 74–84. </w:t>
      </w:r>
      <w:hyperlink r:id="rId101">
        <w:r w:rsidRPr="00150CCB">
          <w:rPr>
            <w:rStyle w:val="Hyperlink"/>
            <w:rFonts w:ascii="Calibri" w:eastAsia="Cambria" w:hAnsi="Calibri" w:cs="Calibri"/>
          </w:rPr>
          <w:t>https://doi.org/10.1111/j.1467-3010.2008.01737.x</w:t>
        </w:r>
      </w:hyperlink>
    </w:p>
    <w:p w14:paraId="16DE0EB1" w14:textId="71A98A5D" w:rsidR="10196B21" w:rsidRPr="00150CCB" w:rsidRDefault="2E8F1D5B" w:rsidP="00A01585">
      <w:pPr>
        <w:pStyle w:val="ListParagraph"/>
        <w:numPr>
          <w:ilvl w:val="0"/>
          <w:numId w:val="7"/>
        </w:numPr>
        <w:spacing w:line="276" w:lineRule="auto"/>
      </w:pPr>
      <w:proofErr w:type="spellStart"/>
      <w:r w:rsidRPr="00150CCB">
        <w:t>Matche</w:t>
      </w:r>
      <w:proofErr w:type="spellEnd"/>
      <w:r w:rsidRPr="00150CCB">
        <w:t xml:space="preserve">. (n.d.). </w:t>
      </w:r>
      <w:r w:rsidRPr="00150CCB">
        <w:rPr>
          <w:i/>
        </w:rPr>
        <w:t>Equipment cost: Reactor</w:t>
      </w:r>
      <w:r w:rsidRPr="00150CCB">
        <w:t xml:space="preserve">. Matche.com. Retrieved October 20, 2025, from </w:t>
      </w:r>
      <w:hyperlink r:id="rId102">
        <w:r w:rsidRPr="00150CCB">
          <w:rPr>
            <w:rStyle w:val="Hyperlink"/>
            <w:rFonts w:ascii="Calibri" w:eastAsia="Calibri" w:hAnsi="Calibri" w:cs="Calibri"/>
          </w:rPr>
          <w:t>https://www.matche.com/equipcost/Reactor.html</w:t>
        </w:r>
      </w:hyperlink>
    </w:p>
    <w:p w14:paraId="2A2BAB11" w14:textId="40904F45" w:rsidR="2BFC06E2" w:rsidRPr="00150CCB" w:rsidRDefault="2BFC06E2" w:rsidP="00A01585">
      <w:pPr>
        <w:pStyle w:val="ListParagraph"/>
        <w:numPr>
          <w:ilvl w:val="0"/>
          <w:numId w:val="7"/>
        </w:numPr>
        <w:spacing w:line="276" w:lineRule="auto"/>
      </w:pPr>
      <w:r w:rsidRPr="00150CCB">
        <w:t xml:space="preserve">Mattick, C. S., Landis, A. E., Allenby, B. R., &amp; Genovese, N. J. (2015). Anticipatory Life Cycle Analysis of In Vitro Biomass Cultivation for Cultured Meat Production in the United States. </w:t>
      </w:r>
      <w:r w:rsidRPr="00150CCB">
        <w:rPr>
          <w:i/>
        </w:rPr>
        <w:t>Environmental science &amp; technology</w:t>
      </w:r>
      <w:r w:rsidRPr="00150CCB">
        <w:t xml:space="preserve">, </w:t>
      </w:r>
      <w:r w:rsidRPr="00150CCB">
        <w:rPr>
          <w:i/>
        </w:rPr>
        <w:t>49</w:t>
      </w:r>
      <w:r w:rsidRPr="00150CCB">
        <w:t xml:space="preserve">(19), 11941–11949. </w:t>
      </w:r>
      <w:hyperlink r:id="rId103">
        <w:r w:rsidRPr="00150CCB">
          <w:rPr>
            <w:rStyle w:val="Hyperlink"/>
            <w:rFonts w:ascii="Calibri" w:eastAsia="Calibri" w:hAnsi="Calibri" w:cs="Calibri"/>
          </w:rPr>
          <w:t>https://doi.org/10.1021/acs.est.5b01614</w:t>
        </w:r>
      </w:hyperlink>
    </w:p>
    <w:p w14:paraId="33FFF042" w14:textId="55D96C6C" w:rsidR="5FBB9A45" w:rsidRPr="00150CCB" w:rsidRDefault="5FBB9A45" w:rsidP="00A01585">
      <w:pPr>
        <w:pStyle w:val="ListParagraph"/>
        <w:numPr>
          <w:ilvl w:val="0"/>
          <w:numId w:val="7"/>
        </w:numPr>
        <w:spacing w:line="276" w:lineRule="auto"/>
      </w:pPr>
      <w:r w:rsidRPr="00150CCB">
        <w:t xml:space="preserve">Maw, S., Fowler, V., Hamilton, M., &amp; Petchey, A. (2003). Physical characteristics of pig fat and their relation to fatty acid composition. </w:t>
      </w:r>
      <w:r w:rsidRPr="00150CCB">
        <w:rPr>
          <w:i/>
        </w:rPr>
        <w:t>Meat Science</w:t>
      </w:r>
      <w:r w:rsidRPr="00150CCB">
        <w:t xml:space="preserve">, </w:t>
      </w:r>
      <w:r w:rsidRPr="00150CCB">
        <w:rPr>
          <w:i/>
        </w:rPr>
        <w:t>63</w:t>
      </w:r>
      <w:r w:rsidRPr="00150CCB">
        <w:t xml:space="preserve">(2), 185–190. </w:t>
      </w:r>
      <w:hyperlink r:id="rId104">
        <w:r w:rsidRPr="00150CCB">
          <w:rPr>
            <w:rStyle w:val="Hyperlink"/>
            <w:rFonts w:ascii="Calibri" w:eastAsia="Cambria" w:hAnsi="Calibri" w:cs="Calibri"/>
          </w:rPr>
          <w:t>https://doi.org/10.1016/s0309-1740(02)00069-4</w:t>
        </w:r>
      </w:hyperlink>
    </w:p>
    <w:p w14:paraId="510CF6DF" w14:textId="6000EAE9" w:rsidR="5DEBB92E" w:rsidRPr="00150CCB" w:rsidRDefault="5DEBB92E" w:rsidP="00A01585">
      <w:pPr>
        <w:pStyle w:val="ListParagraph"/>
        <w:numPr>
          <w:ilvl w:val="0"/>
          <w:numId w:val="7"/>
        </w:numPr>
        <w:spacing w:line="276" w:lineRule="auto"/>
      </w:pPr>
      <w:proofErr w:type="spellStart"/>
      <w:r w:rsidRPr="00150CCB">
        <w:t>Mecott</w:t>
      </w:r>
      <w:proofErr w:type="spellEnd"/>
      <w:r w:rsidRPr="00150CCB">
        <w:t>, G. A., Gonzalez, I. Z., Montes de Oca, R., Garza-Morales, R., Gonzalez-Cantu, I., Castro-Govea, Y., ... &amp; García-Pérez, M. M. (2019). Effect of decantation time on viability and apoptosis in adipocytes after liposuction. </w:t>
      </w:r>
      <w:r w:rsidRPr="00150CCB">
        <w:rPr>
          <w:i/>
        </w:rPr>
        <w:t>Aesthetic plastic surgery</w:t>
      </w:r>
      <w:r w:rsidRPr="00150CCB">
        <w:t>, </w:t>
      </w:r>
      <w:r w:rsidRPr="00150CCB">
        <w:rPr>
          <w:i/>
        </w:rPr>
        <w:t>43</w:t>
      </w:r>
      <w:r w:rsidRPr="00150CCB">
        <w:t>(1), 228-232.</w:t>
      </w:r>
    </w:p>
    <w:p w14:paraId="678129D1" w14:textId="0C761BF8" w:rsidR="34C8C12E" w:rsidRPr="00150CCB" w:rsidRDefault="34C8C12E" w:rsidP="00A01585">
      <w:pPr>
        <w:pStyle w:val="ListParagraph"/>
        <w:numPr>
          <w:ilvl w:val="0"/>
          <w:numId w:val="7"/>
        </w:numPr>
        <w:spacing w:line="276" w:lineRule="auto"/>
      </w:pPr>
      <w:r w:rsidRPr="00150CCB">
        <w:t xml:space="preserve">Mekonnen, M.M., Hoekstra, A.Y. A Global Assessment of the Water Footprint of Farm Animal Products. </w:t>
      </w:r>
      <w:r w:rsidRPr="00150CCB">
        <w:rPr>
          <w:i/>
        </w:rPr>
        <w:t>Ecosystems</w:t>
      </w:r>
      <w:r w:rsidRPr="00150CCB">
        <w:t xml:space="preserve"> </w:t>
      </w:r>
      <w:r w:rsidRPr="00150CCB">
        <w:rPr>
          <w:b/>
        </w:rPr>
        <w:t>15</w:t>
      </w:r>
      <w:r w:rsidRPr="00150CCB">
        <w:t xml:space="preserve">, 401–415 (2012). </w:t>
      </w:r>
      <w:hyperlink r:id="rId105">
        <w:r w:rsidRPr="00150CCB">
          <w:rPr>
            <w:rStyle w:val="Hyperlink"/>
            <w:rFonts w:ascii="Calibri" w:eastAsia="Calibri" w:hAnsi="Calibri" w:cs="Calibri"/>
          </w:rPr>
          <w:t>https://doi.org/10.1007/s10021-011-9517-8</w:t>
        </w:r>
      </w:hyperlink>
    </w:p>
    <w:p w14:paraId="46D2D3E8" w14:textId="700BAB97" w:rsidR="007B0E4F" w:rsidRPr="002310D8" w:rsidRDefault="007B0E4F" w:rsidP="00A01585">
      <w:pPr>
        <w:pStyle w:val="ListParagraph"/>
        <w:numPr>
          <w:ilvl w:val="0"/>
          <w:numId w:val="7"/>
        </w:numPr>
        <w:spacing w:line="276" w:lineRule="auto"/>
      </w:pPr>
      <w:r w:rsidRPr="007B0E4F">
        <w:t xml:space="preserve">Merck Millipore. (2019). Rapid analysis of human adipose-derived stem cells and 3T3-L1 differentiation towards adipocytes using the </w:t>
      </w:r>
      <w:proofErr w:type="spellStart"/>
      <w:r w:rsidRPr="007B0E4F">
        <w:t>Scepter</w:t>
      </w:r>
      <w:proofErr w:type="spellEnd"/>
      <w:r w:rsidRPr="007B0E4F">
        <w:t xml:space="preserve">™ 2.0 cell counter (Application </w:t>
      </w:r>
      <w:proofErr w:type="spellStart"/>
      <w:r w:rsidRPr="007B0E4F">
        <w:t>NoteAN3722EN</w:t>
      </w:r>
      <w:proofErr w:type="spellEnd"/>
      <w:r w:rsidRPr="007B0E4F">
        <w:t xml:space="preserve">). </w:t>
      </w:r>
      <w:r>
        <w:t>h</w:t>
      </w:r>
      <w:r w:rsidRPr="007B0E4F">
        <w:t>ttps://www.merckmillipore.com/deepweb/assets/sigmaaldrich/product/documents/354/912/an3722en-mrk-mk.pdf</w:t>
      </w:r>
    </w:p>
    <w:p w14:paraId="1588FBC8" w14:textId="55D61B2A" w:rsidR="00FA2C1B" w:rsidRPr="00150CCB" w:rsidRDefault="1786728F" w:rsidP="00A01585">
      <w:pPr>
        <w:pStyle w:val="ListParagraph"/>
        <w:numPr>
          <w:ilvl w:val="0"/>
          <w:numId w:val="7"/>
        </w:numPr>
        <w:spacing w:line="276" w:lineRule="auto"/>
      </w:pPr>
      <w:r w:rsidRPr="00150CCB">
        <w:t xml:space="preserve">Meyer, H. P., Minas, W., &amp; </w:t>
      </w:r>
      <w:proofErr w:type="spellStart"/>
      <w:r w:rsidRPr="00150CCB">
        <w:t>Schmidhalter</w:t>
      </w:r>
      <w:proofErr w:type="spellEnd"/>
      <w:r w:rsidRPr="00150CCB">
        <w:t xml:space="preserve">, D. (2017). Industrial-scale fermentation. In C. Wittmann &amp; J. Liao (Eds.), </w:t>
      </w:r>
      <w:r w:rsidRPr="00150CCB">
        <w:rPr>
          <w:i/>
        </w:rPr>
        <w:t>Industrial biotechnology: Products and processes</w:t>
      </w:r>
      <w:r w:rsidRPr="00150CCB">
        <w:t xml:space="preserve"> (pp. 1–53). Wiley-VCH. </w:t>
      </w:r>
      <w:hyperlink r:id="rId106">
        <w:r w:rsidRPr="00150CCB">
          <w:rPr>
            <w:rStyle w:val="Hyperlink"/>
            <w:rFonts w:ascii="Calibri" w:eastAsia="Calibri" w:hAnsi="Calibri" w:cs="Calibri"/>
          </w:rPr>
          <w:t>https://doi.org/10.1002/9783527807833.ch1</w:t>
        </w:r>
      </w:hyperlink>
    </w:p>
    <w:p w14:paraId="221D6425" w14:textId="77777777" w:rsidR="00C83491" w:rsidRPr="00150CCB" w:rsidRDefault="0010031B" w:rsidP="0010031B">
      <w:pPr>
        <w:pStyle w:val="ListParagraph"/>
        <w:numPr>
          <w:ilvl w:val="0"/>
          <w:numId w:val="7"/>
        </w:numPr>
      </w:pPr>
      <w:r w:rsidRPr="0010031B">
        <w:t>Michaels</w:t>
      </w:r>
      <w:r w:rsidR="37811BEE" w:rsidRPr="00150CCB">
        <w:t xml:space="preserve">, J. D., </w:t>
      </w:r>
      <w:r w:rsidRPr="0010031B">
        <w:t xml:space="preserve">Kunas, K. </w:t>
      </w:r>
      <w:r w:rsidR="37811BEE" w:rsidRPr="00150CCB">
        <w:t xml:space="preserve">T., </w:t>
      </w:r>
      <w:r w:rsidRPr="0010031B">
        <w:t xml:space="preserve">&amp; Papoutsakis, E. </w:t>
      </w:r>
      <w:r w:rsidR="37811BEE" w:rsidRPr="00150CCB">
        <w:t xml:space="preserve">T. (1992). </w:t>
      </w:r>
      <w:r w:rsidRPr="0010031B">
        <w:t xml:space="preserve">Fluid-mechanical damage of freely-suspended animal cells in agitated bioreactors: Effects of dextran, derivatized celluloses and polyvinyl alcohol. </w:t>
      </w:r>
      <w:r w:rsidR="37811BEE" w:rsidRPr="00150CCB">
        <w:rPr>
          <w:i/>
        </w:rPr>
        <w:t>Chemical Engineering Communications</w:t>
      </w:r>
      <w:r w:rsidR="37811BEE" w:rsidRPr="00150CCB">
        <w:t>,</w:t>
      </w:r>
      <w:r w:rsidRPr="0010031B">
        <w:t xml:space="preserve"> 118(1), 341–360.</w:t>
      </w:r>
      <w:r w:rsidR="37811BEE" w:rsidRPr="00150CCB">
        <w:t xml:space="preserve"> https://doi.org/10.1080/00986449208936102</w:t>
      </w:r>
    </w:p>
    <w:p w14:paraId="52F0FC15" w14:textId="356FFB34" w:rsidR="00D956FB" w:rsidRPr="00150CCB" w:rsidRDefault="648CA166" w:rsidP="00A01585">
      <w:pPr>
        <w:pStyle w:val="ListParagraph"/>
        <w:numPr>
          <w:ilvl w:val="0"/>
          <w:numId w:val="7"/>
        </w:numPr>
        <w:spacing w:line="276" w:lineRule="auto"/>
      </w:pPr>
      <w:proofErr w:type="spellStart"/>
      <w:r w:rsidRPr="00150CCB">
        <w:t>Miti</w:t>
      </w:r>
      <w:r w:rsidRPr="00150CCB">
        <w:rPr>
          <w:rFonts w:ascii="Calibri" w:eastAsia="Calibri" w:hAnsi="Calibri" w:cs="Calibri"/>
        </w:rPr>
        <w:t>ć</w:t>
      </w:r>
      <w:proofErr w:type="spellEnd"/>
      <w:r w:rsidRPr="00150CCB">
        <w:t xml:space="preserve">, R., Cantoni, F., </w:t>
      </w:r>
      <w:proofErr w:type="spellStart"/>
      <w:r w:rsidRPr="00150CCB">
        <w:t>B</w:t>
      </w:r>
      <w:r w:rsidRPr="00150CCB">
        <w:rPr>
          <w:rFonts w:ascii="Malgun Gothic" w:hAnsi="Malgun Gothic" w:cs="Malgun Gothic"/>
        </w:rPr>
        <w:t>ö</w:t>
      </w:r>
      <w:r w:rsidRPr="00150CCB">
        <w:t>rlin</w:t>
      </w:r>
      <w:proofErr w:type="spellEnd"/>
      <w:r w:rsidRPr="00150CCB">
        <w:t xml:space="preserve">, C. S., Post, M. J., &amp; </w:t>
      </w:r>
      <w:proofErr w:type="spellStart"/>
      <w:r w:rsidRPr="00150CCB">
        <w:t>Jackisch</w:t>
      </w:r>
      <w:proofErr w:type="spellEnd"/>
      <w:r w:rsidRPr="00150CCB">
        <w:t xml:space="preserve">, L. (2022). A simplified and defined serum-free medium for cultivating fat across species. </w:t>
      </w:r>
      <w:proofErr w:type="spellStart"/>
      <w:r w:rsidRPr="00150CCB">
        <w:rPr>
          <w:i/>
        </w:rPr>
        <w:t>iScience</w:t>
      </w:r>
      <w:proofErr w:type="spellEnd"/>
      <w:r w:rsidRPr="00150CCB">
        <w:rPr>
          <w:i/>
        </w:rPr>
        <w:t>, 26(1),</w:t>
      </w:r>
      <w:r w:rsidRPr="00150CCB">
        <w:t xml:space="preserve"> 105822. </w:t>
      </w:r>
      <w:hyperlink r:id="rId107">
        <w:r w:rsidRPr="00150CCB">
          <w:rPr>
            <w:rStyle w:val="Hyperlink"/>
            <w:rFonts w:ascii="Calibri" w:eastAsia="Calibri" w:hAnsi="Calibri" w:cs="Calibri"/>
          </w:rPr>
          <w:t>https://doi.org/10.1016/j.isci.2022.105822</w:t>
        </w:r>
      </w:hyperlink>
    </w:p>
    <w:p w14:paraId="2C0BA97C" w14:textId="7DB8430D" w:rsidR="7FFA5D1D" w:rsidRPr="00150CCB" w:rsidRDefault="7FFA5D1D" w:rsidP="00A01585">
      <w:pPr>
        <w:pStyle w:val="ListParagraph"/>
        <w:numPr>
          <w:ilvl w:val="0"/>
          <w:numId w:val="7"/>
        </w:numPr>
        <w:spacing w:line="276" w:lineRule="auto"/>
      </w:pPr>
      <w:r w:rsidRPr="00150CCB">
        <w:t xml:space="preserve">Monaco, A. (2025). A perspective on the regulation of cultivated meat in the European Union. </w:t>
      </w:r>
      <w:proofErr w:type="spellStart"/>
      <w:r w:rsidRPr="00150CCB">
        <w:rPr>
          <w:i/>
        </w:rPr>
        <w:t>Npj</w:t>
      </w:r>
      <w:proofErr w:type="spellEnd"/>
      <w:r w:rsidRPr="00150CCB">
        <w:rPr>
          <w:i/>
        </w:rPr>
        <w:t xml:space="preserve"> Science of Food</w:t>
      </w:r>
      <w:r w:rsidRPr="00150CCB">
        <w:t xml:space="preserve">, </w:t>
      </w:r>
      <w:r w:rsidRPr="00150CCB">
        <w:rPr>
          <w:i/>
        </w:rPr>
        <w:t>9</w:t>
      </w:r>
      <w:r w:rsidRPr="00150CCB">
        <w:t>(1). https://doi.org/10.1038/s41538-025-00384-0</w:t>
      </w:r>
    </w:p>
    <w:p w14:paraId="667B945F" w14:textId="0759A36E" w:rsidR="27643DFB" w:rsidRPr="00150CCB" w:rsidRDefault="03B8EACE" w:rsidP="00A01585">
      <w:pPr>
        <w:pStyle w:val="ListParagraph"/>
        <w:numPr>
          <w:ilvl w:val="0"/>
          <w:numId w:val="7"/>
        </w:numPr>
        <w:spacing w:line="276" w:lineRule="auto"/>
      </w:pPr>
      <w:r w:rsidRPr="00150CCB">
        <w:t xml:space="preserve">Morais-da-Silva, R. L., Villar, E. G., Reis, G. G., Sanctorum, H., &amp; </w:t>
      </w:r>
      <w:proofErr w:type="spellStart"/>
      <w:r w:rsidRPr="00150CCB">
        <w:t>Molento</w:t>
      </w:r>
      <w:proofErr w:type="spellEnd"/>
      <w:r w:rsidRPr="00150CCB">
        <w:t xml:space="preserve">, C. F. M. (2022). The expected impact of cultivated and plant-based meats on jobs: the views of experts from Brazil, the United States and Europe. </w:t>
      </w:r>
      <w:r w:rsidRPr="00150CCB">
        <w:rPr>
          <w:i/>
        </w:rPr>
        <w:t>Humanities and Social Sciences Communications</w:t>
      </w:r>
      <w:r w:rsidRPr="00150CCB">
        <w:t>,</w:t>
      </w:r>
      <w:r w:rsidRPr="00150CCB">
        <w:rPr>
          <w:i/>
        </w:rPr>
        <w:t xml:space="preserve"> 9</w:t>
      </w:r>
      <w:r w:rsidRPr="00150CCB">
        <w:t xml:space="preserve">(1), 297. </w:t>
      </w:r>
      <w:hyperlink r:id="rId108">
        <w:r w:rsidRPr="00150CCB">
          <w:rPr>
            <w:rStyle w:val="Hyperlink"/>
            <w:rFonts w:ascii="Calibri" w:eastAsia="Calibri" w:hAnsi="Calibri" w:cs="Calibri"/>
            <w:color w:val="0563C1"/>
          </w:rPr>
          <w:t>https://doi.org/10.1057/s41599-022-01316-z</w:t>
        </w:r>
      </w:hyperlink>
    </w:p>
    <w:p w14:paraId="27804301" w14:textId="716235AD" w:rsidR="68F82343" w:rsidRPr="00150CCB" w:rsidRDefault="68F82343" w:rsidP="00A01585">
      <w:pPr>
        <w:pStyle w:val="ListParagraph"/>
        <w:numPr>
          <w:ilvl w:val="0"/>
          <w:numId w:val="7"/>
        </w:numPr>
        <w:spacing w:line="276" w:lineRule="auto"/>
      </w:pPr>
      <w:r w:rsidRPr="00150CCB">
        <w:t>Mottram, D. S. (1998). Flavour formation in meat and meat products: a review. </w:t>
      </w:r>
      <w:r w:rsidRPr="00150CCB">
        <w:rPr>
          <w:i/>
        </w:rPr>
        <w:t>Food chemistry</w:t>
      </w:r>
      <w:r w:rsidRPr="00150CCB">
        <w:t>, </w:t>
      </w:r>
      <w:r w:rsidRPr="00150CCB">
        <w:rPr>
          <w:i/>
        </w:rPr>
        <w:t>62</w:t>
      </w:r>
      <w:r w:rsidRPr="00150CCB">
        <w:t xml:space="preserve">(4), 415-424. </w:t>
      </w:r>
      <w:hyperlink r:id="rId109">
        <w:r w:rsidRPr="00150CCB">
          <w:rPr>
            <w:rStyle w:val="Hyperlink"/>
            <w:rFonts w:ascii="Calibri" w:eastAsia="Arial" w:hAnsi="Calibri" w:cs="Calibri"/>
            <w:color w:val="0272B1"/>
            <w:u w:val="none"/>
          </w:rPr>
          <w:t>https://doi.org/10.1016/S0308-8146(98)00076-4</w:t>
        </w:r>
      </w:hyperlink>
    </w:p>
    <w:p w14:paraId="0B33DE65" w14:textId="65E176E0" w:rsidR="00D206E8" w:rsidRPr="00150CCB" w:rsidRDefault="38C787AA" w:rsidP="00A01585">
      <w:pPr>
        <w:pStyle w:val="ListParagraph"/>
        <w:numPr>
          <w:ilvl w:val="0"/>
          <w:numId w:val="7"/>
        </w:numPr>
        <w:spacing w:line="276" w:lineRule="auto"/>
        <w:rPr>
          <w:rFonts w:eastAsia="Calibri"/>
        </w:rPr>
      </w:pPr>
      <w:r w:rsidRPr="00150CCB">
        <w:t>Muller, D. C., Selvanathan, S. P., Cuce, E., &amp; Kumarasamy, S. (2023). Hybrid solar, wind, and energy storage system for a sustainable campus: A simulation study. </w:t>
      </w:r>
      <w:r w:rsidRPr="00150CCB">
        <w:rPr>
          <w:i/>
        </w:rPr>
        <w:t>Science and Technology for Energy Transition</w:t>
      </w:r>
      <w:r w:rsidRPr="00150CCB">
        <w:t>, </w:t>
      </w:r>
      <w:r w:rsidRPr="00150CCB">
        <w:rPr>
          <w:i/>
        </w:rPr>
        <w:t>78</w:t>
      </w:r>
      <w:r w:rsidRPr="00150CCB">
        <w:t>, 13. https://doi.org/10.2516/stet/2023008</w:t>
      </w:r>
    </w:p>
    <w:p w14:paraId="1223F90F" w14:textId="64F31E02" w:rsidR="00316255" w:rsidRPr="00150CCB" w:rsidRDefault="60853965" w:rsidP="00A01585">
      <w:pPr>
        <w:pStyle w:val="ListParagraph"/>
        <w:numPr>
          <w:ilvl w:val="0"/>
          <w:numId w:val="7"/>
        </w:numPr>
        <w:spacing w:line="276" w:lineRule="auto"/>
      </w:pPr>
      <w:proofErr w:type="spellStart"/>
      <w:r w:rsidRPr="00150CCB">
        <w:t>Mutaf</w:t>
      </w:r>
      <w:proofErr w:type="spellEnd"/>
      <w:r w:rsidRPr="00150CCB">
        <w:t xml:space="preserve">, T., &amp; </w:t>
      </w:r>
      <w:proofErr w:type="spellStart"/>
      <w:r w:rsidRPr="00150CCB">
        <w:t>Oncel</w:t>
      </w:r>
      <w:proofErr w:type="spellEnd"/>
      <w:r w:rsidRPr="00150CCB">
        <w:t xml:space="preserve">, S. S. (2023). Bubble column and airlift bioreactor systems for animal cell culture applications. </w:t>
      </w:r>
      <w:r w:rsidRPr="00150CCB">
        <w:rPr>
          <w:i/>
        </w:rPr>
        <w:t>Asia</w:t>
      </w:r>
      <w:r w:rsidRPr="00150CCB">
        <w:rPr>
          <w:rFonts w:ascii="Cambria Math" w:hAnsi="Cambria Math" w:cs="Cambria Math"/>
          <w:i/>
        </w:rPr>
        <w:t>‐</w:t>
      </w:r>
      <w:r w:rsidRPr="00150CCB">
        <w:rPr>
          <w:i/>
        </w:rPr>
        <w:t>Pacific Journal of Chemical Engineering, 18(1),</w:t>
      </w:r>
      <w:r w:rsidRPr="00150CCB">
        <w:t xml:space="preserve"> </w:t>
      </w:r>
      <w:proofErr w:type="spellStart"/>
      <w:r w:rsidRPr="00150CCB">
        <w:t>e2872</w:t>
      </w:r>
      <w:proofErr w:type="spellEnd"/>
      <w:r w:rsidRPr="00150CCB">
        <w:t xml:space="preserve">. </w:t>
      </w:r>
      <w:hyperlink r:id="rId110">
        <w:r w:rsidRPr="00150CCB">
          <w:rPr>
            <w:rStyle w:val="Hyperlink"/>
            <w:rFonts w:ascii="Calibri" w:eastAsia="Calibri" w:hAnsi="Calibri" w:cs="Calibri"/>
          </w:rPr>
          <w:t>https://doi.org/10.1002/apj.2872</w:t>
        </w:r>
      </w:hyperlink>
    </w:p>
    <w:p w14:paraId="1C2DC345" w14:textId="0F1D8AB1" w:rsidR="00716884" w:rsidRPr="00150CCB" w:rsidRDefault="628944E5" w:rsidP="00A01585">
      <w:pPr>
        <w:pStyle w:val="ListParagraph"/>
        <w:numPr>
          <w:ilvl w:val="0"/>
          <w:numId w:val="7"/>
        </w:numPr>
        <w:spacing w:line="276" w:lineRule="auto"/>
      </w:pPr>
      <w:r w:rsidRPr="00150CCB">
        <w:t>Na, J., Suh, D., Cho, Y. H., &amp; Baek, Y. (2022). Comparative evaluation of the performance of sterile filters for bioburden protection and final fill in biopharmaceutical processes. </w:t>
      </w:r>
      <w:r w:rsidRPr="00150CCB">
        <w:rPr>
          <w:i/>
        </w:rPr>
        <w:t>Membranes</w:t>
      </w:r>
      <w:r w:rsidRPr="00150CCB">
        <w:t>, </w:t>
      </w:r>
      <w:r w:rsidRPr="00150CCB">
        <w:rPr>
          <w:i/>
        </w:rPr>
        <w:t>12</w:t>
      </w:r>
      <w:r w:rsidRPr="00150CCB">
        <w:t>(5), 524.</w:t>
      </w:r>
      <w:r w:rsidR="0EB729D3" w:rsidRPr="00150CCB">
        <w:t xml:space="preserve"> </w:t>
      </w:r>
      <w:hyperlink r:id="rId111">
        <w:r w:rsidR="4A288403" w:rsidRPr="00150CCB">
          <w:rPr>
            <w:rStyle w:val="Hyperlink"/>
            <w:rFonts w:ascii="Calibri" w:eastAsia="Calibri" w:hAnsi="Calibri" w:cs="Calibri"/>
          </w:rPr>
          <w:t>https://doi.org/10.3390/membranes12050524</w:t>
        </w:r>
      </w:hyperlink>
    </w:p>
    <w:p w14:paraId="79C1DB31" w14:textId="03558258" w:rsidR="00777431" w:rsidRPr="00150CCB" w:rsidRDefault="00777431" w:rsidP="00A01585">
      <w:pPr>
        <w:pStyle w:val="ListParagraph"/>
        <w:numPr>
          <w:ilvl w:val="0"/>
          <w:numId w:val="7"/>
        </w:numPr>
        <w:spacing w:line="276" w:lineRule="auto"/>
      </w:pPr>
      <w:r w:rsidRPr="00777431">
        <w:t xml:space="preserve">Nahmias, Y. (2017). Systems and methods for growing cells in vitro (WO 2018011805 </w:t>
      </w:r>
      <w:proofErr w:type="spellStart"/>
      <w:r w:rsidRPr="00777431">
        <w:t>A9</w:t>
      </w:r>
      <w:proofErr w:type="spellEnd"/>
      <w:r w:rsidRPr="00777431">
        <w:t>). World Intellectual Property Organization.</w:t>
      </w:r>
    </w:p>
    <w:p w14:paraId="00C96C8A" w14:textId="4E664383" w:rsidR="43EB0C5B" w:rsidRPr="00150CCB" w:rsidRDefault="2BA0D3FE" w:rsidP="00A01585">
      <w:pPr>
        <w:pStyle w:val="ListParagraph"/>
        <w:numPr>
          <w:ilvl w:val="0"/>
          <w:numId w:val="7"/>
        </w:numPr>
        <w:spacing w:line="276" w:lineRule="auto"/>
      </w:pPr>
      <w:proofErr w:type="spellStart"/>
      <w:r w:rsidRPr="00150CCB">
        <w:t>Najdahmadi</w:t>
      </w:r>
      <w:proofErr w:type="spellEnd"/>
      <w:r w:rsidRPr="00150CCB">
        <w:t xml:space="preserve">, A., Lakey, J.R.T. &amp; </w:t>
      </w:r>
      <w:proofErr w:type="spellStart"/>
      <w:r w:rsidRPr="00150CCB">
        <w:t>Botvinick</w:t>
      </w:r>
      <w:proofErr w:type="spellEnd"/>
      <w:r w:rsidRPr="00150CCB">
        <w:t xml:space="preserve">, E. Structural Characteristics and Diffusion Coefficient of Alginate Hydrogels Used for Cell Based Drug Delivery. </w:t>
      </w:r>
      <w:r w:rsidRPr="00150CCB">
        <w:rPr>
          <w:i/>
        </w:rPr>
        <w:t>MRS Advances</w:t>
      </w:r>
      <w:r w:rsidRPr="00150CCB">
        <w:t xml:space="preserve"> </w:t>
      </w:r>
      <w:r w:rsidRPr="00150CCB">
        <w:rPr>
          <w:b/>
        </w:rPr>
        <w:t>3</w:t>
      </w:r>
      <w:r w:rsidRPr="00150CCB">
        <w:t xml:space="preserve">, 2399–2408 (2018). </w:t>
      </w:r>
      <w:hyperlink r:id="rId112">
        <w:r w:rsidR="5D8710BB" w:rsidRPr="00150CCB">
          <w:rPr>
            <w:rStyle w:val="Hyperlink"/>
            <w:rFonts w:ascii="Calibri" w:eastAsia="Calibri" w:hAnsi="Calibri" w:cs="Calibri"/>
          </w:rPr>
          <w:t>https://doi.org/10.1557/adv.2018.455</w:t>
        </w:r>
      </w:hyperlink>
    </w:p>
    <w:p w14:paraId="711CE0E9" w14:textId="1D483F0B" w:rsidR="009672B0" w:rsidRPr="00150CCB" w:rsidRDefault="009672B0" w:rsidP="00A01585">
      <w:pPr>
        <w:pStyle w:val="ListParagraph"/>
        <w:numPr>
          <w:ilvl w:val="0"/>
          <w:numId w:val="7"/>
        </w:numPr>
        <w:spacing w:line="276" w:lineRule="auto"/>
      </w:pPr>
      <w:r w:rsidRPr="009672B0">
        <w:t xml:space="preserve">Nath, S. C., </w:t>
      </w:r>
      <w:proofErr w:type="spellStart"/>
      <w:r w:rsidRPr="009672B0">
        <w:t>Nagamori</w:t>
      </w:r>
      <w:proofErr w:type="spellEnd"/>
      <w:r w:rsidRPr="009672B0">
        <w:t>, E., Horie, M., &amp; Kino-</w:t>
      </w:r>
      <w:proofErr w:type="spellStart"/>
      <w:r w:rsidRPr="009672B0">
        <w:t>oka</w:t>
      </w:r>
      <w:proofErr w:type="spellEnd"/>
      <w:r w:rsidRPr="009672B0">
        <w:t xml:space="preserve">, M. (2017). Culture medium refinement by dialysis for the expansion of human induced pluripotent stem cells in suspension culture. </w:t>
      </w:r>
      <w:r w:rsidRPr="009672B0">
        <w:rPr>
          <w:i/>
          <w:iCs/>
        </w:rPr>
        <w:t>Bioprocess and Biosystems Engineering</w:t>
      </w:r>
      <w:r w:rsidRPr="009672B0">
        <w:t xml:space="preserve">, 40(1), 123–131. </w:t>
      </w:r>
      <w:hyperlink r:id="rId113" w:tgtFrame="_new" w:history="1">
        <w:r w:rsidRPr="009672B0">
          <w:rPr>
            <w:rStyle w:val="Hyperlink"/>
          </w:rPr>
          <w:t>https://doi.org/10.1007/s00449-016-1680-z</w:t>
        </w:r>
      </w:hyperlink>
    </w:p>
    <w:p w14:paraId="107C5B28" w14:textId="5109F157" w:rsidR="008B0D95" w:rsidRPr="00150CCB" w:rsidRDefault="438C5CA5" w:rsidP="00A01585">
      <w:pPr>
        <w:pStyle w:val="ListParagraph"/>
        <w:numPr>
          <w:ilvl w:val="0"/>
          <w:numId w:val="7"/>
        </w:numPr>
        <w:spacing w:line="276" w:lineRule="auto"/>
      </w:pPr>
      <w:proofErr w:type="spellStart"/>
      <w:r w:rsidRPr="00150CCB">
        <w:t>Ndikubwimana</w:t>
      </w:r>
      <w:proofErr w:type="spellEnd"/>
      <w:r w:rsidRPr="00150CCB">
        <w:t xml:space="preserve">, T., Chang, J., Xiao, Z., Shao, W., Zeng, X., Ng, I. S., &amp; Lu, Y. (2016). Flotation: A promising microalgae harvesting and dewatering technology for biofuels production. Biotechnology journal, 11(3), 315-326. </w:t>
      </w:r>
      <w:r w:rsidR="4D64BBD7" w:rsidRPr="00150CCB">
        <w:t>https://doi.org/10.1002/biot.201500175</w:t>
      </w:r>
    </w:p>
    <w:p w14:paraId="272BE119" w14:textId="598DF497" w:rsidR="5766AD18" w:rsidRPr="00150CCB" w:rsidRDefault="6FBC7E0D" w:rsidP="00A01585">
      <w:pPr>
        <w:pStyle w:val="ListParagraph"/>
        <w:numPr>
          <w:ilvl w:val="0"/>
          <w:numId w:val="7"/>
        </w:numPr>
        <w:spacing w:line="276" w:lineRule="auto"/>
      </w:pPr>
      <w:r w:rsidRPr="00150CCB">
        <w:t xml:space="preserve">Nebel, S., Lux, M., Kuth, S., Bider, F., Dietrich, W., Egger, D., </w:t>
      </w:r>
      <w:proofErr w:type="spellStart"/>
      <w:r w:rsidRPr="00150CCB">
        <w:t>Boccaccini</w:t>
      </w:r>
      <w:proofErr w:type="spellEnd"/>
      <w:r w:rsidRPr="00150CCB">
        <w:t xml:space="preserve">, A. R., &amp; Kasper, C. (2022). Alginate Core-Shell Capsules for 3D Cultivation of Adipose-Derived Mesenchymal Stem Cells. </w:t>
      </w:r>
      <w:r w:rsidRPr="00150CCB">
        <w:rPr>
          <w:i/>
        </w:rPr>
        <w:t>Bioengineering (Basel, Switzerland)</w:t>
      </w:r>
      <w:r w:rsidRPr="00150CCB">
        <w:t xml:space="preserve">, </w:t>
      </w:r>
      <w:r w:rsidRPr="00150CCB">
        <w:rPr>
          <w:i/>
        </w:rPr>
        <w:t>9</w:t>
      </w:r>
      <w:r w:rsidRPr="00150CCB">
        <w:t xml:space="preserve">(2), 66. </w:t>
      </w:r>
      <w:hyperlink r:id="rId114">
        <w:r w:rsidRPr="00150CCB">
          <w:rPr>
            <w:rStyle w:val="Hyperlink"/>
            <w:rFonts w:ascii="Calibri" w:eastAsia="Calibri" w:hAnsi="Calibri" w:cs="Calibri"/>
          </w:rPr>
          <w:t>https://doi.org/10.3390/bioengineering9020066</w:t>
        </w:r>
      </w:hyperlink>
    </w:p>
    <w:p w14:paraId="21A0BB1A" w14:textId="62179BE2" w:rsidR="2B818ED2" w:rsidRPr="00150CCB" w:rsidRDefault="2B818ED2" w:rsidP="00A01585">
      <w:pPr>
        <w:pStyle w:val="ListParagraph"/>
        <w:numPr>
          <w:ilvl w:val="0"/>
          <w:numId w:val="7"/>
        </w:numPr>
        <w:spacing w:line="276" w:lineRule="auto"/>
      </w:pPr>
      <w:proofErr w:type="spellStart"/>
      <w:r w:rsidRPr="00150CCB">
        <w:t>Negulescu</w:t>
      </w:r>
      <w:proofErr w:type="spellEnd"/>
      <w:r w:rsidRPr="00150CCB">
        <w:t xml:space="preserve">, P. G., Risner, D., Spang, E. S., Sumner, D., Block, D., Nandi, S., &amp; McDonald, K. A. (2023). Techno-economic </w:t>
      </w:r>
      <w:proofErr w:type="spellStart"/>
      <w:r w:rsidRPr="00150CCB">
        <w:t>modeling</w:t>
      </w:r>
      <w:proofErr w:type="spellEnd"/>
      <w:r w:rsidRPr="00150CCB">
        <w:t xml:space="preserve"> and assessment of cultivated meat: Impact of production bioreactor scale. </w:t>
      </w:r>
      <w:r w:rsidRPr="00150CCB">
        <w:rPr>
          <w:i/>
        </w:rPr>
        <w:t>Biotechnology and Bioengineering, 120</w:t>
      </w:r>
      <w:r w:rsidRPr="00150CCB">
        <w:t xml:space="preserve">(4), 1055–1067. </w:t>
      </w:r>
      <w:hyperlink r:id="rId115">
        <w:r w:rsidRPr="00150CCB">
          <w:rPr>
            <w:rStyle w:val="Hyperlink"/>
            <w:rFonts w:ascii="Calibri" w:eastAsia="Calibri" w:hAnsi="Calibri" w:cs="Calibri"/>
          </w:rPr>
          <w:t>https://doi.org/10.1002/bit.28324</w:t>
        </w:r>
      </w:hyperlink>
    </w:p>
    <w:p w14:paraId="59B798C3" w14:textId="3B23FD8C" w:rsidR="1CCD9A43" w:rsidRPr="00150CCB" w:rsidRDefault="1CCD9A43" w:rsidP="00A01585">
      <w:pPr>
        <w:pStyle w:val="ListParagraph"/>
        <w:numPr>
          <w:ilvl w:val="0"/>
          <w:numId w:val="7"/>
        </w:numPr>
        <w:spacing w:line="276" w:lineRule="auto"/>
      </w:pPr>
      <w:r w:rsidRPr="00150CCB">
        <w:t xml:space="preserve">Negrete, A., Pai, A., &amp; </w:t>
      </w:r>
      <w:proofErr w:type="spellStart"/>
      <w:r w:rsidRPr="00150CCB">
        <w:t>Shiloach</w:t>
      </w:r>
      <w:proofErr w:type="spellEnd"/>
      <w:r w:rsidRPr="00150CCB">
        <w:t xml:space="preserve">, J. (2014). Use of hollow </w:t>
      </w:r>
      <w:proofErr w:type="spellStart"/>
      <w:r w:rsidRPr="00150CCB">
        <w:t>fiber</w:t>
      </w:r>
      <w:proofErr w:type="spellEnd"/>
      <w:r w:rsidRPr="00150CCB">
        <w:t xml:space="preserve"> tangential flow filtration for the recovery and concentration of HIV virus-like particles produced in insect cells. </w:t>
      </w:r>
      <w:r w:rsidRPr="00150CCB">
        <w:rPr>
          <w:i/>
        </w:rPr>
        <w:t>Journal of Virological Methods</w:t>
      </w:r>
      <w:r w:rsidRPr="00150CCB">
        <w:t>,</w:t>
      </w:r>
      <w:r w:rsidRPr="00150CCB">
        <w:rPr>
          <w:i/>
        </w:rPr>
        <w:t xml:space="preserve"> 195</w:t>
      </w:r>
      <w:r w:rsidRPr="00150CCB">
        <w:t xml:space="preserve">, 240-246. </w:t>
      </w:r>
      <w:hyperlink r:id="rId116">
        <w:r w:rsidRPr="00150CCB">
          <w:rPr>
            <w:rStyle w:val="Hyperlink"/>
            <w:rFonts w:ascii="Calibri" w:eastAsia="Calibri" w:hAnsi="Calibri" w:cs="Calibri"/>
            <w:color w:val="0563C1"/>
          </w:rPr>
          <w:t>https://doi.org/https://doi.org/10.1016/j.jviromet.2013.10.017</w:t>
        </w:r>
      </w:hyperlink>
    </w:p>
    <w:p w14:paraId="340D1E0F" w14:textId="19C8B117" w:rsidR="00B777A4" w:rsidRPr="00150CCB" w:rsidRDefault="4A288403" w:rsidP="00A01585">
      <w:pPr>
        <w:pStyle w:val="ListParagraph"/>
        <w:numPr>
          <w:ilvl w:val="0"/>
          <w:numId w:val="7"/>
        </w:numPr>
        <w:spacing w:line="276" w:lineRule="auto"/>
      </w:pPr>
      <w:proofErr w:type="spellStart"/>
      <w:r w:rsidRPr="00150CCB">
        <w:t>Nobusue</w:t>
      </w:r>
      <w:proofErr w:type="spellEnd"/>
      <w:r w:rsidRPr="00150CCB">
        <w:t>, H., &amp; Kano, K. (2010). Establishment and characteristics of porcine preadipocyte cell lines derived from mature adipocytes. </w:t>
      </w:r>
      <w:r w:rsidRPr="00150CCB">
        <w:rPr>
          <w:i/>
        </w:rPr>
        <w:t>Journal of cellular biochemistry</w:t>
      </w:r>
      <w:r w:rsidRPr="00150CCB">
        <w:t>, </w:t>
      </w:r>
      <w:r w:rsidRPr="00150CCB">
        <w:rPr>
          <w:i/>
        </w:rPr>
        <w:t>109</w:t>
      </w:r>
      <w:r w:rsidRPr="00150CCB">
        <w:t xml:space="preserve">(3), 542-552. </w:t>
      </w:r>
      <w:hyperlink r:id="rId117">
        <w:r w:rsidR="57E63457" w:rsidRPr="00150CCB">
          <w:rPr>
            <w:rStyle w:val="Hyperlink"/>
            <w:rFonts w:ascii="Calibri" w:eastAsia="Calibri" w:hAnsi="Calibri" w:cs="Calibri"/>
          </w:rPr>
          <w:t>https://doi.org/10.1002/jcb.22431</w:t>
        </w:r>
      </w:hyperlink>
    </w:p>
    <w:p w14:paraId="32B32859" w14:textId="46F1E0B6" w:rsidR="00355A21" w:rsidRPr="00150CCB" w:rsidRDefault="20490CB6" w:rsidP="00A01585">
      <w:pPr>
        <w:pStyle w:val="ListParagraph"/>
        <w:numPr>
          <w:ilvl w:val="0"/>
          <w:numId w:val="7"/>
        </w:numPr>
        <w:spacing w:line="276" w:lineRule="auto"/>
      </w:pPr>
      <w:r w:rsidRPr="00150CCB">
        <w:t xml:space="preserve">Nogueira, D. E., Rodrigues, C. A., Carvalho, M. S., Miranda, C. C., </w:t>
      </w:r>
      <w:proofErr w:type="spellStart"/>
      <w:r w:rsidRPr="00150CCB">
        <w:t>Hashimura</w:t>
      </w:r>
      <w:proofErr w:type="spellEnd"/>
      <w:r w:rsidRPr="00150CCB">
        <w:t xml:space="preserve">, Y., Jung, S., &amp; Cabral, J. M. S. (2019). Production of human mesenchymal stem cell aggregates in a vertical-wheel single-use bioreactor. </w:t>
      </w:r>
      <w:r w:rsidRPr="00150CCB">
        <w:rPr>
          <w:i/>
        </w:rPr>
        <w:t>Bioprocess and Biosystems Engineering, 42(5),</w:t>
      </w:r>
      <w:r w:rsidRPr="00150CCB">
        <w:t xml:space="preserve"> 867–876. </w:t>
      </w:r>
      <w:hyperlink r:id="rId118">
        <w:r w:rsidRPr="00150CCB">
          <w:rPr>
            <w:rStyle w:val="Hyperlink"/>
            <w:rFonts w:ascii="Calibri" w:eastAsia="Calibri" w:hAnsi="Calibri" w:cs="Calibri"/>
          </w:rPr>
          <w:t>https://doi.org/10.1007/s00449-019-02081-5</w:t>
        </w:r>
      </w:hyperlink>
    </w:p>
    <w:p w14:paraId="20EB7B01" w14:textId="72073C0D" w:rsidR="000B732E" w:rsidRDefault="00537528" w:rsidP="00A01585">
      <w:pPr>
        <w:pStyle w:val="ListParagraph"/>
        <w:numPr>
          <w:ilvl w:val="0"/>
          <w:numId w:val="7"/>
        </w:numPr>
        <w:spacing w:line="276" w:lineRule="auto"/>
      </w:pPr>
      <w:r w:rsidRPr="00537528">
        <w:t>Novick, A., &amp; Szilard, L. (1950). Description of the chemostat. Science, 112(2920), 715-716.</w:t>
      </w:r>
    </w:p>
    <w:p w14:paraId="63A2662A" w14:textId="474443D7" w:rsidR="00333315" w:rsidRPr="00150CCB" w:rsidRDefault="00333315" w:rsidP="00A01585">
      <w:pPr>
        <w:pStyle w:val="ListParagraph"/>
        <w:numPr>
          <w:ilvl w:val="0"/>
          <w:numId w:val="7"/>
        </w:numPr>
        <w:spacing w:line="276" w:lineRule="auto"/>
      </w:pPr>
      <w:r w:rsidRPr="00150CCB">
        <w:t xml:space="preserve">Oh, H., Jin, X., Kim, J., Oh, M., Pian, X., Kim, J., Yoon, M., Son, C., Lee, Y. S., Hong, K., Kim, H., Choi, Y., &amp; Whang, K. Y. (2007). Characteristics of primary and immortalized fibroblast cells derived from the miniature and domestic pigs. </w:t>
      </w:r>
      <w:r w:rsidRPr="00150CCB">
        <w:rPr>
          <w:i/>
          <w:iCs/>
        </w:rPr>
        <w:t>BMC Cell Biology</w:t>
      </w:r>
      <w:r w:rsidRPr="00150CCB">
        <w:t xml:space="preserve">, </w:t>
      </w:r>
      <w:r w:rsidRPr="00150CCB">
        <w:rPr>
          <w:i/>
          <w:iCs/>
        </w:rPr>
        <w:t>8</w:t>
      </w:r>
      <w:r w:rsidRPr="00150CCB">
        <w:t xml:space="preserve">(1). </w:t>
      </w:r>
      <w:hyperlink r:id="rId119">
        <w:r w:rsidRPr="00150CCB">
          <w:rPr>
            <w:rStyle w:val="Hyperlink"/>
          </w:rPr>
          <w:t>https://doi.org/10.1186/1471-2121-8-20</w:t>
        </w:r>
      </w:hyperlink>
      <w:r w:rsidRPr="00150CCB">
        <w:t> </w:t>
      </w:r>
    </w:p>
    <w:p w14:paraId="463D3804" w14:textId="6AE79CA5" w:rsidR="0FDDA8C6" w:rsidRPr="00150CCB" w:rsidRDefault="0FDDA8C6" w:rsidP="00A01585">
      <w:pPr>
        <w:pStyle w:val="ListParagraph"/>
        <w:numPr>
          <w:ilvl w:val="0"/>
          <w:numId w:val="7"/>
        </w:numPr>
        <w:spacing w:line="276" w:lineRule="auto"/>
      </w:pPr>
      <w:r w:rsidRPr="00150CCB">
        <w:t>Odenwald, K. (2024). Dutch Perspectives on Cultivated Meat. Delft University of Technology.</w:t>
      </w:r>
    </w:p>
    <w:p w14:paraId="690E5D0D" w14:textId="490470F1" w:rsidR="008565DC" w:rsidRPr="00150CCB" w:rsidRDefault="065E2F01" w:rsidP="00A01585">
      <w:pPr>
        <w:pStyle w:val="ListParagraph"/>
        <w:numPr>
          <w:ilvl w:val="0"/>
          <w:numId w:val="7"/>
        </w:numPr>
        <w:spacing w:line="276" w:lineRule="auto"/>
      </w:pPr>
      <w:r w:rsidRPr="00150CCB">
        <w:t xml:space="preserve">Otsuji, T. G., Bin, J., Yoshimura, A., Tomura, M., Tateyama, D., Minami, I., Yoshikawa, Y., </w:t>
      </w:r>
      <w:proofErr w:type="spellStart"/>
      <w:r w:rsidRPr="00150CCB">
        <w:t>Aiba</w:t>
      </w:r>
      <w:proofErr w:type="spellEnd"/>
      <w:r w:rsidRPr="00150CCB">
        <w:t xml:space="preserve">, K., Heuser, J. E., Nishino, T., Hasegawa, K., &amp; </w:t>
      </w:r>
      <w:proofErr w:type="spellStart"/>
      <w:r w:rsidRPr="00150CCB">
        <w:t>Nakatsuji</w:t>
      </w:r>
      <w:proofErr w:type="spellEnd"/>
      <w:r w:rsidRPr="00150CCB">
        <w:t xml:space="preserve">, N. (2014). A 3D sphere culture system containing functional polymers for large-scale human pluripotent stem cell production. </w:t>
      </w:r>
      <w:r w:rsidRPr="00150CCB">
        <w:rPr>
          <w:i/>
        </w:rPr>
        <w:t>Stem Cell Reports, 2(5),</w:t>
      </w:r>
      <w:r w:rsidRPr="00150CCB">
        <w:t xml:space="preserve"> 734–745. </w:t>
      </w:r>
      <w:hyperlink r:id="rId120">
        <w:r w:rsidRPr="00150CCB">
          <w:rPr>
            <w:rStyle w:val="Hyperlink"/>
            <w:rFonts w:ascii="Calibri" w:eastAsia="Calibri" w:hAnsi="Calibri" w:cs="Calibri"/>
          </w:rPr>
          <w:t>https://doi.org/10.1016/j.stemcr.2014.03.012</w:t>
        </w:r>
      </w:hyperlink>
    </w:p>
    <w:p w14:paraId="2845D561" w14:textId="1D2FF662" w:rsidR="00174E8E" w:rsidRPr="00150CCB" w:rsidRDefault="17772D99" w:rsidP="00A01585">
      <w:pPr>
        <w:pStyle w:val="ListParagraph"/>
        <w:numPr>
          <w:ilvl w:val="0"/>
          <w:numId w:val="7"/>
        </w:numPr>
        <w:spacing w:line="276" w:lineRule="auto"/>
      </w:pPr>
      <w:proofErr w:type="spellStart"/>
      <w:r w:rsidRPr="00BB0832">
        <w:rPr>
          <w:lang w:val="nl-NL"/>
        </w:rPr>
        <w:t>Oyejide</w:t>
      </w:r>
      <w:proofErr w:type="spellEnd"/>
      <w:r w:rsidRPr="00BB0832">
        <w:rPr>
          <w:lang w:val="nl-NL"/>
        </w:rPr>
        <w:t xml:space="preserve">, A. J., </w:t>
      </w:r>
      <w:proofErr w:type="spellStart"/>
      <w:r w:rsidRPr="00BB0832">
        <w:rPr>
          <w:lang w:val="nl-NL"/>
        </w:rPr>
        <w:t>Okeke</w:t>
      </w:r>
      <w:proofErr w:type="spellEnd"/>
      <w:r w:rsidRPr="00BB0832">
        <w:rPr>
          <w:lang w:val="nl-NL"/>
        </w:rPr>
        <w:t xml:space="preserve">, C. S., </w:t>
      </w:r>
      <w:proofErr w:type="spellStart"/>
      <w:r w:rsidRPr="00BB0832">
        <w:rPr>
          <w:lang w:val="nl-NL"/>
        </w:rPr>
        <w:t>Zaccheus</w:t>
      </w:r>
      <w:proofErr w:type="spellEnd"/>
      <w:r w:rsidRPr="00BB0832">
        <w:rPr>
          <w:lang w:val="nl-NL"/>
        </w:rPr>
        <w:t xml:space="preserve">, J. E., &amp; </w:t>
      </w:r>
      <w:proofErr w:type="spellStart"/>
      <w:r w:rsidRPr="00BB0832">
        <w:rPr>
          <w:lang w:val="nl-NL"/>
        </w:rPr>
        <w:t>Ige</w:t>
      </w:r>
      <w:proofErr w:type="spellEnd"/>
      <w:r w:rsidRPr="00BB0832">
        <w:rPr>
          <w:lang w:val="nl-NL"/>
        </w:rPr>
        <w:t xml:space="preserve">, E. O. (2024). </w:t>
      </w:r>
      <w:r w:rsidRPr="00150CCB">
        <w:t>Computational Assessment of Turbulent Eddy Impact on Hydrodynamic Mixing in a Stirred Tank Bioreactor with Vent based Impellers. </w:t>
      </w:r>
      <w:proofErr w:type="spellStart"/>
      <w:r w:rsidRPr="00150CCB">
        <w:rPr>
          <w:i/>
        </w:rPr>
        <w:t>arXiv</w:t>
      </w:r>
      <w:proofErr w:type="spellEnd"/>
      <w:r w:rsidRPr="00150CCB">
        <w:rPr>
          <w:i/>
        </w:rPr>
        <w:t xml:space="preserve"> preprint </w:t>
      </w:r>
      <w:proofErr w:type="spellStart"/>
      <w:r w:rsidRPr="00150CCB">
        <w:rPr>
          <w:i/>
        </w:rPr>
        <w:t>arXiv:2412.18660</w:t>
      </w:r>
      <w:proofErr w:type="spellEnd"/>
      <w:r w:rsidRPr="00150CCB">
        <w:t>. DOI: 10.48550/</w:t>
      </w:r>
      <w:proofErr w:type="spellStart"/>
      <w:r w:rsidRPr="00150CCB">
        <w:t>arXiv.2412.18660</w:t>
      </w:r>
      <w:proofErr w:type="spellEnd"/>
    </w:p>
    <w:p w14:paraId="3A630CAF" w14:textId="347CF07F" w:rsidR="00BC2876" w:rsidRPr="00150CCB" w:rsidRDefault="4FD9BD22" w:rsidP="00A01585">
      <w:pPr>
        <w:pStyle w:val="ListParagraph"/>
        <w:numPr>
          <w:ilvl w:val="0"/>
          <w:numId w:val="7"/>
        </w:numPr>
        <w:spacing w:line="276" w:lineRule="auto"/>
      </w:pPr>
      <w:proofErr w:type="spellStart"/>
      <w:r w:rsidRPr="00150CCB">
        <w:t>Paj</w:t>
      </w:r>
      <w:r w:rsidRPr="00150CCB">
        <w:rPr>
          <w:rFonts w:ascii="Calibri" w:eastAsia="Calibri" w:hAnsi="Calibri" w:cs="Calibri"/>
        </w:rPr>
        <w:t>č</w:t>
      </w:r>
      <w:r w:rsidRPr="00150CCB">
        <w:t>in</w:t>
      </w:r>
      <w:proofErr w:type="spellEnd"/>
      <w:r w:rsidRPr="00150CCB">
        <w:t>, I., Kneži</w:t>
      </w:r>
      <w:r w:rsidRPr="00150CCB">
        <w:rPr>
          <w:rFonts w:ascii="Calibri" w:eastAsia="Calibri" w:hAnsi="Calibri" w:cs="Calibri"/>
        </w:rPr>
        <w:t>ć</w:t>
      </w:r>
      <w:r w:rsidRPr="00150CCB">
        <w:t>, T., Savi</w:t>
      </w:r>
      <w:r w:rsidRPr="00150CCB">
        <w:rPr>
          <w:rFonts w:ascii="Calibri" w:eastAsia="Calibri" w:hAnsi="Calibri" w:cs="Calibri"/>
        </w:rPr>
        <w:t>ć</w:t>
      </w:r>
      <w:r w:rsidRPr="00150CCB">
        <w:t xml:space="preserve"> Azoulay, I., Vlajkov, V., Djisalov, M., Janju</w:t>
      </w:r>
      <w:r w:rsidRPr="00150CCB">
        <w:rPr>
          <w:rFonts w:ascii="Malgun Gothic" w:hAnsi="Malgun Gothic" w:cs="Malgun Gothic"/>
        </w:rPr>
        <w:t>š</w:t>
      </w:r>
      <w:r w:rsidRPr="00150CCB">
        <w:t>evi</w:t>
      </w:r>
      <w:r w:rsidRPr="00150CCB">
        <w:rPr>
          <w:rFonts w:ascii="Calibri" w:eastAsia="Calibri" w:hAnsi="Calibri" w:cs="Calibri"/>
        </w:rPr>
        <w:t>ć</w:t>
      </w:r>
      <w:r w:rsidRPr="00150CCB">
        <w:t xml:space="preserve">, L., &amp; Gadjanski, I. (2022). Bioengineering outlook on cultivated meat production. </w:t>
      </w:r>
      <w:r w:rsidRPr="00150CCB">
        <w:rPr>
          <w:i/>
        </w:rPr>
        <w:t>Micromachines, 13(3),</w:t>
      </w:r>
      <w:r w:rsidRPr="00150CCB">
        <w:t xml:space="preserve"> 402. </w:t>
      </w:r>
      <w:hyperlink r:id="rId121">
        <w:r w:rsidRPr="00150CCB">
          <w:rPr>
            <w:rStyle w:val="Hyperlink"/>
            <w:rFonts w:ascii="Calibri" w:eastAsia="Calibri" w:hAnsi="Calibri" w:cs="Calibri"/>
          </w:rPr>
          <w:t>https://doi.org/10.3390/mi13030402</w:t>
        </w:r>
      </w:hyperlink>
    </w:p>
    <w:p w14:paraId="00B788AF" w14:textId="63F0A658" w:rsidR="00286CB0" w:rsidRPr="00150CCB" w:rsidRDefault="00286CB0" w:rsidP="00286CB0">
      <w:pPr>
        <w:pStyle w:val="ListParagraph"/>
        <w:numPr>
          <w:ilvl w:val="0"/>
          <w:numId w:val="7"/>
        </w:numPr>
      </w:pPr>
      <w:r w:rsidRPr="00393247">
        <w:t xml:space="preserve">Park, S. H., Park, C., Lee, J., &amp; Lee, B. (2017). A simple parameterization for the rising velocity of bubbles in a liquid pool. </w:t>
      </w:r>
      <w:r w:rsidRPr="00286CB0">
        <w:rPr>
          <w:i/>
          <w:iCs/>
        </w:rPr>
        <w:t>Nuclear Engineering and Technology</w:t>
      </w:r>
      <w:r w:rsidRPr="00393247">
        <w:t xml:space="preserve">, </w:t>
      </w:r>
      <w:r w:rsidRPr="00286CB0">
        <w:rPr>
          <w:i/>
          <w:iCs/>
        </w:rPr>
        <w:t>49</w:t>
      </w:r>
      <w:r w:rsidRPr="00393247">
        <w:t xml:space="preserve">(4), 692–699. </w:t>
      </w:r>
      <w:hyperlink r:id="rId122">
        <w:r w:rsidRPr="03004ECB">
          <w:rPr>
            <w:rStyle w:val="Hyperlink"/>
          </w:rPr>
          <w:t>https://doi.org/10.1016/j.net.2016.12.006</w:t>
        </w:r>
      </w:hyperlink>
      <w:r>
        <w:t xml:space="preserve"> </w:t>
      </w:r>
    </w:p>
    <w:p w14:paraId="586E9D06" w14:textId="386316D7" w:rsidR="00C14124" w:rsidRPr="002310D8" w:rsidRDefault="3E13D9F0" w:rsidP="00A01585">
      <w:pPr>
        <w:pStyle w:val="ListParagraph"/>
        <w:numPr>
          <w:ilvl w:val="0"/>
          <w:numId w:val="7"/>
        </w:numPr>
        <w:spacing w:line="276" w:lineRule="auto"/>
        <w:rPr>
          <w:color w:val="467886"/>
          <w:u w:val="single"/>
        </w:rPr>
      </w:pPr>
      <w:proofErr w:type="spellStart"/>
      <w:r w:rsidRPr="00BB0832">
        <w:rPr>
          <w:lang w:val="nl-NL"/>
        </w:rPr>
        <w:t>Pasitka</w:t>
      </w:r>
      <w:proofErr w:type="spellEnd"/>
      <w:r w:rsidRPr="00BB0832">
        <w:rPr>
          <w:lang w:val="nl-NL"/>
        </w:rPr>
        <w:t xml:space="preserve">, L., Cohen, M., </w:t>
      </w:r>
      <w:proofErr w:type="spellStart"/>
      <w:r w:rsidRPr="00BB0832">
        <w:rPr>
          <w:lang w:val="nl-NL"/>
        </w:rPr>
        <w:t>Ehrlich</w:t>
      </w:r>
      <w:proofErr w:type="spellEnd"/>
      <w:r w:rsidRPr="00BB0832">
        <w:rPr>
          <w:lang w:val="nl-NL"/>
        </w:rPr>
        <w:t xml:space="preserve">, A. et al. </w:t>
      </w:r>
      <w:r w:rsidRPr="00150CCB">
        <w:t xml:space="preserve">Spontaneous immortalization of chicken fibroblasts generates stable, high-yield cell lines for serum-free production of cultured meat. Nat Food 4, 35–50 (2023). </w:t>
      </w:r>
      <w:hyperlink r:id="rId123">
        <w:r w:rsidRPr="00150CCB">
          <w:rPr>
            <w:rStyle w:val="Hyperlink"/>
            <w:rFonts w:ascii="Calibri" w:eastAsia="Calibri" w:hAnsi="Calibri" w:cs="Calibri"/>
          </w:rPr>
          <w:t>https://doi.org/10.1038/s43016-022-00658-w</w:t>
        </w:r>
      </w:hyperlink>
    </w:p>
    <w:p w14:paraId="4B49D315" w14:textId="06A30A7D" w:rsidR="003D1D30" w:rsidRDefault="003D1D30" w:rsidP="003D1D30">
      <w:pPr>
        <w:pStyle w:val="ListParagraph"/>
        <w:numPr>
          <w:ilvl w:val="0"/>
          <w:numId w:val="7"/>
        </w:numPr>
        <w:spacing w:line="276" w:lineRule="auto"/>
      </w:pPr>
      <w:r>
        <w:t>Peco. (n.d.). Industrial impellers — technical data. Retrieved October 24, 2025, from https://www.pecopage.com/product/industrial-equipment/industrial-mixers/impellers/#:~:text=Power%20Number%20(Np)%20=%200.3,Pitch%20Blade%20Turbine%20(PBT)</w:t>
      </w:r>
    </w:p>
    <w:p w14:paraId="1D280FA8" w14:textId="5D4CABCF" w:rsidR="39799621" w:rsidRPr="00150CCB" w:rsidRDefault="39799621" w:rsidP="00A01585">
      <w:pPr>
        <w:pStyle w:val="ListParagraph"/>
        <w:numPr>
          <w:ilvl w:val="0"/>
          <w:numId w:val="7"/>
        </w:numPr>
        <w:spacing w:line="276" w:lineRule="auto"/>
      </w:pPr>
      <w:proofErr w:type="spellStart"/>
      <w:r w:rsidRPr="00150CCB">
        <w:t>Pengbo</w:t>
      </w:r>
      <w:proofErr w:type="spellEnd"/>
      <w:r w:rsidRPr="00150CCB">
        <w:t xml:space="preserve">, W., Jun, L., Caixin, Z., Lin, L., </w:t>
      </w:r>
      <w:proofErr w:type="spellStart"/>
      <w:r w:rsidRPr="00150CCB">
        <w:t>Songshi</w:t>
      </w:r>
      <w:proofErr w:type="spellEnd"/>
      <w:r w:rsidRPr="00150CCB">
        <w:t xml:space="preserve">, N., &amp; Zhiyuan, T. (2019). </w:t>
      </w:r>
      <w:proofErr w:type="spellStart"/>
      <w:r w:rsidRPr="00150CCB">
        <w:t>bFGF</w:t>
      </w:r>
      <w:proofErr w:type="spellEnd"/>
      <w:r w:rsidRPr="00150CCB">
        <w:t xml:space="preserve"> overexpression adipose-derived mesenchymal stem cells improved the survival of pulmonary arterial endothelial cells via PI3K/Akt signaling pathway. The International Journal of Biochemistry &amp; Cell Biology, 113, 87–94. </w:t>
      </w:r>
      <w:hyperlink r:id="rId124">
        <w:r w:rsidRPr="00150CCB">
          <w:t>https://doi.org/10.1016/j.biocel.2019.06.004</w:t>
        </w:r>
      </w:hyperlink>
    </w:p>
    <w:p w14:paraId="5E1304FE" w14:textId="60E65CF3" w:rsidR="00524246" w:rsidRPr="00150CCB" w:rsidRDefault="7189D7EF" w:rsidP="00A01585">
      <w:pPr>
        <w:pStyle w:val="ListParagraph"/>
        <w:numPr>
          <w:ilvl w:val="0"/>
          <w:numId w:val="7"/>
        </w:numPr>
        <w:spacing w:line="276" w:lineRule="auto"/>
      </w:pPr>
      <w:r w:rsidRPr="00150CCB">
        <w:t xml:space="preserve">Porcine Immortalised Adipose-derived Stem Cells | Dragon Biotechnologies. (n.d.). Dragon Bio. </w:t>
      </w:r>
      <w:r w:rsidRPr="00150CCB">
        <w:rPr>
          <w:i/>
        </w:rPr>
        <w:t>Porcine spontaneously immortalised adipocyte derived stem cells | Dragon Biotechnologies</w:t>
      </w:r>
      <w:r w:rsidRPr="00150CCB">
        <w:t xml:space="preserve">. (n.d.). </w:t>
      </w:r>
      <w:hyperlink r:id="rId125">
        <w:r w:rsidR="1A84A2B6" w:rsidRPr="00150CCB">
          <w:rPr>
            <w:rStyle w:val="Hyperlink"/>
            <w:rFonts w:ascii="Calibri" w:eastAsia="Calibri" w:hAnsi="Calibri" w:cs="Calibri"/>
          </w:rPr>
          <w:t>https://www.dragonb.io/products/porcine-spontaneously-immortalised-adipocyte-derived-stem-cells</w:t>
        </w:r>
      </w:hyperlink>
    </w:p>
    <w:p w14:paraId="4E9E27AE" w14:textId="4F962C83" w:rsidR="03ACC6DB" w:rsidRPr="00150CCB" w:rsidRDefault="03ACC6DB" w:rsidP="00A01585">
      <w:pPr>
        <w:pStyle w:val="ListParagraph"/>
        <w:numPr>
          <w:ilvl w:val="0"/>
          <w:numId w:val="7"/>
        </w:numPr>
        <w:spacing w:line="276" w:lineRule="auto"/>
      </w:pPr>
      <w:r w:rsidRPr="00BB0832">
        <w:rPr>
          <w:lang w:val="nl-NL"/>
        </w:rPr>
        <w:t xml:space="preserve">Post, M. J., </w:t>
      </w:r>
      <w:proofErr w:type="spellStart"/>
      <w:r w:rsidRPr="00BB0832">
        <w:rPr>
          <w:lang w:val="nl-NL"/>
        </w:rPr>
        <w:t>Levenberg</w:t>
      </w:r>
      <w:proofErr w:type="spellEnd"/>
      <w:r w:rsidRPr="00BB0832">
        <w:rPr>
          <w:lang w:val="nl-NL"/>
        </w:rPr>
        <w:t xml:space="preserve">, S., Kaplan, D. L., </w:t>
      </w:r>
      <w:proofErr w:type="spellStart"/>
      <w:r w:rsidRPr="00BB0832">
        <w:rPr>
          <w:lang w:val="nl-NL"/>
        </w:rPr>
        <w:t>Genovese</w:t>
      </w:r>
      <w:proofErr w:type="spellEnd"/>
      <w:r w:rsidRPr="00BB0832">
        <w:rPr>
          <w:lang w:val="nl-NL"/>
        </w:rPr>
        <w:t xml:space="preserve">, N., Fu, J., Bryant, C. J., </w:t>
      </w:r>
      <w:proofErr w:type="spellStart"/>
      <w:r w:rsidRPr="00BB0832">
        <w:rPr>
          <w:lang w:val="nl-NL"/>
        </w:rPr>
        <w:t>Negowetti</w:t>
      </w:r>
      <w:proofErr w:type="spellEnd"/>
      <w:r w:rsidRPr="00BB0832">
        <w:rPr>
          <w:lang w:val="nl-NL"/>
        </w:rPr>
        <w:t xml:space="preserve">, N., </w:t>
      </w:r>
      <w:proofErr w:type="spellStart"/>
      <w:r w:rsidRPr="00BB0832">
        <w:rPr>
          <w:lang w:val="nl-NL"/>
        </w:rPr>
        <w:t>Verzijden</w:t>
      </w:r>
      <w:proofErr w:type="spellEnd"/>
      <w:r w:rsidRPr="00BB0832">
        <w:rPr>
          <w:lang w:val="nl-NL"/>
        </w:rPr>
        <w:t xml:space="preserve">, K., &amp; </w:t>
      </w:r>
      <w:proofErr w:type="spellStart"/>
      <w:r w:rsidRPr="00BB0832">
        <w:rPr>
          <w:lang w:val="nl-NL"/>
        </w:rPr>
        <w:t>Moutsatsou</w:t>
      </w:r>
      <w:proofErr w:type="spellEnd"/>
      <w:r w:rsidRPr="00BB0832">
        <w:rPr>
          <w:lang w:val="nl-NL"/>
        </w:rPr>
        <w:t xml:space="preserve">, P. (2020). </w:t>
      </w:r>
      <w:r w:rsidRPr="00150CCB">
        <w:t xml:space="preserve">Scientific, sustainability and regulatory challenges of cultured meat. </w:t>
      </w:r>
      <w:r w:rsidRPr="00150CCB">
        <w:rPr>
          <w:i/>
        </w:rPr>
        <w:t>Nature Food</w:t>
      </w:r>
      <w:r w:rsidRPr="00150CCB">
        <w:t xml:space="preserve">, </w:t>
      </w:r>
      <w:r w:rsidRPr="00150CCB">
        <w:rPr>
          <w:i/>
        </w:rPr>
        <w:t>1</w:t>
      </w:r>
      <w:r w:rsidRPr="00150CCB">
        <w:t xml:space="preserve">(7), 403–415. </w:t>
      </w:r>
      <w:hyperlink r:id="rId126">
        <w:r w:rsidRPr="00150CCB">
          <w:rPr>
            <w:rStyle w:val="Hyperlink"/>
            <w:rFonts w:ascii="Calibri" w:eastAsia="Cambria" w:hAnsi="Calibri" w:cs="Calibri"/>
          </w:rPr>
          <w:t>https://doi.org/10.1038/s43016-020-0112-z</w:t>
        </w:r>
      </w:hyperlink>
    </w:p>
    <w:p w14:paraId="0D5D0D00" w14:textId="76F1E094" w:rsidR="0055260B" w:rsidRPr="00150CCB" w:rsidRDefault="0055260B" w:rsidP="00A01585">
      <w:pPr>
        <w:pStyle w:val="ListParagraph"/>
        <w:numPr>
          <w:ilvl w:val="0"/>
          <w:numId w:val="7"/>
        </w:numPr>
        <w:spacing w:line="276" w:lineRule="auto"/>
      </w:pPr>
      <w:r w:rsidRPr="00150CCB">
        <w:t xml:space="preserve">Pristine Clean Bags. (n.d.). Single-use technology guide. Pristine Clean Bags. </w:t>
      </w:r>
      <w:hyperlink r:id="rId127">
        <w:r w:rsidRPr="0A1AFB97">
          <w:rPr>
            <w:rStyle w:val="Hyperlink"/>
            <w:rFonts w:ascii="Calibri" w:eastAsia="Calibri" w:hAnsi="Calibri" w:cs="Calibri"/>
          </w:rPr>
          <w:t>https://www.pristinecleanbags.com/single-use-technology-guide/</w:t>
        </w:r>
      </w:hyperlink>
    </w:p>
    <w:p w14:paraId="54ED286E" w14:textId="2EF7E8C1" w:rsidR="008E69A6" w:rsidRPr="00150CCB" w:rsidRDefault="008E69A6" w:rsidP="00A01585">
      <w:pPr>
        <w:pStyle w:val="ListParagraph"/>
        <w:numPr>
          <w:ilvl w:val="0"/>
          <w:numId w:val="7"/>
        </w:numPr>
        <w:spacing w:line="276" w:lineRule="auto"/>
      </w:pPr>
      <w:r w:rsidRPr="008E69A6">
        <w:t>Quek, J.P., Gaffoor, A.A., Tan, Y.X. </w:t>
      </w:r>
      <w:r w:rsidRPr="008E69A6">
        <w:rPr>
          <w:i/>
          <w:iCs/>
        </w:rPr>
        <w:t>et al.</w:t>
      </w:r>
      <w:r w:rsidRPr="008E69A6">
        <w:t> Exploring cost reduction strategies for serum free media development. </w:t>
      </w:r>
      <w:proofErr w:type="spellStart"/>
      <w:r w:rsidRPr="008E69A6">
        <w:rPr>
          <w:i/>
          <w:iCs/>
        </w:rPr>
        <w:t>npj</w:t>
      </w:r>
      <w:proofErr w:type="spellEnd"/>
      <w:r w:rsidRPr="008E69A6">
        <w:rPr>
          <w:i/>
          <w:iCs/>
        </w:rPr>
        <w:t xml:space="preserve"> Sci Food</w:t>
      </w:r>
      <w:r w:rsidRPr="008E69A6">
        <w:t> </w:t>
      </w:r>
      <w:r w:rsidRPr="008E69A6">
        <w:rPr>
          <w:b/>
          <w:bCs/>
        </w:rPr>
        <w:t>8</w:t>
      </w:r>
      <w:r w:rsidRPr="008E69A6">
        <w:t>, 107 (2024). https://doi.org/10.1038/s41538-024-00352-0</w:t>
      </w:r>
    </w:p>
    <w:p w14:paraId="4F020A25" w14:textId="22A18D72" w:rsidR="007E5FDF" w:rsidRDefault="004B2EC2" w:rsidP="00A01585">
      <w:pPr>
        <w:pStyle w:val="ListParagraph"/>
        <w:numPr>
          <w:ilvl w:val="0"/>
          <w:numId w:val="7"/>
        </w:numPr>
        <w:spacing w:line="276" w:lineRule="auto"/>
      </w:pPr>
      <w:r w:rsidRPr="004B2EC2">
        <w:t xml:space="preserve">Rees, B., Thompson, J., </w:t>
      </w:r>
      <w:proofErr w:type="spellStart"/>
      <w:r w:rsidRPr="004B2EC2">
        <w:t>Isailovic</w:t>
      </w:r>
      <w:proofErr w:type="spellEnd"/>
      <w:r w:rsidRPr="004B2EC2">
        <w:t xml:space="preserve">, B., Irfan, K., &amp; Segarra, C. (2015, December). Characterization and performance of the Allegro™ STR 200 single-use stirred tank bioreactor. In BMC Proceedings (Vol. 9, No. </w:t>
      </w:r>
      <w:proofErr w:type="spellStart"/>
      <w:r w:rsidRPr="004B2EC2">
        <w:t>Suppl</w:t>
      </w:r>
      <w:proofErr w:type="spellEnd"/>
      <w:r w:rsidRPr="004B2EC2">
        <w:t xml:space="preserve"> 9, p. </w:t>
      </w:r>
      <w:proofErr w:type="spellStart"/>
      <w:r w:rsidRPr="004B2EC2">
        <w:t>P61</w:t>
      </w:r>
      <w:proofErr w:type="spellEnd"/>
      <w:r w:rsidRPr="004B2EC2">
        <w:t>). London: BioMed Central.</w:t>
      </w:r>
    </w:p>
    <w:p w14:paraId="78DFDF49" w14:textId="2BE3BE6F" w:rsidR="005A600F" w:rsidRDefault="005A600F" w:rsidP="00A01585">
      <w:pPr>
        <w:pStyle w:val="ListParagraph"/>
        <w:numPr>
          <w:ilvl w:val="0"/>
          <w:numId w:val="7"/>
        </w:numPr>
        <w:spacing w:line="276" w:lineRule="auto"/>
      </w:pPr>
      <w:r w:rsidRPr="005A600F">
        <w:t xml:space="preserve">Riese, U., </w:t>
      </w:r>
      <w:proofErr w:type="spellStart"/>
      <w:r w:rsidRPr="005A600F">
        <w:t>Lütkemeyer</w:t>
      </w:r>
      <w:proofErr w:type="spellEnd"/>
      <w:r w:rsidRPr="005A600F">
        <w:t xml:space="preserve">, D., Heidemann, R., Büntemeyer, H., &amp; Lehmann, J. (1994). Re-use of spent cell culture medium in pilot scale and rapid preparative purification with membrane chromatography. </w:t>
      </w:r>
      <w:r w:rsidRPr="005A600F">
        <w:rPr>
          <w:i/>
          <w:iCs/>
        </w:rPr>
        <w:t>Journal of Biotechnology</w:t>
      </w:r>
      <w:r w:rsidRPr="005A600F">
        <w:t>, 34(3), 247–257. https://doi.org/10.1016/0168-1656(94)90060-4</w:t>
      </w:r>
    </w:p>
    <w:p w14:paraId="3794A109" w14:textId="3D56AA90" w:rsidR="00C054B2" w:rsidRPr="00150CCB" w:rsidRDefault="4869D017" w:rsidP="00A01585">
      <w:pPr>
        <w:pStyle w:val="ListParagraph"/>
        <w:numPr>
          <w:ilvl w:val="0"/>
          <w:numId w:val="7"/>
        </w:numPr>
        <w:spacing w:line="276" w:lineRule="auto"/>
      </w:pPr>
      <w:r w:rsidRPr="00150CCB">
        <w:t xml:space="preserve">Rodrigues, M., Griffith, L. G., &amp; Wells, A. (2010). </w:t>
      </w:r>
      <w:r w:rsidRPr="00150CCB">
        <w:rPr>
          <w:i/>
        </w:rPr>
        <w:t>Growth factor regulation of proliferation and survival of multipotential stromal cells.</w:t>
      </w:r>
      <w:r w:rsidRPr="00150CCB">
        <w:t xml:space="preserve"> Stem Cell Research &amp; Therapy, 1(32). </w:t>
      </w:r>
      <w:hyperlink r:id="rId128">
        <w:r w:rsidRPr="00150CCB">
          <w:rPr>
            <w:rStyle w:val="Hyperlink"/>
            <w:rFonts w:ascii="Calibri" w:eastAsia="Calibri" w:hAnsi="Calibri" w:cs="Calibri"/>
          </w:rPr>
          <w:t>https://doi.org/10.1186/scrt32</w:t>
        </w:r>
      </w:hyperlink>
    </w:p>
    <w:p w14:paraId="7E4F8BDD" w14:textId="666924DB" w:rsidR="00C054B2" w:rsidRPr="00150CCB" w:rsidRDefault="4869D017" w:rsidP="00A01585">
      <w:pPr>
        <w:pStyle w:val="ListParagraph"/>
        <w:numPr>
          <w:ilvl w:val="0"/>
          <w:numId w:val="7"/>
        </w:numPr>
        <w:spacing w:line="276" w:lineRule="auto"/>
      </w:pPr>
      <w:r w:rsidRPr="00150CCB">
        <w:t xml:space="preserve">Rolland, N. C. M., Markus, C. R., &amp; Post, M. J. (2020). The effect of information content on acceptance of cultured meat in a tasting context. </w:t>
      </w:r>
      <w:r w:rsidRPr="00150CCB">
        <w:rPr>
          <w:i/>
        </w:rPr>
        <w:t>PLOS ONE</w:t>
      </w:r>
      <w:r w:rsidRPr="00150CCB">
        <w:t>,</w:t>
      </w:r>
      <w:r w:rsidRPr="00150CCB">
        <w:rPr>
          <w:i/>
        </w:rPr>
        <w:t xml:space="preserve"> 15</w:t>
      </w:r>
      <w:r w:rsidRPr="00150CCB">
        <w:t xml:space="preserve">(4), </w:t>
      </w:r>
      <w:proofErr w:type="spellStart"/>
      <w:r w:rsidRPr="00150CCB">
        <w:t>e0231176</w:t>
      </w:r>
      <w:proofErr w:type="spellEnd"/>
      <w:r w:rsidRPr="00150CCB">
        <w:t xml:space="preserve">. </w:t>
      </w:r>
      <w:hyperlink r:id="rId129">
        <w:r w:rsidRPr="00150CCB">
          <w:rPr>
            <w:rStyle w:val="Hyperlink"/>
            <w:rFonts w:ascii="Calibri" w:eastAsia="Calibri" w:hAnsi="Calibri" w:cs="Calibri"/>
            <w:color w:val="0563C1"/>
          </w:rPr>
          <w:t>https://doi.org/10.1371/journal.pone.0231176</w:t>
        </w:r>
      </w:hyperlink>
      <w:r w:rsidRPr="00150CCB">
        <w:t xml:space="preserve"> </w:t>
      </w:r>
    </w:p>
    <w:p w14:paraId="1C4347AB" w14:textId="32652B64" w:rsidR="0097150B" w:rsidRPr="00150CCB" w:rsidRDefault="0097150B" w:rsidP="00A01585">
      <w:pPr>
        <w:pStyle w:val="ListParagraph"/>
        <w:numPr>
          <w:ilvl w:val="0"/>
          <w:numId w:val="7"/>
        </w:numPr>
        <w:spacing w:line="276" w:lineRule="auto"/>
      </w:pPr>
      <w:r w:rsidRPr="0097150B">
        <w:t xml:space="preserve">Romann, P., Kolar, J., Chappuis, L., Herwig, C., Villiger, T. K., &amp; Bielser, J.-M. (2023). Maximizing yield of perfusion cell culture processes: Evaluation and scale-up of continuous bleed recycling. </w:t>
      </w:r>
      <w:r w:rsidRPr="0097150B">
        <w:rPr>
          <w:i/>
          <w:iCs/>
        </w:rPr>
        <w:t>Biochemical Engineering Journal</w:t>
      </w:r>
      <w:r w:rsidRPr="0097150B">
        <w:t xml:space="preserve">, 193, 108873. </w:t>
      </w:r>
      <w:hyperlink r:id="rId130" w:tgtFrame="_new" w:history="1">
        <w:r w:rsidRPr="0097150B">
          <w:rPr>
            <w:rStyle w:val="Hyperlink"/>
          </w:rPr>
          <w:t>https://doi.org/10.1016/j.bej.2023.108873</w:t>
        </w:r>
      </w:hyperlink>
    </w:p>
    <w:p w14:paraId="37967A69" w14:textId="11923680" w:rsidR="5E3BEC7C" w:rsidRPr="00150CCB" w:rsidRDefault="5E3BEC7C" w:rsidP="00A01585">
      <w:pPr>
        <w:pStyle w:val="ListParagraph"/>
        <w:numPr>
          <w:ilvl w:val="0"/>
          <w:numId w:val="7"/>
        </w:numPr>
        <w:spacing w:line="276" w:lineRule="auto"/>
      </w:pPr>
      <w:proofErr w:type="spellStart"/>
      <w:r w:rsidRPr="00BB0832">
        <w:rPr>
          <w:lang w:val="nl-NL"/>
        </w:rPr>
        <w:t>Rombaut</w:t>
      </w:r>
      <w:proofErr w:type="spellEnd"/>
      <w:r w:rsidRPr="00BB0832">
        <w:rPr>
          <w:lang w:val="nl-NL"/>
        </w:rPr>
        <w:t xml:space="preserve">, R., </w:t>
      </w:r>
      <w:proofErr w:type="spellStart"/>
      <w:r w:rsidRPr="00BB0832">
        <w:rPr>
          <w:lang w:val="nl-NL"/>
        </w:rPr>
        <w:t>Dejonckheere</w:t>
      </w:r>
      <w:proofErr w:type="spellEnd"/>
      <w:r w:rsidRPr="00BB0832">
        <w:rPr>
          <w:lang w:val="nl-NL"/>
        </w:rPr>
        <w:t xml:space="preserve">, V., &amp; </w:t>
      </w:r>
      <w:proofErr w:type="spellStart"/>
      <w:r w:rsidRPr="00BB0832">
        <w:rPr>
          <w:lang w:val="nl-NL"/>
        </w:rPr>
        <w:t>Dewettinck</w:t>
      </w:r>
      <w:proofErr w:type="spellEnd"/>
      <w:r w:rsidRPr="00BB0832">
        <w:rPr>
          <w:lang w:val="nl-NL"/>
        </w:rPr>
        <w:t xml:space="preserve">, K. (2007). </w:t>
      </w:r>
      <w:r w:rsidRPr="00150CCB">
        <w:t>Filtration of milk fat globule membrane fragments from acid buttermilk cheese whey. </w:t>
      </w:r>
      <w:r w:rsidRPr="00150CCB">
        <w:rPr>
          <w:i/>
        </w:rPr>
        <w:t>Journal of dairy science</w:t>
      </w:r>
      <w:r w:rsidRPr="00150CCB">
        <w:t>, </w:t>
      </w:r>
      <w:r w:rsidRPr="00150CCB">
        <w:rPr>
          <w:i/>
        </w:rPr>
        <w:t>90</w:t>
      </w:r>
      <w:r w:rsidRPr="00150CCB">
        <w:t>(4), 1662-1673.</w:t>
      </w:r>
    </w:p>
    <w:p w14:paraId="14843B15" w14:textId="6908A0EE" w:rsidR="6B0EBF56" w:rsidRPr="00150CCB" w:rsidRDefault="6B0EBF56" w:rsidP="00086E0C">
      <w:pPr>
        <w:pStyle w:val="ListParagraph"/>
        <w:numPr>
          <w:ilvl w:val="0"/>
          <w:numId w:val="7"/>
        </w:numPr>
        <w:spacing w:after="0" w:line="276" w:lineRule="auto"/>
        <w:rPr>
          <w:rFonts w:eastAsia="Open Sans"/>
          <w:b/>
          <w:color w:val="FFFFFF" w:themeColor="background1"/>
        </w:rPr>
      </w:pPr>
      <w:r w:rsidRPr="00150CCB">
        <w:t xml:space="preserve">Ryynänen, T., &amp; Toivanen, A. (2022). Hocus-pocus tricks and moral progressions: the emerging meanings of cultured meat in online news comments. </w:t>
      </w:r>
      <w:r w:rsidRPr="00150CCB">
        <w:rPr>
          <w:i/>
        </w:rPr>
        <w:t>Food, Culture &amp; Society</w:t>
      </w:r>
      <w:r w:rsidRPr="00150CCB">
        <w:t xml:space="preserve">, </w:t>
      </w:r>
      <w:r w:rsidRPr="00150CCB">
        <w:rPr>
          <w:i/>
        </w:rPr>
        <w:t>26</w:t>
      </w:r>
      <w:r w:rsidRPr="00150CCB">
        <w:t xml:space="preserve">(3), 591–620. </w:t>
      </w:r>
      <w:hyperlink r:id="rId131">
        <w:r w:rsidRPr="00150CCB">
          <w:rPr>
            <w:rStyle w:val="Hyperlink"/>
            <w:rFonts w:ascii="Calibri" w:hAnsi="Calibri" w:cs="Calibri"/>
          </w:rPr>
          <w:t>https://doi.org/10.1080/15528014.2022.2027688</w:t>
        </w:r>
      </w:hyperlink>
      <w:r w:rsidRPr="00150CCB">
        <w:rPr>
          <w:rFonts w:eastAsia="Open Sans"/>
          <w:b/>
          <w:color w:val="FFFFFF" w:themeColor="background1"/>
        </w:rPr>
        <w:t xml:space="preserve">opy </w:t>
      </w:r>
      <w:proofErr w:type="spellStart"/>
      <w:r w:rsidRPr="00150CCB">
        <w:rPr>
          <w:rFonts w:eastAsia="Open Sans"/>
          <w:b/>
          <w:color w:val="FFFFFF" w:themeColor="background1"/>
        </w:rPr>
        <w:t>citboard</w:t>
      </w:r>
      <w:proofErr w:type="spellEnd"/>
    </w:p>
    <w:p w14:paraId="56EBA0CE" w14:textId="744A8539" w:rsidR="008D714E" w:rsidRPr="00150CCB" w:rsidRDefault="38C787AA" w:rsidP="00086E0C">
      <w:pPr>
        <w:pStyle w:val="ListParagraph"/>
        <w:numPr>
          <w:ilvl w:val="0"/>
          <w:numId w:val="7"/>
        </w:numPr>
        <w:spacing w:after="0" w:line="276" w:lineRule="auto"/>
      </w:pPr>
      <w:r w:rsidRPr="00150CCB">
        <w:t xml:space="preserve">Pombo-Romero, J., </w:t>
      </w:r>
      <w:proofErr w:type="spellStart"/>
      <w:r w:rsidRPr="00150CCB">
        <w:t>Rúas-Barrosa</w:t>
      </w:r>
      <w:proofErr w:type="spellEnd"/>
      <w:r w:rsidRPr="00150CCB">
        <w:t>, O., &amp; Vázquez, C. (2024). Assessing the value and risk of renewable PPAs. </w:t>
      </w:r>
      <w:r w:rsidRPr="00150CCB">
        <w:rPr>
          <w:i/>
        </w:rPr>
        <w:t>Energy Economics</w:t>
      </w:r>
      <w:r w:rsidRPr="00150CCB">
        <w:t>, </w:t>
      </w:r>
      <w:r w:rsidRPr="00150CCB">
        <w:rPr>
          <w:i/>
        </w:rPr>
        <w:t>139</w:t>
      </w:r>
      <w:r w:rsidRPr="00150CCB">
        <w:t xml:space="preserve">, 107861. </w:t>
      </w:r>
      <w:hyperlink r:id="rId132">
        <w:r w:rsidRPr="00150CCB">
          <w:rPr>
            <w:rStyle w:val="Hyperlink"/>
            <w:rFonts w:ascii="Calibri" w:hAnsi="Calibri" w:cs="Calibri"/>
          </w:rPr>
          <w:t>https://doi.org/10.1016/j.eneco.2024.107861</w:t>
        </w:r>
      </w:hyperlink>
    </w:p>
    <w:p w14:paraId="2A038F4A" w14:textId="1728D06A" w:rsidR="2F5597C7" w:rsidRPr="00150CCB" w:rsidRDefault="61D64654" w:rsidP="00A01585">
      <w:pPr>
        <w:pStyle w:val="ListParagraph"/>
        <w:numPr>
          <w:ilvl w:val="0"/>
          <w:numId w:val="7"/>
        </w:numPr>
        <w:spacing w:line="276" w:lineRule="auto"/>
      </w:pPr>
      <w:proofErr w:type="spellStart"/>
      <w:r w:rsidRPr="00BB0832">
        <w:rPr>
          <w:lang w:val="nl-NL"/>
        </w:rPr>
        <w:t>Rubio</w:t>
      </w:r>
      <w:proofErr w:type="spellEnd"/>
      <w:r w:rsidRPr="00BB0832">
        <w:rPr>
          <w:lang w:val="nl-NL"/>
        </w:rPr>
        <w:t xml:space="preserve">, N. R., </w:t>
      </w:r>
      <w:proofErr w:type="spellStart"/>
      <w:r w:rsidRPr="00BB0832">
        <w:rPr>
          <w:lang w:val="nl-NL"/>
        </w:rPr>
        <w:t>Xiang</w:t>
      </w:r>
      <w:proofErr w:type="spellEnd"/>
      <w:r w:rsidRPr="00BB0832">
        <w:rPr>
          <w:lang w:val="nl-NL"/>
        </w:rPr>
        <w:t xml:space="preserve">, N., &amp; Kaplan, D. L. (2020). </w:t>
      </w:r>
      <w:r w:rsidRPr="00150CCB">
        <w:t xml:space="preserve">Plant-based and cell-based approaches to meat production. </w:t>
      </w:r>
      <w:r w:rsidRPr="00150CCB">
        <w:rPr>
          <w:i/>
        </w:rPr>
        <w:t>Nature Communications</w:t>
      </w:r>
      <w:r w:rsidRPr="00150CCB">
        <w:t>,</w:t>
      </w:r>
      <w:r w:rsidRPr="00150CCB">
        <w:rPr>
          <w:i/>
        </w:rPr>
        <w:t xml:space="preserve"> 11</w:t>
      </w:r>
      <w:r w:rsidRPr="00150CCB">
        <w:t xml:space="preserve">(1), 6276. </w:t>
      </w:r>
      <w:hyperlink r:id="rId133">
        <w:r w:rsidRPr="00150CCB">
          <w:rPr>
            <w:rStyle w:val="Hyperlink"/>
            <w:rFonts w:ascii="Calibri" w:eastAsia="Calibri" w:hAnsi="Calibri" w:cs="Calibri"/>
            <w:color w:val="0563C1"/>
          </w:rPr>
          <w:t>https://doi.org/10.1038/s41467-020-20061-y</w:t>
        </w:r>
      </w:hyperlink>
      <w:r w:rsidRPr="00150CCB">
        <w:t xml:space="preserve"> </w:t>
      </w:r>
    </w:p>
    <w:p w14:paraId="51291EC2" w14:textId="22344D18" w:rsidR="00FD6D99" w:rsidRPr="00150CCB" w:rsidRDefault="09E8F64A" w:rsidP="00A01585">
      <w:pPr>
        <w:pStyle w:val="ListParagraph"/>
        <w:numPr>
          <w:ilvl w:val="0"/>
          <w:numId w:val="7"/>
        </w:numPr>
        <w:spacing w:line="276" w:lineRule="auto"/>
      </w:pPr>
      <w:r w:rsidRPr="00150CCB">
        <w:t>Sabater</w:t>
      </w:r>
      <w:r w:rsidR="1A84A2B6" w:rsidRPr="00150CCB">
        <w:t xml:space="preserve">, D., </w:t>
      </w:r>
      <w:proofErr w:type="spellStart"/>
      <w:r w:rsidR="1A84A2B6" w:rsidRPr="00150CCB">
        <w:t>Arriarán</w:t>
      </w:r>
      <w:proofErr w:type="spellEnd"/>
      <w:r w:rsidR="1A84A2B6" w:rsidRPr="00150CCB">
        <w:t xml:space="preserve">, S., Romero, M., Agnelli, S., </w:t>
      </w:r>
      <w:proofErr w:type="spellStart"/>
      <w:r w:rsidR="1A84A2B6" w:rsidRPr="00150CCB">
        <w:t>Remesar</w:t>
      </w:r>
      <w:proofErr w:type="spellEnd"/>
      <w:r w:rsidR="1A84A2B6" w:rsidRPr="00150CCB">
        <w:t xml:space="preserve">, X., Fernández-López, J. A., &amp; Alemany, M. (2014). Cultured 3T3L1 adipocytes dispose of excess medium glucose as lactate under abundant oxygen availability. </w:t>
      </w:r>
      <w:r w:rsidR="1A84A2B6" w:rsidRPr="00150CCB">
        <w:rPr>
          <w:i/>
        </w:rPr>
        <w:t>Scientific Reports, 4,</w:t>
      </w:r>
      <w:r w:rsidR="1A84A2B6" w:rsidRPr="00150CCB">
        <w:t xml:space="preserve"> 3663. </w:t>
      </w:r>
      <w:hyperlink r:id="rId134">
        <w:r w:rsidR="1A84A2B6" w:rsidRPr="00150CCB">
          <w:rPr>
            <w:rStyle w:val="Hyperlink"/>
            <w:rFonts w:ascii="Calibri" w:eastAsia="Calibri" w:hAnsi="Calibri" w:cs="Calibri"/>
          </w:rPr>
          <w:t>https://doi.org/10.1038/srep03663</w:t>
        </w:r>
      </w:hyperlink>
    </w:p>
    <w:p w14:paraId="0784501D" w14:textId="4C54375C" w:rsidR="72444519" w:rsidRPr="00150CCB" w:rsidRDefault="53D72B1A" w:rsidP="00A01585">
      <w:pPr>
        <w:pStyle w:val="ListParagraph"/>
        <w:numPr>
          <w:ilvl w:val="0"/>
          <w:numId w:val="7"/>
        </w:numPr>
        <w:spacing w:line="276" w:lineRule="auto"/>
      </w:pPr>
      <w:r w:rsidRPr="00150CCB">
        <w:t xml:space="preserve">Sahoo, D. R., &amp; Biswal, T. (2021). Alginate and its application to tissue engineering. </w:t>
      </w:r>
      <w:r w:rsidRPr="00150CCB">
        <w:rPr>
          <w:i/>
        </w:rPr>
        <w:t>SN Applied Sciences, 3</w:t>
      </w:r>
      <w:r w:rsidRPr="00150CCB">
        <w:t xml:space="preserve">(1), 30. </w:t>
      </w:r>
      <w:hyperlink r:id="rId135">
        <w:r w:rsidRPr="00150CCB">
          <w:rPr>
            <w:rStyle w:val="Hyperlink"/>
            <w:rFonts w:ascii="Calibri" w:eastAsia="Calibri" w:hAnsi="Calibri" w:cs="Calibri"/>
          </w:rPr>
          <w:t>https://doi.org/10.1007/s42452-020-04096-w</w:t>
        </w:r>
      </w:hyperlink>
    </w:p>
    <w:p w14:paraId="22A8FD0B" w14:textId="72EB43EF" w:rsidR="00716884" w:rsidRPr="00150CCB" w:rsidRDefault="628944E5" w:rsidP="00A01585">
      <w:pPr>
        <w:pStyle w:val="ListParagraph"/>
        <w:numPr>
          <w:ilvl w:val="0"/>
          <w:numId w:val="7"/>
        </w:numPr>
        <w:spacing w:line="276" w:lineRule="auto"/>
      </w:pPr>
      <w:r w:rsidRPr="00150CCB">
        <w:t>Sastri, V. R. (2014). Material requirements for plastics used in medical devices. </w:t>
      </w:r>
      <w:r w:rsidRPr="00150CCB">
        <w:rPr>
          <w:i/>
        </w:rPr>
        <w:t>Plastics in medical devices</w:t>
      </w:r>
      <w:r w:rsidRPr="00150CCB">
        <w:t>, 33-54.</w:t>
      </w:r>
      <w:r w:rsidR="57264662" w:rsidRPr="00150CCB">
        <w:t xml:space="preserve"> </w:t>
      </w:r>
      <w:hyperlink r:id="rId136">
        <w:r w:rsidR="0B33F29A" w:rsidRPr="00150CCB">
          <w:rPr>
            <w:rStyle w:val="Hyperlink"/>
            <w:rFonts w:ascii="Calibri" w:eastAsia="Calibri" w:hAnsi="Calibri" w:cs="Calibri"/>
          </w:rPr>
          <w:t>https://doi.org/10.1016/B978-1-4557-3201-2.00004-5</w:t>
        </w:r>
      </w:hyperlink>
    </w:p>
    <w:p w14:paraId="3B503202" w14:textId="28550182" w:rsidR="0057794D" w:rsidRPr="00150CCB" w:rsidRDefault="0B33F29A" w:rsidP="00A01585">
      <w:pPr>
        <w:pStyle w:val="ListParagraph"/>
        <w:numPr>
          <w:ilvl w:val="0"/>
          <w:numId w:val="7"/>
        </w:numPr>
        <w:spacing w:line="276" w:lineRule="auto"/>
      </w:pPr>
      <w:r w:rsidRPr="00150CCB">
        <w:t xml:space="preserve">Schaub, J., Ankenbauer, A., </w:t>
      </w:r>
      <w:proofErr w:type="spellStart"/>
      <w:r w:rsidRPr="00150CCB">
        <w:t>Habicher</w:t>
      </w:r>
      <w:proofErr w:type="spellEnd"/>
      <w:r w:rsidRPr="00150CCB">
        <w:t xml:space="preserve">, T., Löffler, M., Maguire, N., Monteil, D., </w:t>
      </w:r>
      <w:proofErr w:type="spellStart"/>
      <w:r w:rsidRPr="00150CCB">
        <w:t>Püngel</w:t>
      </w:r>
      <w:proofErr w:type="spellEnd"/>
      <w:r w:rsidRPr="00150CCB">
        <w:t xml:space="preserve">, S., Stepper, L., Stiefel, F., </w:t>
      </w:r>
      <w:proofErr w:type="spellStart"/>
      <w:r w:rsidRPr="00150CCB">
        <w:t>Thoma</w:t>
      </w:r>
      <w:proofErr w:type="spellEnd"/>
      <w:r w:rsidRPr="00150CCB">
        <w:t xml:space="preserve">, J., </w:t>
      </w:r>
      <w:proofErr w:type="spellStart"/>
      <w:r w:rsidRPr="00150CCB">
        <w:t>Unsöld</w:t>
      </w:r>
      <w:proofErr w:type="spellEnd"/>
      <w:r w:rsidRPr="00150CCB">
        <w:t xml:space="preserve">, A., Walther, J., Wayne, C., &amp; Wucherpfennig, T. (2023). Process intensification in biopharmaceutical process development and production–An industrial perspective. </w:t>
      </w:r>
      <w:r w:rsidRPr="00150CCB">
        <w:rPr>
          <w:i/>
        </w:rPr>
        <w:t>Physical Sciences Reviews, 9(9),</w:t>
      </w:r>
      <w:r w:rsidRPr="00150CCB">
        <w:t xml:space="preserve"> 2989–3041. </w:t>
      </w:r>
      <w:hyperlink r:id="rId137">
        <w:r w:rsidRPr="00150CCB">
          <w:rPr>
            <w:rStyle w:val="Hyperlink"/>
            <w:rFonts w:ascii="Calibri" w:eastAsia="Calibri" w:hAnsi="Calibri" w:cs="Calibri"/>
          </w:rPr>
          <w:t>https://doi.org/10.1515/psr-2022-0113</w:t>
        </w:r>
      </w:hyperlink>
    </w:p>
    <w:p w14:paraId="61572D34" w14:textId="1C9EDF34" w:rsidR="00730CB6" w:rsidRPr="00150CCB" w:rsidRDefault="00730CB6" w:rsidP="00730CB6">
      <w:pPr>
        <w:pStyle w:val="ListParagraph"/>
        <w:numPr>
          <w:ilvl w:val="0"/>
          <w:numId w:val="7"/>
        </w:numPr>
      </w:pPr>
      <w:r w:rsidRPr="00DC4113">
        <w:t>Schop, D. (</w:t>
      </w:r>
      <w:proofErr w:type="spellStart"/>
      <w:r w:rsidRPr="00DC4113">
        <w:t>2010b</w:t>
      </w:r>
      <w:proofErr w:type="spellEnd"/>
      <w:r w:rsidRPr="00DC4113">
        <w:t xml:space="preserve">). </w:t>
      </w:r>
      <w:r w:rsidRPr="00730CB6">
        <w:rPr>
          <w:i/>
          <w:iCs/>
        </w:rPr>
        <w:t>Growth and metabolism of mesenchymal stem cells cultivated on microcarriers</w:t>
      </w:r>
      <w:r w:rsidRPr="00DC4113">
        <w:t>.</w:t>
      </w:r>
    </w:p>
    <w:p w14:paraId="63405B6B" w14:textId="11E656C3" w:rsidR="0C484820" w:rsidRPr="00150CCB" w:rsidRDefault="0C484820" w:rsidP="00A01585">
      <w:pPr>
        <w:pStyle w:val="ListParagraph"/>
        <w:numPr>
          <w:ilvl w:val="0"/>
          <w:numId w:val="7"/>
        </w:numPr>
        <w:spacing w:line="276" w:lineRule="auto"/>
        <w:rPr>
          <w:rStyle w:val="Hyperlink"/>
          <w:rFonts w:ascii="Calibri" w:eastAsia="Calibri" w:hAnsi="Calibri" w:cs="Calibri"/>
          <w:u w:val="none"/>
        </w:rPr>
      </w:pPr>
      <w:proofErr w:type="spellStart"/>
      <w:r w:rsidRPr="00150CCB">
        <w:t>Sedlá</w:t>
      </w:r>
      <w:r w:rsidRPr="00150CCB">
        <w:rPr>
          <w:rFonts w:ascii="Calibri" w:hAnsi="Calibri" w:cs="Calibri"/>
        </w:rPr>
        <w:t>ř</w:t>
      </w:r>
      <w:proofErr w:type="spellEnd"/>
      <w:r w:rsidRPr="00150CCB">
        <w:t>, A., Tr</w:t>
      </w:r>
      <w:r w:rsidRPr="00150CCB">
        <w:rPr>
          <w:rFonts w:ascii="Malgun Gothic" w:hAnsi="Malgun Gothic" w:cs="Malgun Gothic"/>
        </w:rPr>
        <w:t>á</w:t>
      </w:r>
      <w:r w:rsidRPr="00150CCB">
        <w:t>vn</w:t>
      </w:r>
      <w:r w:rsidRPr="00150CCB">
        <w:rPr>
          <w:rFonts w:ascii="Malgun Gothic" w:hAnsi="Malgun Gothic" w:cs="Malgun Gothic"/>
        </w:rPr>
        <w:t>í</w:t>
      </w:r>
      <w:r w:rsidRPr="00150CCB">
        <w:rPr>
          <w:rFonts w:ascii="Calibri" w:hAnsi="Calibri" w:cs="Calibri"/>
        </w:rPr>
        <w:t>č</w:t>
      </w:r>
      <w:r w:rsidRPr="00150CCB">
        <w:t>kov</w:t>
      </w:r>
      <w:r w:rsidRPr="00150CCB">
        <w:rPr>
          <w:rFonts w:ascii="Malgun Gothic" w:hAnsi="Malgun Gothic" w:cs="Malgun Gothic"/>
        </w:rPr>
        <w:t>á</w:t>
      </w:r>
      <w:r w:rsidRPr="00150CCB">
        <w:t>, M., Mat</w:t>
      </w:r>
      <w:r w:rsidRPr="00150CCB">
        <w:rPr>
          <w:rFonts w:ascii="Calibri" w:hAnsi="Calibri" w:cs="Calibri"/>
        </w:rPr>
        <w:t>ě</w:t>
      </w:r>
      <w:r w:rsidRPr="00150CCB">
        <w:t>jka, R., Pra</w:t>
      </w:r>
      <w:r w:rsidRPr="00150CCB">
        <w:rPr>
          <w:rFonts w:ascii="Malgun Gothic" w:hAnsi="Malgun Gothic" w:cs="Malgun Gothic"/>
        </w:rPr>
        <w:t>žá</w:t>
      </w:r>
      <w:r w:rsidRPr="00150CCB">
        <w:t xml:space="preserve">k, </w:t>
      </w:r>
      <w:r w:rsidRPr="00150CCB">
        <w:rPr>
          <w:rFonts w:ascii="Malgun Gothic" w:hAnsi="Malgun Gothic" w:cs="Malgun Gothic"/>
        </w:rPr>
        <w:t>Š</w:t>
      </w:r>
      <w:r w:rsidRPr="00150CCB">
        <w:t>., M</w:t>
      </w:r>
      <w:r w:rsidRPr="00150CCB">
        <w:rPr>
          <w:rFonts w:ascii="Malgun Gothic" w:hAnsi="Malgun Gothic" w:cs="Malgun Gothic"/>
        </w:rPr>
        <w:t>é</w:t>
      </w:r>
      <w:r w:rsidRPr="00150CCB">
        <w:t>sz</w:t>
      </w:r>
      <w:r w:rsidRPr="00150CCB">
        <w:rPr>
          <w:rFonts w:ascii="Malgun Gothic" w:hAnsi="Malgun Gothic" w:cs="Malgun Gothic"/>
        </w:rPr>
        <w:t>á</w:t>
      </w:r>
      <w:r w:rsidRPr="00150CCB">
        <w:t xml:space="preserve">ros, Z., </w:t>
      </w:r>
      <w:proofErr w:type="spellStart"/>
      <w:r w:rsidRPr="00150CCB">
        <w:t>Bojarov</w:t>
      </w:r>
      <w:r w:rsidRPr="00150CCB">
        <w:rPr>
          <w:rFonts w:ascii="Malgun Gothic" w:hAnsi="Malgun Gothic" w:cs="Malgun Gothic"/>
        </w:rPr>
        <w:t>á</w:t>
      </w:r>
      <w:proofErr w:type="spellEnd"/>
      <w:r w:rsidRPr="00150CCB">
        <w:t xml:space="preserve">, P., </w:t>
      </w:r>
      <w:proofErr w:type="spellStart"/>
      <w:r w:rsidRPr="00150CCB">
        <w:t>Ba</w:t>
      </w:r>
      <w:r w:rsidRPr="00150CCB">
        <w:rPr>
          <w:rFonts w:ascii="Calibri" w:hAnsi="Calibri" w:cs="Calibri"/>
        </w:rPr>
        <w:t>č</w:t>
      </w:r>
      <w:r w:rsidRPr="00150CCB">
        <w:rPr>
          <w:rFonts w:ascii="Malgun Gothic" w:hAnsi="Malgun Gothic" w:cs="Malgun Gothic"/>
        </w:rPr>
        <w:t>á</w:t>
      </w:r>
      <w:r w:rsidRPr="00150CCB">
        <w:t>kov</w:t>
      </w:r>
      <w:r w:rsidRPr="00150CCB">
        <w:rPr>
          <w:rFonts w:ascii="Malgun Gothic" w:hAnsi="Malgun Gothic" w:cs="Malgun Gothic"/>
        </w:rPr>
        <w:t>á</w:t>
      </w:r>
      <w:proofErr w:type="spellEnd"/>
      <w:r w:rsidRPr="00150CCB">
        <w:t xml:space="preserve">, L., </w:t>
      </w:r>
      <w:proofErr w:type="spellStart"/>
      <w:r w:rsidRPr="00150CCB">
        <w:t>K</w:t>
      </w:r>
      <w:r w:rsidRPr="00150CCB">
        <w:rPr>
          <w:rFonts w:ascii="Calibri" w:hAnsi="Calibri" w:cs="Calibri"/>
        </w:rPr>
        <w:t>ř</w:t>
      </w:r>
      <w:r w:rsidRPr="00150CCB">
        <w:t>en</w:t>
      </w:r>
      <w:proofErr w:type="spellEnd"/>
      <w:r w:rsidRPr="00150CCB">
        <w:t>, V., &amp; Sl</w:t>
      </w:r>
      <w:r w:rsidRPr="00150CCB">
        <w:rPr>
          <w:rFonts w:ascii="Malgun Gothic" w:hAnsi="Malgun Gothic" w:cs="Malgun Gothic"/>
        </w:rPr>
        <w:t>á</w:t>
      </w:r>
      <w:r w:rsidRPr="00150CCB">
        <w:t>mov</w:t>
      </w:r>
      <w:r w:rsidRPr="00150CCB">
        <w:rPr>
          <w:rFonts w:ascii="Malgun Gothic" w:hAnsi="Malgun Gothic" w:cs="Malgun Gothic"/>
        </w:rPr>
        <w:t>á</w:t>
      </w:r>
      <w:r w:rsidRPr="00150CCB">
        <w:t xml:space="preserve">, K. (2021). Growth Factors VEGF-A165 and FGF-2 as multifunctional biomolecules governing cell adhesion and proliferation. International Journal of Molecular Sciences, 22(4), 1843. </w:t>
      </w:r>
      <w:hyperlink r:id="rId138">
        <w:r w:rsidRPr="00150CCB">
          <w:rPr>
            <w:rStyle w:val="Hyperlink"/>
            <w:rFonts w:ascii="Calibri" w:eastAsia="Calibri" w:hAnsi="Calibri" w:cs="Calibri"/>
            <w:u w:val="none"/>
          </w:rPr>
          <w:t>https://doi.org/10.3390/ijms22041843</w:t>
        </w:r>
      </w:hyperlink>
    </w:p>
    <w:p w14:paraId="00A22DE6" w14:textId="52518A7E" w:rsidR="00301F0E" w:rsidRPr="00150CCB" w:rsidRDefault="628944E5" w:rsidP="00A01585">
      <w:pPr>
        <w:pStyle w:val="ListParagraph"/>
        <w:numPr>
          <w:ilvl w:val="0"/>
          <w:numId w:val="7"/>
        </w:numPr>
        <w:spacing w:line="276" w:lineRule="auto"/>
        <w:rPr>
          <w:rStyle w:val="Hyperlink"/>
          <w:rFonts w:ascii="Calibri" w:eastAsia="Calibri" w:hAnsi="Calibri" w:cs="Calibri"/>
        </w:rPr>
      </w:pPr>
      <w:r w:rsidRPr="00150CCB">
        <w:t>Seiberling, D. A., &amp; Ratz, A. J. (2018). Engineering Considerations for CIP/SIP Systems. In </w:t>
      </w:r>
      <w:r w:rsidRPr="00150CCB">
        <w:rPr>
          <w:i/>
        </w:rPr>
        <w:t>Sterile Pharmaceutical Products</w:t>
      </w:r>
      <w:r w:rsidRPr="00150CCB">
        <w:t> (pp. 135-219). Routledge.</w:t>
      </w:r>
      <w:r w:rsidR="001B8269" w:rsidRPr="00150CCB">
        <w:t xml:space="preserve"> </w:t>
      </w:r>
      <w:r w:rsidR="1E9F8009" w:rsidRPr="00150CCB">
        <w:t xml:space="preserve"> </w:t>
      </w:r>
      <w:hyperlink r:id="rId139">
        <w:r w:rsidR="5A47DFA5" w:rsidRPr="00150CCB">
          <w:rPr>
            <w:rStyle w:val="Hyperlink"/>
            <w:rFonts w:ascii="Calibri" w:eastAsia="Calibri" w:hAnsi="Calibri" w:cs="Calibri"/>
          </w:rPr>
          <w:t>https://doi.org/10.1201/9780203738320-5</w:t>
        </w:r>
      </w:hyperlink>
    </w:p>
    <w:p w14:paraId="357EEE86" w14:textId="0D8E7B15" w:rsidR="53ABE480" w:rsidRPr="00150CCB" w:rsidRDefault="53ABE480" w:rsidP="00A01585">
      <w:pPr>
        <w:pStyle w:val="ListParagraph"/>
        <w:numPr>
          <w:ilvl w:val="0"/>
          <w:numId w:val="7"/>
        </w:numPr>
        <w:spacing w:line="276" w:lineRule="auto"/>
      </w:pPr>
      <w:r w:rsidRPr="00150CCB">
        <w:t xml:space="preserve">Sinke, P., &amp; Odegard, I. (2021). </w:t>
      </w:r>
      <w:r w:rsidRPr="00150CCB">
        <w:rPr>
          <w:i/>
        </w:rPr>
        <w:t>LCA of cultivated meat: Future projections for different scenarios</w:t>
      </w:r>
      <w:r w:rsidRPr="00150CCB">
        <w:t xml:space="preserve"> (Report No. </w:t>
      </w:r>
      <w:r w:rsidR="6C5B8898" w:rsidRPr="00150CCB">
        <w:t>21.190107</w:t>
      </w:r>
      <w:r w:rsidRPr="00150CCB">
        <w:t xml:space="preserve">.019). CE Delft. </w:t>
      </w:r>
      <w:hyperlink r:id="rId140">
        <w:r w:rsidRPr="00150CCB">
          <w:rPr>
            <w:rStyle w:val="Hyperlink"/>
            <w:rFonts w:ascii="Calibri" w:eastAsia="Calibri" w:hAnsi="Calibri" w:cs="Calibri"/>
          </w:rPr>
          <w:t>www.cedelft.eu</w:t>
        </w:r>
      </w:hyperlink>
    </w:p>
    <w:p w14:paraId="3E4967DC" w14:textId="2C72A3BD" w:rsidR="5621994C" w:rsidRPr="00150CCB" w:rsidRDefault="1AE5437F" w:rsidP="00A01585">
      <w:pPr>
        <w:pStyle w:val="ListParagraph"/>
        <w:numPr>
          <w:ilvl w:val="0"/>
          <w:numId w:val="7"/>
        </w:numPr>
        <w:spacing w:line="276" w:lineRule="auto"/>
      </w:pPr>
      <w:proofErr w:type="spellStart"/>
      <w:r w:rsidRPr="00150CCB">
        <w:t>Smidsrød</w:t>
      </w:r>
      <w:proofErr w:type="spellEnd"/>
      <w:r w:rsidRPr="00150CCB">
        <w:t xml:space="preserve">, O., &amp; </w:t>
      </w:r>
      <w:proofErr w:type="spellStart"/>
      <w:r w:rsidRPr="00150CCB">
        <w:t>Skjåk-Bræk</w:t>
      </w:r>
      <w:proofErr w:type="spellEnd"/>
      <w:r w:rsidRPr="00150CCB">
        <w:t xml:space="preserve">, G. (1990). Alginate as immobilization matrix for cells. </w:t>
      </w:r>
      <w:r w:rsidRPr="00150CCB">
        <w:rPr>
          <w:i/>
        </w:rPr>
        <w:t>Trends in Biotechnology, 8</w:t>
      </w:r>
      <w:r w:rsidRPr="00150CCB">
        <w:t xml:space="preserve">(3), 71–78. </w:t>
      </w:r>
      <w:hyperlink r:id="rId141">
        <w:r w:rsidRPr="00150CCB">
          <w:rPr>
            <w:rStyle w:val="Hyperlink"/>
            <w:rFonts w:ascii="Calibri" w:eastAsia="Calibri" w:hAnsi="Calibri" w:cs="Calibri"/>
          </w:rPr>
          <w:t>https://doi.org/10.1016/0167-7799(90)90139-O</w:t>
        </w:r>
      </w:hyperlink>
    </w:p>
    <w:p w14:paraId="1CA68EF6" w14:textId="00863D24" w:rsidR="2F800850" w:rsidRPr="00150CCB" w:rsidRDefault="655DBB5C" w:rsidP="00A01585">
      <w:pPr>
        <w:pStyle w:val="ListParagraph"/>
        <w:numPr>
          <w:ilvl w:val="0"/>
          <w:numId w:val="7"/>
        </w:numPr>
        <w:spacing w:line="276" w:lineRule="auto"/>
        <w:rPr>
          <w:color w:val="000000" w:themeColor="text1"/>
        </w:rPr>
      </w:pPr>
      <w:r w:rsidRPr="00150CCB">
        <w:t xml:space="preserve">Song, W., Liu, P., Li, H., &amp; Ding, S. (2022). Large-Scale Expansion of Porcine Adipose-Derived Stem Cells Based on Microcarriers System for Cultured Meat Production. </w:t>
      </w:r>
      <w:r w:rsidRPr="00150CCB">
        <w:rPr>
          <w:i/>
        </w:rPr>
        <w:t>Foods (Basel, Switzerland)</w:t>
      </w:r>
      <w:r w:rsidRPr="00150CCB">
        <w:t xml:space="preserve">, </w:t>
      </w:r>
      <w:r w:rsidRPr="00150CCB">
        <w:rPr>
          <w:i/>
        </w:rPr>
        <w:t>11</w:t>
      </w:r>
      <w:r w:rsidRPr="00150CCB">
        <w:t xml:space="preserve">(21), 3364. </w:t>
      </w:r>
      <w:hyperlink r:id="rId142">
        <w:r w:rsidRPr="00150CCB">
          <w:rPr>
            <w:rStyle w:val="Hyperlink"/>
            <w:rFonts w:ascii="Calibri" w:eastAsia="Calibri" w:hAnsi="Calibri" w:cs="Calibri"/>
          </w:rPr>
          <w:t>https://doi.org/10.3390/foods11213364</w:t>
        </w:r>
      </w:hyperlink>
    </w:p>
    <w:p w14:paraId="04B6C1EE" w14:textId="2F2E708D" w:rsidR="6A6ADD2D" w:rsidRPr="00150CCB" w:rsidRDefault="6A6ADD2D" w:rsidP="00A01585">
      <w:pPr>
        <w:pStyle w:val="ListParagraph"/>
        <w:numPr>
          <w:ilvl w:val="0"/>
          <w:numId w:val="7"/>
        </w:numPr>
        <w:spacing w:line="276" w:lineRule="auto"/>
      </w:pPr>
      <w:r w:rsidRPr="00150CCB">
        <w:t>Sousa, A. M., Pereira, M. J., &amp; Matos, H. A. (2022). Oil-in-water and water-in-oil emulsions formation and demulsification. </w:t>
      </w:r>
      <w:r w:rsidRPr="00150CCB">
        <w:rPr>
          <w:i/>
        </w:rPr>
        <w:t>Journal of Petroleum Science and Engineering</w:t>
      </w:r>
      <w:r w:rsidRPr="00150CCB">
        <w:t>, </w:t>
      </w:r>
      <w:r w:rsidRPr="00150CCB">
        <w:rPr>
          <w:i/>
        </w:rPr>
        <w:t>210</w:t>
      </w:r>
      <w:r w:rsidRPr="00150CCB">
        <w:t>, 110041.</w:t>
      </w:r>
    </w:p>
    <w:p w14:paraId="505FCFDE" w14:textId="1E0AEAD3" w:rsidR="00AB5297" w:rsidRPr="00150CCB" w:rsidRDefault="1DE18485" w:rsidP="00A01585">
      <w:pPr>
        <w:pStyle w:val="ListParagraph"/>
        <w:numPr>
          <w:ilvl w:val="0"/>
          <w:numId w:val="7"/>
        </w:numPr>
        <w:spacing w:line="276" w:lineRule="auto"/>
      </w:pPr>
      <w:r w:rsidRPr="00150CCB">
        <w:t>Specht, L. (2020). An analysis of bioprocess and medium costs for cultivated meat. The Good Food Institute, Washington, DC.</w:t>
      </w:r>
    </w:p>
    <w:p w14:paraId="7AB9C347" w14:textId="07DCCEE4" w:rsidR="008D714E" w:rsidRPr="00C27A64" w:rsidRDefault="38C787AA" w:rsidP="00A01585">
      <w:pPr>
        <w:pStyle w:val="ListParagraph"/>
        <w:numPr>
          <w:ilvl w:val="0"/>
          <w:numId w:val="7"/>
        </w:numPr>
        <w:spacing w:line="276" w:lineRule="auto"/>
        <w:rPr>
          <w:rFonts w:ascii="Calibri" w:hAnsi="Calibri" w:cs="Calibri"/>
          <w:b/>
          <w:color w:val="467886"/>
          <w:u w:val="single"/>
        </w:rPr>
      </w:pPr>
      <w:r w:rsidRPr="00150CCB">
        <w:t xml:space="preserve">Stanitsas, M., &amp; </w:t>
      </w:r>
      <w:proofErr w:type="spellStart"/>
      <w:r w:rsidRPr="00150CCB">
        <w:t>Kirytopoulos</w:t>
      </w:r>
      <w:proofErr w:type="spellEnd"/>
      <w:r w:rsidRPr="00150CCB">
        <w:t>, K. (2023). Sustainable energy strategies for power purchase agreements (</w:t>
      </w:r>
      <w:proofErr w:type="spellStart"/>
      <w:r w:rsidRPr="00150CCB">
        <w:t>ppas</w:t>
      </w:r>
      <w:proofErr w:type="spellEnd"/>
      <w:r w:rsidRPr="00150CCB">
        <w:t>). </w:t>
      </w:r>
      <w:r w:rsidRPr="00150CCB">
        <w:rPr>
          <w:i/>
        </w:rPr>
        <w:t>Sustainability</w:t>
      </w:r>
      <w:r w:rsidRPr="00150CCB">
        <w:t>, </w:t>
      </w:r>
      <w:r w:rsidRPr="00150CCB">
        <w:rPr>
          <w:i/>
        </w:rPr>
        <w:t>15</w:t>
      </w:r>
      <w:r w:rsidRPr="00150CCB">
        <w:t xml:space="preserve">(8), 6638. </w:t>
      </w:r>
      <w:hyperlink r:id="rId143">
        <w:r w:rsidRPr="00B26018">
          <w:rPr>
            <w:rStyle w:val="Hyperlink"/>
            <w:rFonts w:ascii="Calibri" w:hAnsi="Calibri" w:cs="Calibri"/>
          </w:rPr>
          <w:t>https://doi.org/10.3390/su15086638</w:t>
        </w:r>
      </w:hyperlink>
    </w:p>
    <w:p w14:paraId="0E143170" w14:textId="7EFADB68" w:rsidR="00C27A64" w:rsidRPr="00C27A64" w:rsidRDefault="00C27A64" w:rsidP="00C27A64">
      <w:pPr>
        <w:pStyle w:val="ListParagraph"/>
        <w:numPr>
          <w:ilvl w:val="0"/>
          <w:numId w:val="7"/>
        </w:numPr>
        <w:rPr>
          <w:rStyle w:val="Hyperlink"/>
          <w:color w:val="auto"/>
          <w:u w:val="none"/>
        </w:rPr>
      </w:pPr>
      <w:proofErr w:type="spellStart"/>
      <w:r>
        <w:t>Stenkula</w:t>
      </w:r>
      <w:proofErr w:type="spellEnd"/>
      <w:r>
        <w:t xml:space="preserve">, K. G., &amp; Erlanson-Albertsson, C. (2018). Adipose cell size: importance in health and disease. </w:t>
      </w:r>
      <w:r w:rsidRPr="00C27A64">
        <w:rPr>
          <w:i/>
          <w:iCs/>
        </w:rPr>
        <w:t>AJP Regulatory Integrative and Comparative Physiology</w:t>
      </w:r>
      <w:r>
        <w:t xml:space="preserve">, </w:t>
      </w:r>
      <w:r w:rsidRPr="00C27A64">
        <w:rPr>
          <w:i/>
          <w:iCs/>
        </w:rPr>
        <w:t>315</w:t>
      </w:r>
      <w:r>
        <w:t xml:space="preserve">(2), </w:t>
      </w:r>
      <w:proofErr w:type="spellStart"/>
      <w:r>
        <w:t>R284</w:t>
      </w:r>
      <w:proofErr w:type="spellEnd"/>
      <w:r>
        <w:t>–</w:t>
      </w:r>
      <w:proofErr w:type="spellStart"/>
      <w:r>
        <w:t>R295</w:t>
      </w:r>
      <w:proofErr w:type="spellEnd"/>
      <w:r>
        <w:t xml:space="preserve">. </w:t>
      </w:r>
      <w:hyperlink r:id="rId144">
        <w:r w:rsidRPr="364FAB5A">
          <w:rPr>
            <w:rStyle w:val="Hyperlink"/>
          </w:rPr>
          <w:t>https://doi.org/10.1152/ajpregu.00257.2017</w:t>
        </w:r>
      </w:hyperlink>
      <w:r>
        <w:t xml:space="preserve"> </w:t>
      </w:r>
    </w:p>
    <w:p w14:paraId="6BEB2183" w14:textId="73557CA9" w:rsidR="6BED6C8F" w:rsidRPr="00150CCB" w:rsidRDefault="02A8230A" w:rsidP="00A01585">
      <w:pPr>
        <w:pStyle w:val="ListParagraph"/>
        <w:numPr>
          <w:ilvl w:val="0"/>
          <w:numId w:val="7"/>
        </w:numPr>
        <w:spacing w:line="276" w:lineRule="auto"/>
        <w:rPr>
          <w:rStyle w:val="Hyperlink"/>
          <w:rFonts w:ascii="Calibri" w:hAnsi="Calibri" w:cs="Calibri"/>
          <w:b/>
          <w:bCs/>
        </w:rPr>
      </w:pPr>
      <w:r w:rsidRPr="00150CCB">
        <w:t xml:space="preserve">Stephens, N., Di Silvio, L., Dunsford, I., Ellis, M., Glencross, A., &amp; Sexton, A. (2018). Bringing cultured meat to market: Technical, socio-political, and regulatory challenges in cellular agriculture. </w:t>
      </w:r>
      <w:r w:rsidRPr="00150CCB">
        <w:rPr>
          <w:i/>
        </w:rPr>
        <w:t>Trends in Food Science &amp; Technology</w:t>
      </w:r>
      <w:r w:rsidRPr="00150CCB">
        <w:t xml:space="preserve">, </w:t>
      </w:r>
      <w:r w:rsidRPr="00150CCB">
        <w:rPr>
          <w:i/>
        </w:rPr>
        <w:t>78</w:t>
      </w:r>
      <w:r w:rsidRPr="00150CCB">
        <w:t xml:space="preserve">, 155–166. </w:t>
      </w:r>
      <w:hyperlink r:id="rId145">
        <w:r w:rsidRPr="00150CCB">
          <w:rPr>
            <w:rStyle w:val="Hyperlink"/>
            <w:rFonts w:ascii="Calibri" w:eastAsia="Cambria" w:hAnsi="Calibri" w:cs="Calibri"/>
          </w:rPr>
          <w:t>https://doi.org/10.1016/j.tifs.2018.04.010</w:t>
        </w:r>
      </w:hyperlink>
      <w:r w:rsidRPr="00150CCB">
        <w:t xml:space="preserve">  </w:t>
      </w:r>
    </w:p>
    <w:p w14:paraId="43E93EEC" w14:textId="3B105A51" w:rsidR="63D606C2" w:rsidRPr="00150CCB" w:rsidRDefault="63D606C2" w:rsidP="00A01585">
      <w:pPr>
        <w:pStyle w:val="ListParagraph"/>
        <w:numPr>
          <w:ilvl w:val="0"/>
          <w:numId w:val="7"/>
        </w:numPr>
        <w:spacing w:line="276" w:lineRule="auto"/>
      </w:pPr>
      <w:proofErr w:type="spellStart"/>
      <w:r w:rsidRPr="00BB0832">
        <w:rPr>
          <w:lang w:val="nl-NL"/>
        </w:rPr>
        <w:t>Strade</w:t>
      </w:r>
      <w:proofErr w:type="spellEnd"/>
      <w:r w:rsidRPr="00BB0832">
        <w:rPr>
          <w:lang w:val="nl-NL"/>
        </w:rPr>
        <w:t xml:space="preserve">, E., </w:t>
      </w:r>
      <w:proofErr w:type="spellStart"/>
      <w:r w:rsidRPr="00BB0832">
        <w:rPr>
          <w:lang w:val="nl-NL"/>
        </w:rPr>
        <w:t>Kalnina</w:t>
      </w:r>
      <w:proofErr w:type="spellEnd"/>
      <w:r w:rsidRPr="00BB0832">
        <w:rPr>
          <w:lang w:val="nl-NL"/>
        </w:rPr>
        <w:t xml:space="preserve">, D., &amp; </w:t>
      </w:r>
      <w:proofErr w:type="spellStart"/>
      <w:r w:rsidRPr="00BB0832">
        <w:rPr>
          <w:lang w:val="nl-NL"/>
        </w:rPr>
        <w:t>Kulczycka</w:t>
      </w:r>
      <w:proofErr w:type="spellEnd"/>
      <w:r w:rsidRPr="00BB0832">
        <w:rPr>
          <w:lang w:val="nl-NL"/>
        </w:rPr>
        <w:t xml:space="preserve">, J. (2020). </w:t>
      </w:r>
      <w:r w:rsidRPr="00150CCB">
        <w:t>Water efficiency and safe re-use of different grades of water-Topical issues for the pharmaceutical industry. Water resources and industry, 24, 100132. https://doi.org/10.1016/j.wri.2020.100132</w:t>
      </w:r>
    </w:p>
    <w:p w14:paraId="7133BE0E" w14:textId="0CA5BACD" w:rsidR="0018662E" w:rsidRPr="00150CCB" w:rsidRDefault="5E14FA76" w:rsidP="00A01585">
      <w:pPr>
        <w:pStyle w:val="ListParagraph"/>
        <w:numPr>
          <w:ilvl w:val="0"/>
          <w:numId w:val="7"/>
        </w:numPr>
        <w:spacing w:line="276" w:lineRule="auto"/>
      </w:pPr>
      <w:r w:rsidRPr="00150CCB">
        <w:t xml:space="preserve">Strobl, F., </w:t>
      </w:r>
      <w:proofErr w:type="spellStart"/>
      <w:r w:rsidRPr="00150CCB">
        <w:t>Dürkop</w:t>
      </w:r>
      <w:proofErr w:type="spellEnd"/>
      <w:r w:rsidRPr="00150CCB">
        <w:t xml:space="preserve">, M., Palmberger, D., &amp; </w:t>
      </w:r>
      <w:proofErr w:type="spellStart"/>
      <w:r w:rsidRPr="00150CCB">
        <w:t>Striedner</w:t>
      </w:r>
      <w:proofErr w:type="spellEnd"/>
      <w:r w:rsidRPr="00150CCB">
        <w:t xml:space="preserve">, G. (2020). Reconsider the shear paradigm—Stirring and aeration strategies in cell culture processes. </w:t>
      </w:r>
      <w:r w:rsidRPr="00150CCB">
        <w:rPr>
          <w:i/>
        </w:rPr>
        <w:t>Engineering in Life Sciences, 20(9),</w:t>
      </w:r>
      <w:r w:rsidRPr="00150CCB">
        <w:t xml:space="preserve"> 317–326. </w:t>
      </w:r>
      <w:hyperlink r:id="rId146">
        <w:r w:rsidRPr="00150CCB">
          <w:rPr>
            <w:rStyle w:val="Hyperlink"/>
            <w:rFonts w:ascii="Calibri" w:eastAsia="Calibri" w:hAnsi="Calibri" w:cs="Calibri"/>
          </w:rPr>
          <w:t>https://doi.org/10.1002/elsc.202000018</w:t>
        </w:r>
      </w:hyperlink>
    </w:p>
    <w:p w14:paraId="12ED380C" w14:textId="01C43743" w:rsidR="67AA83B6" w:rsidRPr="00150CCB" w:rsidRDefault="0FEF5EA5" w:rsidP="00A01585">
      <w:pPr>
        <w:pStyle w:val="ListParagraph"/>
        <w:numPr>
          <w:ilvl w:val="0"/>
          <w:numId w:val="7"/>
        </w:numPr>
        <w:spacing w:line="276" w:lineRule="auto"/>
        <w:rPr>
          <w:rStyle w:val="Hyperlink"/>
          <w:rFonts w:ascii="Calibri" w:eastAsia="Calibri" w:hAnsi="Calibri" w:cs="Calibri"/>
        </w:rPr>
      </w:pPr>
      <w:r w:rsidRPr="00150CCB">
        <w:t xml:space="preserve">Stucky, E. C., Schloss, R. S., Yarmush, M. L., &amp; Shreiber, D. I. (2015). Alginate micro-encapsulation of mesenchymal stromal cells enhances modulation of the neuro-inflammatory response. </w:t>
      </w:r>
      <w:r w:rsidRPr="00150CCB">
        <w:rPr>
          <w:i/>
        </w:rPr>
        <w:t>Cytotherapy</w:t>
      </w:r>
      <w:r w:rsidRPr="00150CCB">
        <w:t xml:space="preserve">, </w:t>
      </w:r>
      <w:r w:rsidRPr="00150CCB">
        <w:rPr>
          <w:i/>
        </w:rPr>
        <w:t>17</w:t>
      </w:r>
      <w:r w:rsidRPr="00150CCB">
        <w:t xml:space="preserve">(10), 1353–1364. </w:t>
      </w:r>
      <w:hyperlink r:id="rId147">
        <w:r w:rsidRPr="00150CCB">
          <w:rPr>
            <w:rStyle w:val="Hyperlink"/>
            <w:rFonts w:ascii="Calibri" w:eastAsia="Calibri" w:hAnsi="Calibri" w:cs="Calibri"/>
          </w:rPr>
          <w:t>https://doi.org/10.1016/j.jcyt.2015.05.002</w:t>
        </w:r>
      </w:hyperlink>
    </w:p>
    <w:p w14:paraId="50DCCC93" w14:textId="7746C9CC" w:rsidR="63EC58AD" w:rsidRPr="00150CCB" w:rsidRDefault="4D7FF4D5" w:rsidP="3B2D79A6">
      <w:pPr>
        <w:pStyle w:val="ListParagraph"/>
        <w:numPr>
          <w:ilvl w:val="0"/>
          <w:numId w:val="7"/>
        </w:numPr>
        <w:spacing w:line="276" w:lineRule="auto"/>
        <w:jc w:val="left"/>
        <w:rPr>
          <w:rFonts w:eastAsia="Arial"/>
        </w:rPr>
      </w:pPr>
      <w:r w:rsidRPr="00150CCB">
        <w:rPr>
          <w:rFonts w:eastAsia="Arial"/>
        </w:rPr>
        <w:t xml:space="preserve">Sugii, S., Wong, C. Y. Q., Lwin, A. K. O., &amp; Chew, L. J. M. (2022). Reassessment of adipocyte technology for cellular agriculture of alternative fat. </w:t>
      </w:r>
      <w:r w:rsidRPr="00150CCB">
        <w:rPr>
          <w:rFonts w:eastAsia="Arial"/>
          <w:i/>
        </w:rPr>
        <w:t>Comprehensive reviews in food science and food safety</w:t>
      </w:r>
      <w:r w:rsidRPr="00150CCB">
        <w:rPr>
          <w:rFonts w:eastAsia="Arial"/>
        </w:rPr>
        <w:t xml:space="preserve">, </w:t>
      </w:r>
      <w:r w:rsidRPr="00150CCB">
        <w:rPr>
          <w:rFonts w:eastAsia="Arial"/>
          <w:i/>
        </w:rPr>
        <w:t>21</w:t>
      </w:r>
      <w:r w:rsidRPr="00150CCB">
        <w:rPr>
          <w:rFonts w:eastAsia="Arial"/>
        </w:rPr>
        <w:t>(5), 4146–4163. https://doi.org/10.1111/1541-4337.13021</w:t>
      </w:r>
    </w:p>
    <w:p w14:paraId="5F2CD42C" w14:textId="20723D94" w:rsidR="2F2CFFC6" w:rsidRPr="004B2EC2" w:rsidRDefault="18B76ED3" w:rsidP="63EC58AD">
      <w:pPr>
        <w:pStyle w:val="ListParagraph"/>
        <w:numPr>
          <w:ilvl w:val="0"/>
          <w:numId w:val="7"/>
        </w:numPr>
        <w:spacing w:line="276" w:lineRule="auto"/>
        <w:rPr>
          <w:rFonts w:ascii="Calibri" w:eastAsia="Calibri" w:hAnsi="Calibri" w:cs="Calibri"/>
          <w:color w:val="0563C1"/>
          <w:u w:val="single"/>
        </w:rPr>
      </w:pPr>
      <w:r w:rsidRPr="00150CCB">
        <w:t xml:space="preserve">Sugii, S., Wong, C. Y. Q., Lwin, A. K. O., &amp; Chew, L. J. M. (2023). Alternative fat: redefining adipocytes for biomanufacturing cultivated meat. </w:t>
      </w:r>
      <w:r w:rsidRPr="00150CCB">
        <w:rPr>
          <w:i/>
        </w:rPr>
        <w:t>Trends in Biotechnology</w:t>
      </w:r>
      <w:r w:rsidRPr="00150CCB">
        <w:t>,</w:t>
      </w:r>
      <w:r w:rsidRPr="00150CCB">
        <w:rPr>
          <w:i/>
        </w:rPr>
        <w:t xml:space="preserve"> 41</w:t>
      </w:r>
      <w:r w:rsidRPr="00150CCB">
        <w:t xml:space="preserve">(5), 686-700. </w:t>
      </w:r>
      <w:hyperlink r:id="rId148">
        <w:r w:rsidRPr="00150CCB">
          <w:rPr>
            <w:rStyle w:val="Hyperlink"/>
            <w:rFonts w:ascii="Calibri" w:eastAsia="Calibri" w:hAnsi="Calibri" w:cs="Calibri"/>
            <w:color w:val="0563C1"/>
          </w:rPr>
          <w:t>https://doi.org/https://doi.org/10.1016/j.tibtech.2022.08.005</w:t>
        </w:r>
      </w:hyperlink>
    </w:p>
    <w:p w14:paraId="5FF42FD0" w14:textId="22A4AE89" w:rsidR="735C49F3" w:rsidRPr="00150CCB" w:rsidRDefault="0664DC40" w:rsidP="00A01585">
      <w:pPr>
        <w:pStyle w:val="ListParagraph"/>
        <w:numPr>
          <w:ilvl w:val="0"/>
          <w:numId w:val="7"/>
        </w:numPr>
        <w:spacing w:line="276" w:lineRule="auto"/>
      </w:pPr>
      <w:r w:rsidRPr="00150CCB">
        <w:t xml:space="preserve">Sun, J., &amp; Tan, H. (2013). Alginate-based biomaterials for regenerative medicine applications. </w:t>
      </w:r>
      <w:r w:rsidRPr="00150CCB">
        <w:rPr>
          <w:i/>
        </w:rPr>
        <w:t>Materials, 6</w:t>
      </w:r>
      <w:r w:rsidRPr="00150CCB">
        <w:t xml:space="preserve">(4), 1285–1309. </w:t>
      </w:r>
      <w:hyperlink r:id="rId149">
        <w:r w:rsidRPr="00150CCB">
          <w:rPr>
            <w:rStyle w:val="Hyperlink"/>
            <w:rFonts w:ascii="Calibri" w:eastAsia="Calibri" w:hAnsi="Calibri" w:cs="Calibri"/>
          </w:rPr>
          <w:t>https://doi.org/10.3390/ma6041285</w:t>
        </w:r>
      </w:hyperlink>
    </w:p>
    <w:p w14:paraId="189DCC06" w14:textId="7B0B7989" w:rsidR="008D714E" w:rsidRPr="00150CCB" w:rsidRDefault="38C787AA" w:rsidP="00A01585">
      <w:pPr>
        <w:pStyle w:val="ListParagraph"/>
        <w:numPr>
          <w:ilvl w:val="0"/>
          <w:numId w:val="7"/>
        </w:numPr>
        <w:spacing w:line="276" w:lineRule="auto"/>
      </w:pPr>
      <w:r w:rsidRPr="00150CCB">
        <w:t>Sun, W., &amp; Harrison, G. P. (2019). Wind-solar complementarity and effective use of distribution network capacity. </w:t>
      </w:r>
      <w:r w:rsidRPr="00150CCB">
        <w:rPr>
          <w:i/>
        </w:rPr>
        <w:t>Applied Energy</w:t>
      </w:r>
      <w:r w:rsidRPr="00150CCB">
        <w:t>, </w:t>
      </w:r>
      <w:r w:rsidRPr="00150CCB">
        <w:rPr>
          <w:i/>
        </w:rPr>
        <w:t>247</w:t>
      </w:r>
      <w:r w:rsidRPr="00150CCB">
        <w:t xml:space="preserve">, 89-101. </w:t>
      </w:r>
      <w:bookmarkStart w:id="163" w:name="_Hlk211268775"/>
      <w:r w:rsidR="008D714E" w:rsidRPr="00150CCB">
        <w:fldChar w:fldCharType="begin"/>
      </w:r>
      <w:r w:rsidR="008D714E" w:rsidRPr="00150CCB">
        <w:instrText>HYPERLINK "https://doi.org/10.1016/j.apenergy.2019.04.042"</w:instrText>
      </w:r>
      <w:r w:rsidR="008D714E" w:rsidRPr="00150CCB">
        <w:fldChar w:fldCharType="separate"/>
      </w:r>
      <w:r w:rsidRPr="00150CCB">
        <w:rPr>
          <w:rStyle w:val="Hyperlink"/>
          <w:rFonts w:ascii="Calibri" w:hAnsi="Calibri" w:cs="Calibri"/>
        </w:rPr>
        <w:t>https://doi.org/10.1016/j.apenergy.2019.04.042</w:t>
      </w:r>
      <w:bookmarkEnd w:id="163"/>
      <w:r w:rsidR="008D714E" w:rsidRPr="00150CCB">
        <w:fldChar w:fldCharType="end"/>
      </w:r>
    </w:p>
    <w:p w14:paraId="56D4E28F" w14:textId="7EF707B1" w:rsidR="00814E43" w:rsidRPr="00150CCB" w:rsidRDefault="00814E43" w:rsidP="00A01585">
      <w:pPr>
        <w:pStyle w:val="ListParagraph"/>
        <w:numPr>
          <w:ilvl w:val="0"/>
          <w:numId w:val="7"/>
        </w:numPr>
        <w:spacing w:line="276" w:lineRule="auto"/>
      </w:pPr>
      <w:r w:rsidRPr="00150CCB">
        <w:t xml:space="preserve">Sun, Y., Lin, C., &amp; Chou, Y. (2006). Establishment and characterization of a spontaneously immortalized porcine mammary epithelial cell line. </w:t>
      </w:r>
      <w:r w:rsidRPr="00150CCB">
        <w:rPr>
          <w:i/>
          <w:iCs/>
        </w:rPr>
        <w:t>Cell Biology International</w:t>
      </w:r>
      <w:r w:rsidRPr="00150CCB">
        <w:t xml:space="preserve">, </w:t>
      </w:r>
      <w:r w:rsidRPr="00150CCB">
        <w:rPr>
          <w:i/>
          <w:iCs/>
        </w:rPr>
        <w:t>30</w:t>
      </w:r>
      <w:r w:rsidRPr="00150CCB">
        <w:t xml:space="preserve">(12), 970–976. </w:t>
      </w:r>
      <w:hyperlink r:id="rId150" w:tgtFrame="_blank" w:history="1">
        <w:r w:rsidRPr="00150CCB">
          <w:rPr>
            <w:rStyle w:val="Hyperlink"/>
          </w:rPr>
          <w:t>https://doi.org/10.1016/j.cellbi.2006.06.023</w:t>
        </w:r>
      </w:hyperlink>
      <w:r w:rsidRPr="00150CCB">
        <w:t> </w:t>
      </w:r>
    </w:p>
    <w:p w14:paraId="70105A76" w14:textId="407D7CF5" w:rsidR="7A0B20C2" w:rsidRPr="00150CCB" w:rsidRDefault="331A27DB" w:rsidP="00A01585">
      <w:pPr>
        <w:pStyle w:val="ListParagraph"/>
        <w:numPr>
          <w:ilvl w:val="0"/>
          <w:numId w:val="7"/>
        </w:numPr>
        <w:spacing w:line="276" w:lineRule="auto"/>
      </w:pPr>
      <w:r w:rsidRPr="00150CCB">
        <w:t xml:space="preserve">Tan, W. H., &amp; Takeuchi, S. (2007). Monodisperse alginate hydrogel microbeads for cell encapsulation. </w:t>
      </w:r>
      <w:r w:rsidRPr="00150CCB">
        <w:rPr>
          <w:i/>
        </w:rPr>
        <w:t>Advanced Materials, 19</w:t>
      </w:r>
      <w:r w:rsidRPr="00150CCB">
        <w:t xml:space="preserve">(18), 2696–2701. </w:t>
      </w:r>
      <w:hyperlink r:id="rId151">
        <w:r w:rsidRPr="00150CCB">
          <w:rPr>
            <w:rStyle w:val="Hyperlink"/>
            <w:rFonts w:ascii="Calibri" w:eastAsia="Calibri" w:hAnsi="Calibri" w:cs="Calibri"/>
          </w:rPr>
          <w:t>https://doi.org/10.1002/adma.200700433</w:t>
        </w:r>
      </w:hyperlink>
    </w:p>
    <w:p w14:paraId="405E86AF" w14:textId="22764CD3" w:rsidR="00AB5297" w:rsidRPr="00150CCB" w:rsidRDefault="1DE18485" w:rsidP="00A01585">
      <w:pPr>
        <w:pStyle w:val="ListParagraph"/>
        <w:numPr>
          <w:ilvl w:val="0"/>
          <w:numId w:val="7"/>
        </w:numPr>
        <w:spacing w:line="276" w:lineRule="auto"/>
        <w:rPr>
          <w:rStyle w:val="Hyperlink"/>
          <w:rFonts w:ascii="Calibri" w:eastAsia="Calibri" w:hAnsi="Calibri" w:cs="Calibri"/>
        </w:rPr>
      </w:pPr>
      <w:proofErr w:type="spellStart"/>
      <w:r w:rsidRPr="00150CCB">
        <w:t>Tarapongpun</w:t>
      </w:r>
      <w:proofErr w:type="spellEnd"/>
      <w:r w:rsidRPr="00150CCB">
        <w:t xml:space="preserve">, T., </w:t>
      </w:r>
      <w:proofErr w:type="spellStart"/>
      <w:r w:rsidRPr="00150CCB">
        <w:t>Onlamoon</w:t>
      </w:r>
      <w:proofErr w:type="spellEnd"/>
      <w:r w:rsidRPr="00150CCB">
        <w:t xml:space="preserve">, N., Tabu, K., </w:t>
      </w:r>
      <w:proofErr w:type="spellStart"/>
      <w:r w:rsidRPr="00150CCB">
        <w:t>Chuthapisith</w:t>
      </w:r>
      <w:proofErr w:type="spellEnd"/>
      <w:r w:rsidRPr="00150CCB">
        <w:t xml:space="preserve">, S., &amp; Taga, T. (2024). The optimized priming effect of FGF-1 and FGF-2 enhances preadipocyte lineage commitment in human adipose-derived mesenchymal stem cells. Genes to Cells, 29(3), 231–253. </w:t>
      </w:r>
      <w:hyperlink r:id="rId152">
        <w:r w:rsidRPr="00150CCB">
          <w:rPr>
            <w:rStyle w:val="Hyperlink"/>
            <w:rFonts w:ascii="Calibri" w:eastAsia="Calibri" w:hAnsi="Calibri" w:cs="Calibri"/>
          </w:rPr>
          <w:t>https://doi.org/10.1111/gtc.13095</w:t>
        </w:r>
      </w:hyperlink>
    </w:p>
    <w:p w14:paraId="736AF8CB" w14:textId="4F6E4341" w:rsidR="03FA23BF" w:rsidRPr="00150CCB" w:rsidRDefault="03FA23BF" w:rsidP="00A01585">
      <w:pPr>
        <w:pStyle w:val="ListParagraph"/>
        <w:numPr>
          <w:ilvl w:val="0"/>
          <w:numId w:val="7"/>
        </w:numPr>
        <w:spacing w:line="276" w:lineRule="auto"/>
      </w:pPr>
      <w:r w:rsidRPr="00150CCB">
        <w:t xml:space="preserve">Teufel, F., Almagro Armenteros, J. J., Johansen, A. R., Gíslason, M. H., Pihl, S. I., </w:t>
      </w:r>
      <w:proofErr w:type="spellStart"/>
      <w:r w:rsidRPr="00150CCB">
        <w:t>Tsirigos</w:t>
      </w:r>
      <w:proofErr w:type="spellEnd"/>
      <w:r w:rsidRPr="00150CCB">
        <w:t xml:space="preserve">, K. D., Winther, O., Brunak, S., von Heijne, G., Nielsen, H., &amp; Petersen, T. N. (2022). </w:t>
      </w:r>
      <w:proofErr w:type="spellStart"/>
      <w:r w:rsidRPr="00150CCB">
        <w:t>SignalP</w:t>
      </w:r>
      <w:proofErr w:type="spellEnd"/>
      <w:r w:rsidRPr="00150CCB">
        <w:t xml:space="preserve"> 6.0 predicts all five types of signal peptides using protein language models. Nature Biotechnology, 40, 1023–1025. </w:t>
      </w:r>
      <w:hyperlink r:id="rId153">
        <w:r w:rsidRPr="00150CCB">
          <w:t>https://doi.org/10.1038/s41587-021-01156-3</w:t>
        </w:r>
      </w:hyperlink>
    </w:p>
    <w:p w14:paraId="562AE79B" w14:textId="5388ADA0" w:rsidR="26F1286A" w:rsidRPr="00150CCB" w:rsidRDefault="26F1286A" w:rsidP="00A01585">
      <w:pPr>
        <w:pStyle w:val="ListParagraph"/>
        <w:numPr>
          <w:ilvl w:val="0"/>
          <w:numId w:val="7"/>
        </w:numPr>
        <w:spacing w:line="276" w:lineRule="auto"/>
        <w:rPr>
          <w:rFonts w:eastAsia="Calibri"/>
          <w:color w:val="000000" w:themeColor="text1"/>
        </w:rPr>
      </w:pPr>
      <w:r w:rsidRPr="00150CCB">
        <w:rPr>
          <w:rFonts w:eastAsia="Calibri"/>
          <w:color w:val="000000" w:themeColor="text1"/>
        </w:rPr>
        <w:t xml:space="preserve">The Good Food Institute. (2024). </w:t>
      </w:r>
      <w:r w:rsidRPr="00150CCB">
        <w:rPr>
          <w:rFonts w:eastAsia="Calibri"/>
          <w:i/>
          <w:color w:val="000000" w:themeColor="text1"/>
        </w:rPr>
        <w:t>State of the Industry Report: Cultivated meat and seafood</w:t>
      </w:r>
      <w:r w:rsidRPr="00150CCB">
        <w:rPr>
          <w:rFonts w:eastAsia="Calibri"/>
          <w:color w:val="000000" w:themeColor="text1"/>
        </w:rPr>
        <w:t xml:space="preserve">. </w:t>
      </w:r>
      <w:hyperlink r:id="rId154">
        <w:r w:rsidRPr="00150CCB">
          <w:rPr>
            <w:rStyle w:val="Hyperlink"/>
            <w:rFonts w:ascii="Calibri" w:eastAsia="Calibri" w:hAnsi="Calibri" w:cs="Calibri"/>
          </w:rPr>
          <w:t>https://gfi.org/wp-content/uploads/2024/08/State-of-the-Industry-Report-Cultivated-meat-and-seafood.pdf</w:t>
        </w:r>
      </w:hyperlink>
    </w:p>
    <w:p w14:paraId="69523C98" w14:textId="2DFDD2B1" w:rsidR="054D0170" w:rsidRPr="00150CCB" w:rsidRDefault="054D0170" w:rsidP="00A01585">
      <w:pPr>
        <w:pStyle w:val="ListParagraph"/>
        <w:numPr>
          <w:ilvl w:val="0"/>
          <w:numId w:val="7"/>
        </w:numPr>
        <w:spacing w:line="276" w:lineRule="auto"/>
      </w:pPr>
      <w:r w:rsidRPr="00150CCB">
        <w:t>The UniProt Consortium. (2025). UniProt: The Universal Protein Knowledgebase in 2025. Nucleic Acids Research, 53(</w:t>
      </w:r>
      <w:proofErr w:type="spellStart"/>
      <w:r w:rsidRPr="00150CCB">
        <w:t>D1</w:t>
      </w:r>
      <w:proofErr w:type="spellEnd"/>
      <w:r w:rsidRPr="00150CCB">
        <w:t xml:space="preserve">), </w:t>
      </w:r>
      <w:proofErr w:type="spellStart"/>
      <w:r w:rsidRPr="00150CCB">
        <w:t>D609</w:t>
      </w:r>
      <w:proofErr w:type="spellEnd"/>
      <w:r w:rsidRPr="00150CCB">
        <w:t>–</w:t>
      </w:r>
      <w:proofErr w:type="spellStart"/>
      <w:r w:rsidRPr="00150CCB">
        <w:t>D617</w:t>
      </w:r>
      <w:proofErr w:type="spellEnd"/>
      <w:r w:rsidRPr="00150CCB">
        <w:t xml:space="preserve">. </w:t>
      </w:r>
      <w:hyperlink r:id="rId155">
        <w:r w:rsidRPr="00150CCB">
          <w:t>https://doi.org/10.1093/nar/gkae1010</w:t>
        </w:r>
      </w:hyperlink>
    </w:p>
    <w:p w14:paraId="050558FE" w14:textId="4391CE81" w:rsidR="20E2FBAA" w:rsidRPr="00150CCB" w:rsidRDefault="20E2FBAA" w:rsidP="00A01585">
      <w:pPr>
        <w:pStyle w:val="ListParagraph"/>
        <w:numPr>
          <w:ilvl w:val="0"/>
          <w:numId w:val="7"/>
        </w:numPr>
        <w:spacing w:line="276" w:lineRule="auto"/>
      </w:pPr>
      <w:r w:rsidRPr="00150CCB">
        <w:t xml:space="preserve">Thrower, T., Riley, S. E., Lee, S., Esteves, C. L., &amp; Xavier Donadeu, F. (2025). A unique spontaneously immortalised cell line from pig with enhanced adipogenic capacity. </w:t>
      </w:r>
      <w:proofErr w:type="spellStart"/>
      <w:r w:rsidRPr="00150CCB">
        <w:rPr>
          <w:i/>
        </w:rPr>
        <w:t>npj</w:t>
      </w:r>
      <w:proofErr w:type="spellEnd"/>
      <w:r w:rsidRPr="00150CCB">
        <w:rPr>
          <w:i/>
        </w:rPr>
        <w:t xml:space="preserve"> Science of Food, 9,</w:t>
      </w:r>
      <w:r w:rsidRPr="00150CCB">
        <w:t xml:space="preserve"> 52. </w:t>
      </w:r>
      <w:hyperlink r:id="rId156">
        <w:r w:rsidRPr="00150CCB">
          <w:rPr>
            <w:rStyle w:val="Hyperlink"/>
            <w:rFonts w:ascii="Calibri" w:eastAsia="Calibri" w:hAnsi="Calibri" w:cs="Calibri"/>
          </w:rPr>
          <w:t>https://doi.org/10.1038/s41538-025-00277-3</w:t>
        </w:r>
      </w:hyperlink>
    </w:p>
    <w:p w14:paraId="57A404BA" w14:textId="657C247D" w:rsidR="008619AD" w:rsidRPr="00150CCB" w:rsidRDefault="50553C6E" w:rsidP="00A01585">
      <w:pPr>
        <w:pStyle w:val="ListParagraph"/>
        <w:numPr>
          <w:ilvl w:val="0"/>
          <w:numId w:val="7"/>
        </w:numPr>
        <w:spacing w:line="276" w:lineRule="auto"/>
      </w:pPr>
      <w:proofErr w:type="spellStart"/>
      <w:r w:rsidRPr="00150CCB">
        <w:t>Torré</w:t>
      </w:r>
      <w:proofErr w:type="spellEnd"/>
      <w:r w:rsidRPr="00150CCB">
        <w:t xml:space="preserve">, J. P., Fletcher, D. F., </w:t>
      </w:r>
      <w:proofErr w:type="spellStart"/>
      <w:r w:rsidRPr="00150CCB">
        <w:t>Lasuye</w:t>
      </w:r>
      <w:proofErr w:type="spellEnd"/>
      <w:r w:rsidRPr="00150CCB">
        <w:t xml:space="preserve">, T., &amp; Xuereb, C. (2007). An experimental and computational study of the vortex shape in a partially baffled agitated vessel. Chemical Engineering Science, 62(7), 1915-1926. </w:t>
      </w:r>
      <w:hyperlink r:id="rId157">
        <w:r w:rsidR="73F9F11C" w:rsidRPr="00150CCB">
          <w:rPr>
            <w:rStyle w:val="Hyperlink"/>
            <w:rFonts w:ascii="Calibri" w:eastAsia="Calibri" w:hAnsi="Calibri" w:cs="Calibri"/>
          </w:rPr>
          <w:t>https://doi.org/10.1016/j.ces.2006.12.020</w:t>
        </w:r>
      </w:hyperlink>
    </w:p>
    <w:p w14:paraId="0B122DA7" w14:textId="0CE31437" w:rsidR="69E6BB02" w:rsidRPr="00150CCB" w:rsidRDefault="69E6BB02" w:rsidP="00A01585">
      <w:pPr>
        <w:pStyle w:val="ListParagraph"/>
        <w:numPr>
          <w:ilvl w:val="0"/>
          <w:numId w:val="7"/>
        </w:numPr>
        <w:spacing w:line="276" w:lineRule="auto"/>
      </w:pPr>
      <w:r w:rsidRPr="00150CCB">
        <w:t xml:space="preserve">Tuomisto, H. L., &amp; de Mattos, M. J. (2011). Environmental impacts of cultured meat production. </w:t>
      </w:r>
      <w:r w:rsidRPr="00150CCB">
        <w:rPr>
          <w:i/>
        </w:rPr>
        <w:t>Environmental science &amp; technology</w:t>
      </w:r>
      <w:r w:rsidRPr="00150CCB">
        <w:t xml:space="preserve">, </w:t>
      </w:r>
      <w:r w:rsidRPr="00150CCB">
        <w:rPr>
          <w:i/>
        </w:rPr>
        <w:t>45</w:t>
      </w:r>
      <w:r w:rsidRPr="00150CCB">
        <w:t xml:space="preserve">(14), 6117–6123. </w:t>
      </w:r>
      <w:hyperlink r:id="rId158">
        <w:r w:rsidRPr="00150CCB">
          <w:rPr>
            <w:rStyle w:val="Hyperlink"/>
            <w:rFonts w:ascii="Calibri" w:eastAsia="Calibri" w:hAnsi="Calibri" w:cs="Calibri"/>
          </w:rPr>
          <w:t>https://doi.org/10.1021/es200130u</w:t>
        </w:r>
      </w:hyperlink>
    </w:p>
    <w:p w14:paraId="337E8C8C" w14:textId="3A705865" w:rsidR="00DB0BB0" w:rsidRDefault="00DB0BB0" w:rsidP="00A01585">
      <w:pPr>
        <w:pStyle w:val="ListParagraph"/>
        <w:numPr>
          <w:ilvl w:val="0"/>
          <w:numId w:val="7"/>
        </w:numPr>
        <w:spacing w:line="276" w:lineRule="auto"/>
      </w:pPr>
      <w:r w:rsidRPr="00281EF7">
        <w:rPr>
          <w:lang w:val="en-US"/>
        </w:rPr>
        <w:t>US Food and Drug Administration. (2021). 2020 Summary Report on Antimicrobials Sold or Distributed for Use in Food-Producing Animals. </w:t>
      </w:r>
      <w:r w:rsidRPr="00281EF7">
        <w:rPr>
          <w:i/>
          <w:iCs/>
        </w:rPr>
        <w:t>US Food and Drug Administration, Silver Springs, MD</w:t>
      </w:r>
      <w:r w:rsidRPr="00281EF7">
        <w:t>.</w:t>
      </w:r>
      <w:r w:rsidR="00DA610B" w:rsidRPr="00DA610B">
        <w:t xml:space="preserve"> </w:t>
      </w:r>
      <w:hyperlink r:id="rId159" w:history="1">
        <w:r w:rsidR="00DA610B" w:rsidRPr="00505C7F">
          <w:rPr>
            <w:rStyle w:val="Hyperlink"/>
          </w:rPr>
          <w:t>https://www.fda.gov/animal-veterinary/cvm-updates/fda-releases-annual-summary-report-antimicrobials-sold-or-distributed-2021-use-food-producing</w:t>
        </w:r>
      </w:hyperlink>
      <w:r w:rsidR="00DA610B">
        <w:t xml:space="preserve"> </w:t>
      </w:r>
    </w:p>
    <w:p w14:paraId="29A703D8" w14:textId="670ED33A" w:rsidR="00FE0439" w:rsidRPr="00150CCB" w:rsidRDefault="05898307" w:rsidP="00A01585">
      <w:pPr>
        <w:pStyle w:val="ListParagraph"/>
        <w:numPr>
          <w:ilvl w:val="0"/>
          <w:numId w:val="7"/>
        </w:numPr>
        <w:spacing w:line="276" w:lineRule="auto"/>
      </w:pPr>
      <w:r w:rsidRPr="00150CCB">
        <w:t xml:space="preserve">U.S. Food and Drug Administration (2011, February 3) FDA drug safety communication: Avandia (rosiglitazone) labels now contain updated information about cardiovascular risks and use in certain patients. </w:t>
      </w:r>
      <w:hyperlink r:id="rId160">
        <w:r w:rsidRPr="00150CCB">
          <w:rPr>
            <w:rStyle w:val="Hyperlink"/>
            <w:rFonts w:ascii="Calibri" w:eastAsia="Calibri" w:hAnsi="Calibri" w:cs="Calibri"/>
          </w:rPr>
          <w:t>https://www.fda.gov/drugs/drug-safety-and-availability/fda-drug-safety-communication-avandia-rosiglitazone-labels-now-contain-updated-information-about</w:t>
        </w:r>
      </w:hyperlink>
    </w:p>
    <w:p w14:paraId="368CA189" w14:textId="10655370" w:rsidR="0072487E" w:rsidRPr="00150CCB" w:rsidRDefault="0072487E" w:rsidP="00A01585">
      <w:pPr>
        <w:pStyle w:val="ListParagraph"/>
        <w:numPr>
          <w:ilvl w:val="0"/>
          <w:numId w:val="7"/>
        </w:numPr>
        <w:spacing w:line="276" w:lineRule="auto"/>
      </w:pPr>
      <w:r w:rsidRPr="00150CCB">
        <w:t>Varley, J., &amp; Birch, J. (1999). Reactor design for large scale suspension animal cell culture. Cytotechnology, 29(3), 177-205.</w:t>
      </w:r>
    </w:p>
    <w:p w14:paraId="3366ECF0" w14:textId="3BF5570D" w:rsidR="288535E7" w:rsidRPr="00150CCB" w:rsidRDefault="288535E7" w:rsidP="00A01585">
      <w:pPr>
        <w:pStyle w:val="ListParagraph"/>
        <w:numPr>
          <w:ilvl w:val="0"/>
          <w:numId w:val="7"/>
        </w:numPr>
        <w:spacing w:line="276" w:lineRule="auto"/>
      </w:pPr>
      <w:proofErr w:type="spellStart"/>
      <w:r w:rsidRPr="00BB0832">
        <w:rPr>
          <w:lang w:val="nl-NL"/>
        </w:rPr>
        <w:t>Veje</w:t>
      </w:r>
      <w:proofErr w:type="spellEnd"/>
      <w:r w:rsidRPr="00BB0832">
        <w:rPr>
          <w:lang w:val="nl-NL"/>
        </w:rPr>
        <w:t xml:space="preserve">, M. H., </w:t>
      </w:r>
      <w:proofErr w:type="spellStart"/>
      <w:r w:rsidRPr="00BB0832">
        <w:rPr>
          <w:lang w:val="nl-NL"/>
        </w:rPr>
        <w:t>Quirós</w:t>
      </w:r>
      <w:proofErr w:type="spellEnd"/>
      <w:r w:rsidRPr="00BB0832">
        <w:rPr>
          <w:lang w:val="nl-NL"/>
        </w:rPr>
        <w:t xml:space="preserve">, M., </w:t>
      </w:r>
      <w:proofErr w:type="spellStart"/>
      <w:r w:rsidRPr="00BB0832">
        <w:rPr>
          <w:lang w:val="nl-NL"/>
        </w:rPr>
        <w:t>Kristensen</w:t>
      </w:r>
      <w:proofErr w:type="spellEnd"/>
      <w:r w:rsidRPr="00BB0832">
        <w:rPr>
          <w:lang w:val="nl-NL"/>
        </w:rPr>
        <w:t xml:space="preserve">, P., &amp; </w:t>
      </w:r>
      <w:proofErr w:type="spellStart"/>
      <w:r w:rsidRPr="00BB0832">
        <w:rPr>
          <w:lang w:val="nl-NL"/>
        </w:rPr>
        <w:t>Jørgensen</w:t>
      </w:r>
      <w:proofErr w:type="spellEnd"/>
      <w:r w:rsidRPr="00BB0832">
        <w:rPr>
          <w:lang w:val="nl-NL"/>
        </w:rPr>
        <w:t xml:space="preserve">, M. K. (2024). </w:t>
      </w:r>
      <w:r w:rsidRPr="00150CCB">
        <w:t xml:space="preserve">Investigation of fouling in perfusion cell culture processes using alternating tangential flow filtration. </w:t>
      </w:r>
      <w:r w:rsidRPr="00150CCB">
        <w:rPr>
          <w:i/>
        </w:rPr>
        <w:t>Journal of Membrane Science</w:t>
      </w:r>
      <w:r w:rsidRPr="00150CCB">
        <w:t>,</w:t>
      </w:r>
      <w:r w:rsidRPr="00150CCB">
        <w:rPr>
          <w:i/>
        </w:rPr>
        <w:t xml:space="preserve"> 701</w:t>
      </w:r>
      <w:r w:rsidRPr="00150CCB">
        <w:t xml:space="preserve">, 122764. </w:t>
      </w:r>
      <w:hyperlink r:id="rId161">
        <w:r w:rsidRPr="00150CCB">
          <w:rPr>
            <w:rStyle w:val="Hyperlink"/>
            <w:rFonts w:ascii="Calibri" w:eastAsia="Calibri" w:hAnsi="Calibri" w:cs="Calibri"/>
            <w:color w:val="0563C1"/>
          </w:rPr>
          <w:t>https://doi.org/https://doi.org/10.1016/j.memsci.2024.122764</w:t>
        </w:r>
      </w:hyperlink>
    </w:p>
    <w:p w14:paraId="3C691D46" w14:textId="5C011A8C" w:rsidR="6DC0F785" w:rsidRPr="00150CCB" w:rsidRDefault="6DC0F785" w:rsidP="00A01585">
      <w:pPr>
        <w:pStyle w:val="ListParagraph"/>
        <w:numPr>
          <w:ilvl w:val="0"/>
          <w:numId w:val="7"/>
        </w:numPr>
        <w:spacing w:line="276" w:lineRule="auto"/>
      </w:pPr>
      <w:r w:rsidRPr="00150CCB">
        <w:t xml:space="preserve">Viegas, R. M., Mesquita, E., Campinas, M., &amp; Rosa, M. J. (2019). Pilot studies and cost analysis of hybrid powdered activated carbon/ceramic microfiltration for controlling pharmaceutical compounds and organic matter in water reclamation. </w:t>
      </w:r>
      <w:r w:rsidRPr="00150CCB">
        <w:rPr>
          <w:i/>
        </w:rPr>
        <w:t>Water</w:t>
      </w:r>
      <w:r w:rsidRPr="00150CCB">
        <w:t xml:space="preserve">, </w:t>
      </w:r>
      <w:r w:rsidRPr="00150CCB">
        <w:rPr>
          <w:i/>
        </w:rPr>
        <w:t>12</w:t>
      </w:r>
      <w:r w:rsidRPr="00150CCB">
        <w:t xml:space="preserve">(1), 33. </w:t>
      </w:r>
      <w:hyperlink r:id="rId162">
        <w:r w:rsidRPr="00150CCB">
          <w:rPr>
            <w:rStyle w:val="Hyperlink"/>
            <w:rFonts w:ascii="Calibri" w:eastAsia="Calibri" w:hAnsi="Calibri" w:cs="Calibri"/>
            <w:color w:val="4F5671"/>
          </w:rPr>
          <w:t>https://doi.org/10.3390/w12010033</w:t>
        </w:r>
      </w:hyperlink>
    </w:p>
    <w:p w14:paraId="28A19E59" w14:textId="2965DEDE" w:rsidR="005E73F6" w:rsidRPr="002310D8" w:rsidRDefault="005E73F6" w:rsidP="005E73F6">
      <w:pPr>
        <w:pStyle w:val="ListParagraph"/>
        <w:numPr>
          <w:ilvl w:val="0"/>
          <w:numId w:val="7"/>
        </w:numPr>
        <w:spacing w:line="276" w:lineRule="auto"/>
      </w:pPr>
      <w:r w:rsidRPr="00BB0832">
        <w:rPr>
          <w:lang w:val="nl-NL"/>
        </w:rPr>
        <w:t xml:space="preserve">de Vries, M., &amp; de Boer, I. J. M. (2010). </w:t>
      </w:r>
      <w:r w:rsidRPr="002310D8">
        <w:t xml:space="preserve">Comparing environmental impacts for livestock products: A review of life cycle assessments. </w:t>
      </w:r>
      <w:r w:rsidRPr="002310D8">
        <w:rPr>
          <w:i/>
        </w:rPr>
        <w:t>Livestock Science, 128</w:t>
      </w:r>
      <w:r w:rsidRPr="002310D8">
        <w:t xml:space="preserve">(1–3), 1–11. </w:t>
      </w:r>
      <w:hyperlink r:id="rId163">
        <w:r w:rsidRPr="002310D8">
          <w:rPr>
            <w:rStyle w:val="Hyperlink"/>
            <w:rFonts w:ascii="Calibri" w:eastAsia="Calibri" w:hAnsi="Calibri" w:cs="Calibri"/>
          </w:rPr>
          <w:t>https://doi.org/10.1016/j.livsci.2009.11.007</w:t>
        </w:r>
      </w:hyperlink>
    </w:p>
    <w:p w14:paraId="019CA458" w14:textId="77777777" w:rsidR="005269FC" w:rsidRPr="00150CCB" w:rsidRDefault="505F69B8" w:rsidP="00A01585">
      <w:pPr>
        <w:pStyle w:val="ListParagraph"/>
        <w:numPr>
          <w:ilvl w:val="0"/>
          <w:numId w:val="7"/>
        </w:numPr>
        <w:spacing w:line="276" w:lineRule="auto"/>
      </w:pPr>
      <w:r w:rsidRPr="00BB0832">
        <w:rPr>
          <w:lang w:val="nl-NL"/>
        </w:rPr>
        <w:t xml:space="preserve">Wang, D., </w:t>
      </w:r>
      <w:proofErr w:type="spellStart"/>
      <w:r w:rsidRPr="00BB0832">
        <w:rPr>
          <w:lang w:val="nl-NL"/>
        </w:rPr>
        <w:t>Jia</w:t>
      </w:r>
      <w:proofErr w:type="spellEnd"/>
      <w:r w:rsidRPr="00BB0832">
        <w:rPr>
          <w:lang w:val="nl-NL"/>
        </w:rPr>
        <w:t xml:space="preserve">, R., </w:t>
      </w:r>
      <w:proofErr w:type="spellStart"/>
      <w:r w:rsidRPr="00BB0832">
        <w:rPr>
          <w:lang w:val="nl-NL"/>
        </w:rPr>
        <w:t>Kumseranee</w:t>
      </w:r>
      <w:proofErr w:type="spellEnd"/>
      <w:r w:rsidRPr="00BB0832">
        <w:rPr>
          <w:lang w:val="nl-NL"/>
        </w:rPr>
        <w:t xml:space="preserve">, S., </w:t>
      </w:r>
      <w:proofErr w:type="spellStart"/>
      <w:r w:rsidRPr="00BB0832">
        <w:rPr>
          <w:lang w:val="nl-NL"/>
        </w:rPr>
        <w:t>Punpruk</w:t>
      </w:r>
      <w:proofErr w:type="spellEnd"/>
      <w:r w:rsidRPr="00BB0832">
        <w:rPr>
          <w:lang w:val="nl-NL"/>
        </w:rPr>
        <w:t xml:space="preserve">, S., &amp; </w:t>
      </w:r>
      <w:proofErr w:type="spellStart"/>
      <w:r w:rsidRPr="00BB0832">
        <w:rPr>
          <w:lang w:val="nl-NL"/>
        </w:rPr>
        <w:t>Gu</w:t>
      </w:r>
      <w:proofErr w:type="spellEnd"/>
      <w:r w:rsidRPr="00BB0832">
        <w:rPr>
          <w:lang w:val="nl-NL"/>
        </w:rPr>
        <w:t xml:space="preserve">, T. (2021). </w:t>
      </w:r>
      <w:r w:rsidRPr="00150CCB">
        <w:t>Comparison of 304 and 316 stainless steel microbiologically influenced corrosion by an anaerobic oilfield biofilm consortium. </w:t>
      </w:r>
      <w:r w:rsidRPr="00150CCB">
        <w:rPr>
          <w:i/>
        </w:rPr>
        <w:t>Engineering Failure Analysis</w:t>
      </w:r>
      <w:r w:rsidRPr="00150CCB">
        <w:t>, </w:t>
      </w:r>
      <w:r w:rsidRPr="00150CCB">
        <w:rPr>
          <w:i/>
        </w:rPr>
        <w:t>122</w:t>
      </w:r>
      <w:r w:rsidRPr="00150CCB">
        <w:t>, 105275.</w:t>
      </w:r>
    </w:p>
    <w:p w14:paraId="419557E7" w14:textId="6F61057E" w:rsidR="008F2C18" w:rsidRPr="00150CCB" w:rsidRDefault="1E9D9A09" w:rsidP="00A01585">
      <w:pPr>
        <w:pStyle w:val="ListParagraph"/>
        <w:numPr>
          <w:ilvl w:val="0"/>
          <w:numId w:val="7"/>
        </w:numPr>
        <w:spacing w:line="276" w:lineRule="auto"/>
        <w:rPr>
          <w:color w:val="1B1B1B"/>
        </w:rPr>
      </w:pPr>
      <w:r w:rsidRPr="00BB0832">
        <w:rPr>
          <w:lang w:val="nl-NL"/>
        </w:rPr>
        <w:t xml:space="preserve">Wei, S., Du, M., Jiang, Z., Duarte, M. S., </w:t>
      </w:r>
      <w:proofErr w:type="spellStart"/>
      <w:r w:rsidRPr="00BB0832">
        <w:rPr>
          <w:lang w:val="nl-NL"/>
        </w:rPr>
        <w:t>Fernyhough-Culver</w:t>
      </w:r>
      <w:proofErr w:type="spellEnd"/>
      <w:r w:rsidRPr="00BB0832">
        <w:rPr>
          <w:lang w:val="nl-NL"/>
        </w:rPr>
        <w:t xml:space="preserve">, M., Albrecht, E., ... </w:t>
      </w:r>
      <w:r w:rsidRPr="00150CCB">
        <w:t>&amp; Dodson, M. V. (2013). Bovine dedifferentiated adipose tissue (DFAT) cells: DFAT cell isolation. </w:t>
      </w:r>
      <w:r w:rsidRPr="00150CCB">
        <w:rPr>
          <w:i/>
        </w:rPr>
        <w:t>Adipocyte</w:t>
      </w:r>
      <w:r w:rsidRPr="00150CCB">
        <w:t>, </w:t>
      </w:r>
      <w:r w:rsidRPr="00150CCB">
        <w:rPr>
          <w:i/>
        </w:rPr>
        <w:t>2</w:t>
      </w:r>
      <w:r w:rsidRPr="00150CCB">
        <w:t>(3), 148-</w:t>
      </w:r>
      <w:proofErr w:type="spellStart"/>
      <w:r w:rsidRPr="00150CCB">
        <w:t>159.</w:t>
      </w:r>
      <w:r w:rsidRPr="00150CCB">
        <w:rPr>
          <w:color w:val="1B1B1B"/>
        </w:rPr>
        <w:t>https</w:t>
      </w:r>
      <w:proofErr w:type="spellEnd"/>
      <w:r w:rsidRPr="00150CCB">
        <w:rPr>
          <w:color w:val="1B1B1B"/>
        </w:rPr>
        <w:t>://doi.org/10.4161/</w:t>
      </w:r>
      <w:proofErr w:type="spellStart"/>
      <w:r w:rsidRPr="00150CCB">
        <w:rPr>
          <w:color w:val="1B1B1B"/>
        </w:rPr>
        <w:t>adip.24589</w:t>
      </w:r>
      <w:proofErr w:type="spellEnd"/>
    </w:p>
    <w:p w14:paraId="4F257A4B" w14:textId="6459BB0B" w:rsidR="005269FC" w:rsidRPr="00150CCB" w:rsidRDefault="505F69B8" w:rsidP="00A01585">
      <w:pPr>
        <w:pStyle w:val="ListParagraph"/>
        <w:numPr>
          <w:ilvl w:val="0"/>
          <w:numId w:val="7"/>
        </w:numPr>
        <w:spacing w:line="276" w:lineRule="auto"/>
      </w:pPr>
      <w:r w:rsidRPr="00150CCB">
        <w:t>Wei, Y., La, P., Zheng, Y., Zhan, F., Yu, H., Yang, P., ... &amp; Gao, Y. (2025). Review of Molten Salt Corrosion in Stainless Steels and Superalloys. </w:t>
      </w:r>
      <w:r w:rsidRPr="00150CCB">
        <w:rPr>
          <w:i/>
        </w:rPr>
        <w:t>Crystals</w:t>
      </w:r>
      <w:r w:rsidRPr="00150CCB">
        <w:t>, </w:t>
      </w:r>
      <w:r w:rsidRPr="00150CCB">
        <w:rPr>
          <w:i/>
        </w:rPr>
        <w:t>15</w:t>
      </w:r>
      <w:r w:rsidRPr="00150CCB">
        <w:t>(3), 237.</w:t>
      </w:r>
    </w:p>
    <w:p w14:paraId="241BE43D" w14:textId="76F687FA" w:rsidR="000215C5" w:rsidRPr="00150CCB" w:rsidRDefault="000215C5" w:rsidP="00A01585">
      <w:pPr>
        <w:pStyle w:val="ListParagraph"/>
        <w:numPr>
          <w:ilvl w:val="0"/>
          <w:numId w:val="7"/>
        </w:numPr>
        <w:spacing w:line="276" w:lineRule="auto"/>
      </w:pPr>
      <w:r w:rsidRPr="00150CCB">
        <w:t>Westlake, R. (1986). Large</w:t>
      </w:r>
      <w:r w:rsidRPr="00150CCB">
        <w:rPr>
          <w:rFonts w:ascii="Cambria Math" w:hAnsi="Cambria Math" w:cs="Cambria Math"/>
        </w:rPr>
        <w:t>‐</w:t>
      </w:r>
      <w:r w:rsidRPr="00150CCB">
        <w:t>scale continuous production of single cell protein.</w:t>
      </w:r>
      <w:r w:rsidRPr="00150CCB">
        <w:rPr>
          <w:rFonts w:ascii="Malgun Gothic" w:hAnsi="Malgun Gothic" w:cs="Malgun Gothic"/>
        </w:rPr>
        <w:t> </w:t>
      </w:r>
      <w:proofErr w:type="spellStart"/>
      <w:r w:rsidRPr="00150CCB">
        <w:t>Chemie</w:t>
      </w:r>
      <w:proofErr w:type="spellEnd"/>
      <w:r w:rsidRPr="00150CCB">
        <w:t xml:space="preserve"> </w:t>
      </w:r>
      <w:proofErr w:type="spellStart"/>
      <w:r w:rsidRPr="00150CCB">
        <w:t>Ingenieur</w:t>
      </w:r>
      <w:proofErr w:type="spellEnd"/>
      <w:r w:rsidRPr="00150CCB">
        <w:t xml:space="preserve"> Technik,</w:t>
      </w:r>
      <w:r w:rsidRPr="00150CCB">
        <w:rPr>
          <w:rFonts w:ascii="Malgun Gothic" w:hAnsi="Malgun Gothic" w:cs="Malgun Gothic"/>
        </w:rPr>
        <w:t> </w:t>
      </w:r>
      <w:r w:rsidRPr="00150CCB">
        <w:t>58(12), 934-937.</w:t>
      </w:r>
    </w:p>
    <w:p w14:paraId="5E73961B" w14:textId="291D6490" w:rsidR="004B2EC2" w:rsidRPr="002310D8" w:rsidRDefault="006E7B0A" w:rsidP="00A01585">
      <w:pPr>
        <w:pStyle w:val="ListParagraph"/>
        <w:numPr>
          <w:ilvl w:val="0"/>
          <w:numId w:val="7"/>
        </w:numPr>
        <w:spacing w:line="276" w:lineRule="auto"/>
      </w:pPr>
      <w:r w:rsidRPr="006E7B0A">
        <w:t>White Mountain Process. (n.d.). Retreat blade mixing impeller. Retrieved October 23, 2025, from https://wmprocess.com/mixers-and-agitators/mixing-impellers/industrial-mixing-impellers/retreat-blade-mixing-impeller/</w:t>
      </w:r>
    </w:p>
    <w:p w14:paraId="7569384E" w14:textId="0CBF5B3D" w:rsidR="00AA3C94" w:rsidRPr="00150CCB" w:rsidRDefault="27788885" w:rsidP="00A01585">
      <w:pPr>
        <w:pStyle w:val="ListParagraph"/>
        <w:numPr>
          <w:ilvl w:val="0"/>
          <w:numId w:val="7"/>
        </w:numPr>
        <w:spacing w:line="276" w:lineRule="auto"/>
      </w:pPr>
      <w:r w:rsidRPr="00150CCB">
        <w:t>Whitford, W. G. (2021). Bioprocess Intensification: Technologies and Goals William G. Whitford. </w:t>
      </w:r>
      <w:r w:rsidRPr="00150CCB">
        <w:rPr>
          <w:i/>
        </w:rPr>
        <w:t>Process Control, Intensification, and Digitalisation in Continuous Biomanufacturing</w:t>
      </w:r>
      <w:r w:rsidRPr="00150CCB">
        <w:t>, 95.</w:t>
      </w:r>
    </w:p>
    <w:p w14:paraId="2BB30049" w14:textId="72899FFC" w:rsidR="008D714E" w:rsidRPr="00150CCB" w:rsidRDefault="38C787AA" w:rsidP="00A01585">
      <w:pPr>
        <w:pStyle w:val="ListParagraph"/>
        <w:numPr>
          <w:ilvl w:val="0"/>
          <w:numId w:val="7"/>
        </w:numPr>
        <w:spacing w:line="276" w:lineRule="auto"/>
      </w:pPr>
      <w:r w:rsidRPr="00150CCB">
        <w:t>Willems, C. J. L., &amp; Nick, H. M. (2019). Towards optimisation of geothermal heat recovery: an example from the West Netherlands Basin. </w:t>
      </w:r>
      <w:r w:rsidRPr="00150CCB">
        <w:rPr>
          <w:i/>
        </w:rPr>
        <w:t>Applied energy</w:t>
      </w:r>
      <w:r w:rsidRPr="00150CCB">
        <w:t>, </w:t>
      </w:r>
      <w:r w:rsidRPr="00150CCB">
        <w:rPr>
          <w:i/>
        </w:rPr>
        <w:t>247</w:t>
      </w:r>
      <w:r w:rsidRPr="00150CCB">
        <w:t xml:space="preserve">, 582-593. </w:t>
      </w:r>
      <w:hyperlink r:id="rId164">
        <w:r w:rsidRPr="00150CCB">
          <w:rPr>
            <w:rStyle w:val="Hyperlink"/>
            <w:rFonts w:ascii="Calibri" w:hAnsi="Calibri" w:cs="Calibri"/>
          </w:rPr>
          <w:t>https://doi.org/10.1016/j.apenergy.2019.04.083</w:t>
        </w:r>
      </w:hyperlink>
    </w:p>
    <w:p w14:paraId="56436D61" w14:textId="37E612E9" w:rsidR="68D4B546" w:rsidRPr="00150CCB" w:rsidRDefault="68D4B546" w:rsidP="00A01585">
      <w:pPr>
        <w:pStyle w:val="ListParagraph"/>
        <w:numPr>
          <w:ilvl w:val="0"/>
          <w:numId w:val="7"/>
        </w:numPr>
        <w:spacing w:line="276" w:lineRule="auto"/>
      </w:pPr>
      <w:r w:rsidRPr="00150CCB">
        <w:t xml:space="preserve">Wood, J. D., Enser, M., Fisher, A. V., Nute, G. R., Sheard, P. R., Richardson, R. I., Hughes, S. I., &amp; Whittington, F. M. (2008). Fat deposition, fatty acid composition and meat quality: A review. </w:t>
      </w:r>
      <w:r w:rsidRPr="00150CCB">
        <w:rPr>
          <w:i/>
        </w:rPr>
        <w:t>Meat science</w:t>
      </w:r>
      <w:r w:rsidRPr="00150CCB">
        <w:t xml:space="preserve">, </w:t>
      </w:r>
      <w:r w:rsidRPr="00150CCB">
        <w:rPr>
          <w:i/>
        </w:rPr>
        <w:t>78</w:t>
      </w:r>
      <w:r w:rsidRPr="00150CCB">
        <w:t xml:space="preserve">(4), 343–358. </w:t>
      </w:r>
      <w:hyperlink r:id="rId165">
        <w:r w:rsidRPr="00150CCB">
          <w:rPr>
            <w:rStyle w:val="Hyperlink"/>
            <w:rFonts w:ascii="Calibri" w:eastAsia="Calibri" w:hAnsi="Calibri" w:cs="Calibri"/>
          </w:rPr>
          <w:t>https://doi.org/10.1016/j.meatsci.2007.07.019</w:t>
        </w:r>
      </w:hyperlink>
    </w:p>
    <w:p w14:paraId="047A06AF" w14:textId="5B2EE9D9" w:rsidR="000E46B9" w:rsidRPr="00150CCB" w:rsidRDefault="3F5D4991" w:rsidP="00A01585">
      <w:pPr>
        <w:pStyle w:val="ListParagraph"/>
        <w:numPr>
          <w:ilvl w:val="0"/>
          <w:numId w:val="7"/>
        </w:numPr>
        <w:spacing w:line="276" w:lineRule="auto"/>
      </w:pPr>
      <w:r w:rsidRPr="00150CCB">
        <w:t xml:space="preserve">WO2023003470A1. (2023). </w:t>
      </w:r>
      <w:r w:rsidRPr="00150CCB">
        <w:rPr>
          <w:i/>
        </w:rPr>
        <w:t>Serum-free media for producing adipocytes for animal consumption.</w:t>
      </w:r>
      <w:r w:rsidRPr="00150CCB">
        <w:t xml:space="preserve"> World Intellectual Property Organization. Retrieved from </w:t>
      </w:r>
      <w:hyperlink r:id="rId166">
        <w:r w:rsidRPr="00150CCB">
          <w:rPr>
            <w:rStyle w:val="Hyperlink"/>
            <w:rFonts w:ascii="Calibri" w:eastAsia="Calibri" w:hAnsi="Calibri" w:cs="Calibri"/>
          </w:rPr>
          <w:t>https://patents.google.com/patent/WO2023003470A1</w:t>
        </w:r>
      </w:hyperlink>
    </w:p>
    <w:p w14:paraId="00235D64" w14:textId="77777777" w:rsidR="00301F0E" w:rsidRPr="00150CCB" w:rsidRDefault="03ECFA1D" w:rsidP="00A01585">
      <w:pPr>
        <w:pStyle w:val="ListParagraph"/>
        <w:numPr>
          <w:ilvl w:val="0"/>
          <w:numId w:val="7"/>
        </w:numPr>
        <w:spacing w:line="276" w:lineRule="auto"/>
      </w:pPr>
      <w:r w:rsidRPr="00150CCB">
        <w:t xml:space="preserve">Wu, X., Elsaid, S., Levet, F., Li, W., &amp; Tee, S. S. (2024). Establishing immortalized brown and white preadipocyte cell lines from young and aged mice. </w:t>
      </w:r>
      <w:r w:rsidRPr="00150CCB">
        <w:rPr>
          <w:i/>
        </w:rPr>
        <w:t>Current Protocols, 4(12),</w:t>
      </w:r>
      <w:r w:rsidRPr="00150CCB">
        <w:t xml:space="preserve"> </w:t>
      </w:r>
      <w:proofErr w:type="spellStart"/>
      <w:r w:rsidRPr="00150CCB">
        <w:t>e70072</w:t>
      </w:r>
      <w:proofErr w:type="spellEnd"/>
      <w:r w:rsidRPr="00150CCB">
        <w:t xml:space="preserve">. </w:t>
      </w:r>
      <w:hyperlink r:id="rId167">
        <w:r w:rsidRPr="00150CCB">
          <w:rPr>
            <w:rStyle w:val="Hyperlink"/>
            <w:rFonts w:ascii="Calibri" w:eastAsia="Calibri" w:hAnsi="Calibri" w:cs="Calibri"/>
          </w:rPr>
          <w:t>https://doi.org/10.1002/cpz1.70072</w:t>
        </w:r>
      </w:hyperlink>
    </w:p>
    <w:p w14:paraId="32287B06" w14:textId="6BF51845" w:rsidR="0906AA73" w:rsidRPr="00150CCB" w:rsidRDefault="0906AA73" w:rsidP="00A01585">
      <w:pPr>
        <w:pStyle w:val="ListParagraph"/>
        <w:numPr>
          <w:ilvl w:val="0"/>
          <w:numId w:val="7"/>
        </w:numPr>
        <w:spacing w:line="276" w:lineRule="auto"/>
      </w:pPr>
      <w:r w:rsidRPr="00150CCB">
        <w:t xml:space="preserve">Xue, E. Y., Narvaez, L., Chu, C. K., &amp; Hanson, S. E. (2020). Fat Processing Techniques. </w:t>
      </w:r>
      <w:r w:rsidRPr="00150CCB">
        <w:rPr>
          <w:i/>
        </w:rPr>
        <w:t xml:space="preserve">Semin Plast </w:t>
      </w:r>
      <w:proofErr w:type="spellStart"/>
      <w:r w:rsidRPr="00150CCB">
        <w:rPr>
          <w:i/>
        </w:rPr>
        <w:t>Surg</w:t>
      </w:r>
      <w:proofErr w:type="spellEnd"/>
      <w:r w:rsidRPr="00150CCB">
        <w:t>,</w:t>
      </w:r>
      <w:r w:rsidRPr="00150CCB">
        <w:rPr>
          <w:i/>
        </w:rPr>
        <w:t xml:space="preserve"> 34</w:t>
      </w:r>
      <w:r w:rsidRPr="00150CCB">
        <w:t xml:space="preserve">(1), 11-16. </w:t>
      </w:r>
      <w:hyperlink r:id="rId168">
        <w:r w:rsidRPr="00150CCB">
          <w:rPr>
            <w:rStyle w:val="Hyperlink"/>
            <w:rFonts w:ascii="Calibri" w:eastAsia="Calibri" w:hAnsi="Calibri" w:cs="Calibri"/>
            <w:color w:val="0563C1"/>
          </w:rPr>
          <w:t>https://doi.org/10.1055/s-0039-3402052</w:t>
        </w:r>
      </w:hyperlink>
    </w:p>
    <w:p w14:paraId="49100B49" w14:textId="77777777" w:rsidR="00D908CB" w:rsidRPr="00150CCB" w:rsidRDefault="06E49183" w:rsidP="00A01585">
      <w:pPr>
        <w:pStyle w:val="ListParagraph"/>
        <w:numPr>
          <w:ilvl w:val="0"/>
          <w:numId w:val="7"/>
        </w:numPr>
        <w:spacing w:line="276" w:lineRule="auto"/>
      </w:pPr>
      <w:r w:rsidRPr="00BB0832">
        <w:rPr>
          <w:lang w:val="nl-NL"/>
        </w:rPr>
        <w:t xml:space="preserve">Yang, O., </w:t>
      </w:r>
      <w:proofErr w:type="spellStart"/>
      <w:r w:rsidRPr="00BB0832">
        <w:rPr>
          <w:lang w:val="nl-NL"/>
        </w:rPr>
        <w:t>Qadan</w:t>
      </w:r>
      <w:proofErr w:type="spellEnd"/>
      <w:r w:rsidRPr="00BB0832">
        <w:rPr>
          <w:lang w:val="nl-NL"/>
        </w:rPr>
        <w:t xml:space="preserve">, M., &amp; </w:t>
      </w:r>
      <w:proofErr w:type="spellStart"/>
      <w:r w:rsidRPr="00BB0832">
        <w:rPr>
          <w:lang w:val="nl-NL"/>
        </w:rPr>
        <w:t>Ierapetritou</w:t>
      </w:r>
      <w:proofErr w:type="spellEnd"/>
      <w:r w:rsidRPr="00BB0832">
        <w:rPr>
          <w:lang w:val="nl-NL"/>
        </w:rPr>
        <w:t xml:space="preserve">, M. (2020). </w:t>
      </w:r>
      <w:r w:rsidRPr="00150CCB">
        <w:t xml:space="preserve">Economic analysis of batch and continuous biopharmaceutical antibody production: A review. </w:t>
      </w:r>
      <w:r w:rsidRPr="00150CCB">
        <w:rPr>
          <w:i/>
        </w:rPr>
        <w:t>Journal of Pharmaceutical Innovation, 15,</w:t>
      </w:r>
      <w:r w:rsidRPr="00150CCB">
        <w:t xml:space="preserve"> 182–200. </w:t>
      </w:r>
      <w:hyperlink r:id="rId169">
        <w:r w:rsidRPr="00150CCB">
          <w:rPr>
            <w:rStyle w:val="Hyperlink"/>
            <w:rFonts w:ascii="Calibri" w:eastAsia="Calibri" w:hAnsi="Calibri" w:cs="Calibri"/>
          </w:rPr>
          <w:t>https://doi.org/10.1007/s12247-020-09447-y</w:t>
        </w:r>
      </w:hyperlink>
    </w:p>
    <w:p w14:paraId="1DB52318" w14:textId="6819F65E" w:rsidR="00D908CB" w:rsidRPr="00150CCB" w:rsidRDefault="06E49183" w:rsidP="00A01585">
      <w:pPr>
        <w:pStyle w:val="ListParagraph"/>
        <w:numPr>
          <w:ilvl w:val="0"/>
          <w:numId w:val="7"/>
        </w:numPr>
        <w:spacing w:line="276" w:lineRule="auto"/>
      </w:pPr>
      <w:r w:rsidRPr="00150CCB">
        <w:t>Yang, Y., &amp; Sha, M. A. (2019). A beginner’s guide to bioprocess modes–batch, fed-batch, and continuous fermentation. Enfield, CT: Eppendorf Inc, 408, 1-16.</w:t>
      </w:r>
    </w:p>
    <w:p w14:paraId="6CD58A86" w14:textId="65C5F8F0" w:rsidR="00172987" w:rsidRPr="002310D8" w:rsidRDefault="00172987" w:rsidP="00A01585">
      <w:pPr>
        <w:pStyle w:val="ListParagraph"/>
        <w:numPr>
          <w:ilvl w:val="0"/>
          <w:numId w:val="7"/>
        </w:numPr>
        <w:spacing w:line="276" w:lineRule="auto"/>
      </w:pPr>
      <w:r>
        <w:t xml:space="preserve">Yanina, I. Y., Dyachenko, P. A., Abdurashitov, A. S., Shalin, A. S., Minin, I. V., Minin, O. V., ... &amp; </w:t>
      </w:r>
      <w:proofErr w:type="spellStart"/>
      <w:r>
        <w:t>Tuchin</w:t>
      </w:r>
      <w:proofErr w:type="spellEnd"/>
      <w:r>
        <w:t>, V. V. (2023). Light distribution in fat cell layers at physiological temperatures. Scientific reports, 13(1), 1073.</w:t>
      </w:r>
    </w:p>
    <w:p w14:paraId="338C2BE0" w14:textId="77777777" w:rsidR="005D156B" w:rsidRPr="00150CCB" w:rsidRDefault="16EB03A4" w:rsidP="00A01585">
      <w:pPr>
        <w:pStyle w:val="ListParagraph"/>
        <w:numPr>
          <w:ilvl w:val="0"/>
          <w:numId w:val="7"/>
        </w:numPr>
        <w:spacing w:line="276" w:lineRule="auto"/>
      </w:pPr>
      <w:proofErr w:type="spellStart"/>
      <w:r w:rsidRPr="00150CCB">
        <w:t>Yanting</w:t>
      </w:r>
      <w:proofErr w:type="spellEnd"/>
      <w:r w:rsidRPr="00150CCB">
        <w:t xml:space="preserve">, C., Yang, Q., Ma, G., Du, M., Harrison, J., &amp; Block, E. (2017). Dose- and type-dependent effects of long-chain fatty acids on adipogenesis and lipogenesis of bovine adipocytes. </w:t>
      </w:r>
      <w:r w:rsidRPr="00150CCB">
        <w:rPr>
          <w:i/>
        </w:rPr>
        <w:t>Journal of Dairy Science</w:t>
      </w:r>
      <w:r w:rsidRPr="00150CCB">
        <w:t xml:space="preserve">, </w:t>
      </w:r>
      <w:r w:rsidRPr="00150CCB">
        <w:rPr>
          <w:i/>
        </w:rPr>
        <w:t>101</w:t>
      </w:r>
      <w:r w:rsidRPr="00150CCB">
        <w:t xml:space="preserve">(2), 1601–1615. </w:t>
      </w:r>
      <w:hyperlink r:id="rId170">
        <w:r w:rsidRPr="00150CCB">
          <w:rPr>
            <w:rStyle w:val="Hyperlink"/>
            <w:rFonts w:ascii="Calibri" w:eastAsia="Calibri" w:hAnsi="Calibri" w:cs="Calibri"/>
          </w:rPr>
          <w:t>https://doi.org/10.3168/jds.2017-13312</w:t>
        </w:r>
      </w:hyperlink>
    </w:p>
    <w:p w14:paraId="5B1F34CA" w14:textId="18DF8E6B" w:rsidR="001B3C09" w:rsidRPr="00150CCB" w:rsidRDefault="001B3C09" w:rsidP="00A01585">
      <w:pPr>
        <w:pStyle w:val="ListParagraph"/>
        <w:numPr>
          <w:ilvl w:val="0"/>
          <w:numId w:val="7"/>
        </w:numPr>
        <w:spacing w:line="276" w:lineRule="auto"/>
      </w:pPr>
      <w:proofErr w:type="spellStart"/>
      <w:r w:rsidRPr="00BB0832">
        <w:rPr>
          <w:lang w:val="nl-NL"/>
        </w:rPr>
        <w:t>Yanzhen</w:t>
      </w:r>
      <w:proofErr w:type="spellEnd"/>
      <w:r w:rsidRPr="00BB0832">
        <w:rPr>
          <w:lang w:val="nl-NL"/>
        </w:rPr>
        <w:t xml:space="preserve">, B., </w:t>
      </w:r>
      <w:proofErr w:type="spellStart"/>
      <w:r w:rsidRPr="00BB0832">
        <w:rPr>
          <w:lang w:val="nl-NL"/>
        </w:rPr>
        <w:t>Ximei</w:t>
      </w:r>
      <w:proofErr w:type="spellEnd"/>
      <w:r w:rsidRPr="00BB0832">
        <w:rPr>
          <w:lang w:val="nl-NL"/>
        </w:rPr>
        <w:t xml:space="preserve">, L., </w:t>
      </w:r>
      <w:proofErr w:type="spellStart"/>
      <w:r w:rsidRPr="00BB0832">
        <w:rPr>
          <w:lang w:val="nl-NL"/>
        </w:rPr>
        <w:t>Hongwei</w:t>
      </w:r>
      <w:proofErr w:type="spellEnd"/>
      <w:r w:rsidRPr="00BB0832">
        <w:rPr>
          <w:lang w:val="nl-NL"/>
        </w:rPr>
        <w:t xml:space="preserve">, X., </w:t>
      </w:r>
      <w:proofErr w:type="spellStart"/>
      <w:r w:rsidRPr="00BB0832">
        <w:rPr>
          <w:lang w:val="nl-NL"/>
        </w:rPr>
        <w:t>Xinmin</w:t>
      </w:r>
      <w:proofErr w:type="spellEnd"/>
      <w:r w:rsidRPr="00BB0832">
        <w:rPr>
          <w:lang w:val="nl-NL"/>
        </w:rPr>
        <w:t xml:space="preserve">, Z., </w:t>
      </w:r>
      <w:proofErr w:type="spellStart"/>
      <w:r w:rsidRPr="00BB0832">
        <w:rPr>
          <w:lang w:val="nl-NL"/>
        </w:rPr>
        <w:t>Wenjun</w:t>
      </w:r>
      <w:proofErr w:type="spellEnd"/>
      <w:r w:rsidRPr="00BB0832">
        <w:rPr>
          <w:lang w:val="nl-NL"/>
        </w:rPr>
        <w:t xml:space="preserve">, H., &amp; </w:t>
      </w:r>
      <w:proofErr w:type="spellStart"/>
      <w:r w:rsidRPr="00BB0832">
        <w:rPr>
          <w:lang w:val="nl-NL"/>
        </w:rPr>
        <w:t>Liping</w:t>
      </w:r>
      <w:proofErr w:type="spellEnd"/>
      <w:r w:rsidRPr="00BB0832">
        <w:rPr>
          <w:lang w:val="nl-NL"/>
        </w:rPr>
        <w:t xml:space="preserve">, Z. (2014). </w:t>
      </w:r>
      <w:r w:rsidRPr="00150CCB">
        <w:rPr>
          <w:i/>
          <w:iCs/>
        </w:rPr>
        <w:t xml:space="preserve">Fibroblast cell line of Hubei white pig </w:t>
      </w:r>
      <w:proofErr w:type="spellStart"/>
      <w:r w:rsidRPr="00150CCB">
        <w:rPr>
          <w:i/>
          <w:iCs/>
        </w:rPr>
        <w:t>fetus</w:t>
      </w:r>
      <w:proofErr w:type="spellEnd"/>
      <w:r w:rsidRPr="00150CCB">
        <w:t xml:space="preserve"> (Patent Nr. CN103509752A). Inst of Animal Husbandry and Veterinary Hubei Academy of Agricultural Science. </w:t>
      </w:r>
    </w:p>
    <w:p w14:paraId="7859CDEC" w14:textId="2CB45766" w:rsidR="00D908CB" w:rsidRPr="00150CCB" w:rsidRDefault="06E49183" w:rsidP="00A01585">
      <w:pPr>
        <w:pStyle w:val="ListParagraph"/>
        <w:numPr>
          <w:ilvl w:val="0"/>
          <w:numId w:val="7"/>
        </w:numPr>
        <w:spacing w:line="276" w:lineRule="auto"/>
      </w:pPr>
      <w:proofErr w:type="spellStart"/>
      <w:r w:rsidRPr="00150CCB">
        <w:t>Yongky</w:t>
      </w:r>
      <w:proofErr w:type="spellEnd"/>
      <w:r w:rsidRPr="00150CCB">
        <w:t xml:space="preserve">, A., Xu, J., Tian, J., Oliveira, C., Zhao, J., McFarland, K., &amp; Li, Z. J. (2019). Process intensification in fed-batch production bioreactors using non-perfusion seed cultures. </w:t>
      </w:r>
      <w:proofErr w:type="spellStart"/>
      <w:r w:rsidRPr="00150CCB">
        <w:rPr>
          <w:i/>
        </w:rPr>
        <w:t>MAbs</w:t>
      </w:r>
      <w:proofErr w:type="spellEnd"/>
      <w:r w:rsidRPr="00150CCB">
        <w:rPr>
          <w:i/>
        </w:rPr>
        <w:t>, 11(8),</w:t>
      </w:r>
      <w:r w:rsidRPr="00150CCB">
        <w:t xml:space="preserve"> 1502–1514. </w:t>
      </w:r>
      <w:hyperlink r:id="rId171">
        <w:r w:rsidRPr="00150CCB">
          <w:rPr>
            <w:rStyle w:val="Hyperlink"/>
            <w:rFonts w:ascii="Calibri" w:eastAsia="Calibri" w:hAnsi="Calibri" w:cs="Calibri"/>
          </w:rPr>
          <w:t>https://doi.org/10.1080/19420862.2019.1650153</w:t>
        </w:r>
      </w:hyperlink>
    </w:p>
    <w:p w14:paraId="223873E2" w14:textId="4B774EF2" w:rsidR="79D88A20" w:rsidRPr="00150CCB" w:rsidRDefault="79D88A20" w:rsidP="00A01585">
      <w:pPr>
        <w:pStyle w:val="ListParagraph"/>
        <w:numPr>
          <w:ilvl w:val="0"/>
          <w:numId w:val="7"/>
        </w:numPr>
        <w:spacing w:line="276" w:lineRule="auto"/>
      </w:pPr>
      <w:r w:rsidRPr="00150CCB">
        <w:t xml:space="preserve">Yuen et al. (2023). “A uniquely spontaneously immortalised porcine mesenchymal stem cell line enables adipogenic differentiation and flavour formation comparable to primary adipocytes.” Biomaterials, 295, 122052. </w:t>
      </w:r>
      <w:hyperlink r:id="rId172">
        <w:r w:rsidRPr="00150CCB">
          <w:rPr>
            <w:rStyle w:val="Hyperlink"/>
            <w:rFonts w:ascii="Calibri" w:eastAsia="Calibri" w:hAnsi="Calibri" w:cs="Calibri"/>
          </w:rPr>
          <w:t>https://doi.org/10.1016/j.biomaterials.2023.122052</w:t>
        </w:r>
      </w:hyperlink>
    </w:p>
    <w:p w14:paraId="44706E20" w14:textId="77777777" w:rsidR="00CC7F7D" w:rsidRPr="00150CCB" w:rsidRDefault="40BAB017" w:rsidP="00A01585">
      <w:pPr>
        <w:pStyle w:val="ListParagraph"/>
        <w:numPr>
          <w:ilvl w:val="0"/>
          <w:numId w:val="7"/>
        </w:numPr>
        <w:spacing w:line="276" w:lineRule="auto"/>
      </w:pPr>
      <w:r w:rsidRPr="00150CCB">
        <w:t xml:space="preserve">Zhang, J., Chen, Z., Huang, X., Shi, W., Zhang, R., Chen, M., Huang, H., &amp; Wu, L. (2019). Insights on the multifunctional activities of magnolol. </w:t>
      </w:r>
      <w:r w:rsidRPr="00150CCB">
        <w:rPr>
          <w:i/>
        </w:rPr>
        <w:t>BioMed Research International</w:t>
      </w:r>
      <w:r w:rsidRPr="00150CCB">
        <w:t xml:space="preserve">, </w:t>
      </w:r>
      <w:r w:rsidRPr="00150CCB">
        <w:rPr>
          <w:i/>
        </w:rPr>
        <w:t>2019</w:t>
      </w:r>
      <w:r w:rsidRPr="00150CCB">
        <w:t xml:space="preserve">, 1–15. </w:t>
      </w:r>
      <w:hyperlink r:id="rId173">
        <w:r w:rsidRPr="00150CCB">
          <w:rPr>
            <w:rStyle w:val="Hyperlink"/>
            <w:rFonts w:ascii="Calibri" w:eastAsia="Calibri" w:hAnsi="Calibri" w:cs="Calibri"/>
          </w:rPr>
          <w:t>https://doi.org/10.1155/2019/1847130</w:t>
        </w:r>
      </w:hyperlink>
    </w:p>
    <w:p w14:paraId="4EE4E990" w14:textId="0AEFF411" w:rsidR="00664CC7" w:rsidRPr="00150CCB" w:rsidRDefault="02E1D83E" w:rsidP="00A01585">
      <w:pPr>
        <w:pStyle w:val="ListParagraph"/>
        <w:numPr>
          <w:ilvl w:val="0"/>
          <w:numId w:val="7"/>
        </w:numPr>
        <w:spacing w:line="276" w:lineRule="auto"/>
      </w:pPr>
      <w:r w:rsidRPr="00150CCB">
        <w:t>Zhang,</w:t>
      </w:r>
      <w:r w:rsidR="04535246" w:rsidRPr="00150CCB">
        <w:t xml:space="preserve"> </w:t>
      </w:r>
      <w:proofErr w:type="spellStart"/>
      <w:r w:rsidRPr="00150CCB">
        <w:t>J.,Hartmann,A.M.,&amp;Guo</w:t>
      </w:r>
      <w:proofErr w:type="spellEnd"/>
      <w:r w:rsidRPr="00150CCB">
        <w:t>, J. (2023). Chloride homeostasis in animal cell physiology. </w:t>
      </w:r>
      <w:r w:rsidRPr="00150CCB">
        <w:rPr>
          <w:i/>
        </w:rPr>
        <w:t>Frontiers in Physiology</w:t>
      </w:r>
      <w:r w:rsidRPr="00150CCB">
        <w:t>, </w:t>
      </w:r>
      <w:r w:rsidRPr="00150CCB">
        <w:rPr>
          <w:i/>
        </w:rPr>
        <w:t>14</w:t>
      </w:r>
      <w:r w:rsidRPr="00150CCB">
        <w:t>, 1227565.</w:t>
      </w:r>
    </w:p>
    <w:p w14:paraId="196BAF5A" w14:textId="00AFE206" w:rsidR="6807BA55" w:rsidRPr="00150CCB" w:rsidRDefault="5A66B2BE" w:rsidP="00A01585">
      <w:pPr>
        <w:pStyle w:val="ListParagraph"/>
        <w:numPr>
          <w:ilvl w:val="0"/>
          <w:numId w:val="7"/>
        </w:numPr>
        <w:spacing w:line="276" w:lineRule="auto"/>
      </w:pPr>
      <w:r w:rsidRPr="00BB0832">
        <w:rPr>
          <w:lang w:val="nl-NL"/>
        </w:rPr>
        <w:t xml:space="preserve">Zhang, J., </w:t>
      </w:r>
      <w:proofErr w:type="spellStart"/>
      <w:r w:rsidRPr="00BB0832">
        <w:rPr>
          <w:lang w:val="nl-NL"/>
        </w:rPr>
        <w:t>Zhou</w:t>
      </w:r>
      <w:proofErr w:type="spellEnd"/>
      <w:r w:rsidRPr="00BB0832">
        <w:rPr>
          <w:lang w:val="nl-NL"/>
        </w:rPr>
        <w:t xml:space="preserve">, S., </w:t>
      </w:r>
      <w:proofErr w:type="spellStart"/>
      <w:r w:rsidRPr="00BB0832">
        <w:rPr>
          <w:lang w:val="nl-NL"/>
        </w:rPr>
        <w:t>Zhou</w:t>
      </w:r>
      <w:proofErr w:type="spellEnd"/>
      <w:r w:rsidRPr="00BB0832">
        <w:rPr>
          <w:lang w:val="nl-NL"/>
        </w:rPr>
        <w:t xml:space="preserve">, Y., Feng, F., Wang, Q., et al. </w:t>
      </w:r>
      <w:r w:rsidRPr="00150CCB">
        <w:t xml:space="preserve">(2014). Hepatocyte growth factor gene-modified adipose-derived mesenchymal stem cells ameliorate radiation-induced liver damage in a rat model. PLOS ONE, 9(12), </w:t>
      </w:r>
      <w:proofErr w:type="spellStart"/>
      <w:r w:rsidRPr="00150CCB">
        <w:t>e114670</w:t>
      </w:r>
      <w:proofErr w:type="spellEnd"/>
      <w:r w:rsidRPr="00150CCB">
        <w:t xml:space="preserve">. </w:t>
      </w:r>
      <w:hyperlink r:id="rId174">
        <w:r w:rsidRPr="00150CCB">
          <w:t>https://doi.org/10.1371/journal.pone.0114670</w:t>
        </w:r>
      </w:hyperlink>
    </w:p>
    <w:p w14:paraId="283DAA60" w14:textId="77777777" w:rsidR="00CC7F7D" w:rsidRPr="00150CCB" w:rsidRDefault="40BAB017" w:rsidP="00A01585">
      <w:pPr>
        <w:pStyle w:val="ListParagraph"/>
        <w:numPr>
          <w:ilvl w:val="0"/>
          <w:numId w:val="7"/>
        </w:numPr>
        <w:spacing w:line="276" w:lineRule="auto"/>
      </w:pPr>
      <w:r w:rsidRPr="00150CCB">
        <w:t>Zhang, J., Li, X</w:t>
      </w:r>
      <w:r w:rsidRPr="00C524A0">
        <w:t xml:space="preserve">., Liu, H., Zhou, J., Chen, J., &amp; Du, G. (2021). Hydrodynamics and mass transfer in spinner flasks: Implications for large scale cultured meat production. </w:t>
      </w:r>
      <w:r w:rsidRPr="00C524A0">
        <w:rPr>
          <w:i/>
        </w:rPr>
        <w:t>Biochemical Engineering Journal, 167,</w:t>
      </w:r>
      <w:r w:rsidRPr="00C524A0">
        <w:t xml:space="preserve"> 107864. </w:t>
      </w:r>
      <w:hyperlink r:id="rId175">
        <w:r w:rsidRPr="00C524A0">
          <w:rPr>
            <w:rStyle w:val="Hyperlink"/>
            <w:rFonts w:eastAsia="Calibri"/>
          </w:rPr>
          <w:t>https://doi.org/10.1016/j.bej.2020.107864</w:t>
        </w:r>
      </w:hyperlink>
    </w:p>
    <w:p w14:paraId="7988125B" w14:textId="48CAC484" w:rsidR="4B1AF674" w:rsidRPr="006121B5" w:rsidRDefault="2F2E79D5" w:rsidP="00A01585">
      <w:pPr>
        <w:pStyle w:val="ListParagraph"/>
        <w:numPr>
          <w:ilvl w:val="0"/>
          <w:numId w:val="7"/>
        </w:numPr>
        <w:spacing w:line="276" w:lineRule="auto"/>
        <w:rPr>
          <w:rFonts w:eastAsia="Arial"/>
          <w:color w:val="0272B1"/>
        </w:rPr>
      </w:pPr>
      <w:r w:rsidRPr="00BB0832">
        <w:rPr>
          <w:lang w:val="nl-NL"/>
        </w:rPr>
        <w:t xml:space="preserve">Zhang, M., Li, L., &amp; </w:t>
      </w:r>
      <w:proofErr w:type="spellStart"/>
      <w:r w:rsidRPr="00BB0832">
        <w:rPr>
          <w:lang w:val="nl-NL"/>
        </w:rPr>
        <w:t>Bai</w:t>
      </w:r>
      <w:proofErr w:type="spellEnd"/>
      <w:r w:rsidRPr="00BB0832">
        <w:rPr>
          <w:lang w:val="nl-NL"/>
        </w:rPr>
        <w:t xml:space="preserve">, J. (2020). </w:t>
      </w:r>
      <w:r w:rsidRPr="00150CCB">
        <w:t>Consumer acceptance of cultured meat in urban areas of three cities in China. </w:t>
      </w:r>
      <w:r w:rsidRPr="00150CCB">
        <w:rPr>
          <w:i/>
        </w:rPr>
        <w:t>Food Control</w:t>
      </w:r>
      <w:r w:rsidRPr="00150CCB">
        <w:t>, </w:t>
      </w:r>
      <w:r w:rsidRPr="00150CCB">
        <w:rPr>
          <w:i/>
        </w:rPr>
        <w:t>118</w:t>
      </w:r>
      <w:r w:rsidRPr="00150CCB">
        <w:t xml:space="preserve">, 107390. </w:t>
      </w:r>
      <w:hyperlink r:id="rId176">
        <w:r w:rsidRPr="00150CCB">
          <w:rPr>
            <w:rStyle w:val="Hyperlink"/>
            <w:rFonts w:ascii="Calibri" w:eastAsia="Arial" w:hAnsi="Calibri" w:cs="Calibri"/>
            <w:color w:val="0272B1"/>
            <w:u w:val="none"/>
          </w:rPr>
          <w:t>https://doi.org/10.1016/j.foodcont.2020.107390</w:t>
        </w:r>
      </w:hyperlink>
    </w:p>
    <w:p w14:paraId="6D4E59BF" w14:textId="7D033F94" w:rsidR="006121B5" w:rsidRPr="00C524A0" w:rsidRDefault="006121B5" w:rsidP="00A01585">
      <w:pPr>
        <w:pStyle w:val="ListParagraph"/>
        <w:numPr>
          <w:ilvl w:val="0"/>
          <w:numId w:val="7"/>
        </w:numPr>
        <w:spacing w:line="276" w:lineRule="auto"/>
        <w:rPr>
          <w:rFonts w:eastAsia="Arial"/>
        </w:rPr>
      </w:pPr>
      <w:r w:rsidRPr="00C524A0">
        <w:rPr>
          <w:rFonts w:eastAsia="Arial"/>
        </w:rPr>
        <w:t>Zhou, J., Wang, M., Saraiva, J. A., Martins, A. P., Pinto, C. A., Prieto, M. Á., ... &amp; Barba,</w:t>
      </w:r>
      <w:r w:rsidR="00562882">
        <w:rPr>
          <w:rFonts w:eastAsia="Arial"/>
        </w:rPr>
        <w:t xml:space="preserve"> </w:t>
      </w:r>
      <w:r w:rsidRPr="00C524A0">
        <w:rPr>
          <w:rFonts w:eastAsia="Arial"/>
        </w:rPr>
        <w:t xml:space="preserve"> </w:t>
      </w:r>
      <w:r w:rsidR="00562882">
        <w:rPr>
          <w:rFonts w:eastAsia="Arial"/>
        </w:rPr>
        <w:t xml:space="preserve">  </w:t>
      </w:r>
      <w:r w:rsidRPr="00C524A0">
        <w:rPr>
          <w:rFonts w:eastAsia="Arial"/>
        </w:rPr>
        <w:t>F. J. (2022). Extraction of lipids from microalgae using classical and innovative approaches. </w:t>
      </w:r>
      <w:r w:rsidRPr="00C524A0">
        <w:rPr>
          <w:rFonts w:eastAsia="Arial"/>
          <w:i/>
          <w:iCs/>
        </w:rPr>
        <w:t>Food Chemistry</w:t>
      </w:r>
      <w:r w:rsidRPr="00C524A0">
        <w:rPr>
          <w:rFonts w:eastAsia="Arial"/>
        </w:rPr>
        <w:t>.</w:t>
      </w:r>
      <w:r w:rsidR="00562882">
        <w:rPr>
          <w:rFonts w:eastAsia="Arial"/>
        </w:rPr>
        <w:t xml:space="preserve"> </w:t>
      </w:r>
      <w:hyperlink r:id="rId177" w:tgtFrame="_blank" w:history="1">
        <w:r w:rsidR="00562882" w:rsidRPr="00562882">
          <w:rPr>
            <w:rStyle w:val="Hyperlink"/>
            <w:rFonts w:eastAsia="Arial"/>
          </w:rPr>
          <w:t>https://doi.org/10.1016/j.foodchem.2022.132236</w:t>
        </w:r>
      </w:hyperlink>
    </w:p>
    <w:p w14:paraId="7881AF9C" w14:textId="1EE742F0" w:rsidR="55D32EA0" w:rsidRPr="00150CCB" w:rsidRDefault="55D32EA0" w:rsidP="00A01585">
      <w:pPr>
        <w:pStyle w:val="ListParagraph"/>
        <w:numPr>
          <w:ilvl w:val="0"/>
          <w:numId w:val="7"/>
        </w:numPr>
        <w:spacing w:line="276" w:lineRule="auto"/>
      </w:pPr>
      <w:r w:rsidRPr="00BB0832">
        <w:rPr>
          <w:lang w:val="nl-NL"/>
        </w:rPr>
        <w:t xml:space="preserve">Zhu, L., Li, Z., &amp; </w:t>
      </w:r>
      <w:proofErr w:type="spellStart"/>
      <w:r w:rsidRPr="00BB0832">
        <w:rPr>
          <w:lang w:val="nl-NL"/>
        </w:rPr>
        <w:t>Hiltunen</w:t>
      </w:r>
      <w:proofErr w:type="spellEnd"/>
      <w:r w:rsidRPr="00BB0832">
        <w:rPr>
          <w:lang w:val="nl-NL"/>
        </w:rPr>
        <w:t xml:space="preserve">, E. (2018). </w:t>
      </w:r>
      <w:r w:rsidRPr="00150CCB">
        <w:t>Microalgae Chlorella vulgaris biomass harvesting by natural flocculant: effects on biomass sedimentation, spent medium recycling and lipid extraction. </w:t>
      </w:r>
      <w:r w:rsidRPr="00150CCB">
        <w:rPr>
          <w:i/>
        </w:rPr>
        <w:t>Biotechnology for biofuels</w:t>
      </w:r>
      <w:r w:rsidRPr="00150CCB">
        <w:t>, </w:t>
      </w:r>
      <w:r w:rsidRPr="00150CCB">
        <w:rPr>
          <w:i/>
        </w:rPr>
        <w:t>11</w:t>
      </w:r>
      <w:r w:rsidRPr="00150CCB">
        <w:t>(1), 183.</w:t>
      </w:r>
    </w:p>
    <w:p w14:paraId="0FCAD75A" w14:textId="55E15054" w:rsidR="71AD3C6D" w:rsidRPr="00150CCB" w:rsidRDefault="71AD3C6D" w:rsidP="00A01585">
      <w:pPr>
        <w:spacing w:line="276" w:lineRule="auto"/>
      </w:pPr>
    </w:p>
    <w:p w14:paraId="60EECE62" w14:textId="77777777" w:rsidR="00CC7F7D" w:rsidRPr="00150CCB" w:rsidRDefault="00CC7F7D" w:rsidP="00A01585">
      <w:pPr>
        <w:pStyle w:val="ListParagraph"/>
        <w:spacing w:line="276" w:lineRule="auto"/>
      </w:pPr>
    </w:p>
    <w:p w14:paraId="0635AFD7" w14:textId="76881E7D" w:rsidR="008279F3" w:rsidRPr="00150CCB" w:rsidRDefault="2E4C2E13" w:rsidP="00A01585">
      <w:pPr>
        <w:pStyle w:val="Heading1"/>
        <w:spacing w:line="276" w:lineRule="auto"/>
        <w:rPr>
          <w:rFonts w:ascii="Arial" w:eastAsia="Arial" w:hAnsi="Arial" w:cs="Arial"/>
        </w:rPr>
      </w:pPr>
      <w:bookmarkStart w:id="164" w:name="_Toc212212241"/>
      <w:r w:rsidRPr="4FDE4B7C">
        <w:rPr>
          <w:rFonts w:ascii="Arial" w:eastAsia="Arial" w:hAnsi="Arial" w:cs="Arial"/>
        </w:rPr>
        <w:t>XV.</w:t>
      </w:r>
      <w:r w:rsidR="000C38B8">
        <w:tab/>
      </w:r>
      <w:r w:rsidR="000C38B8" w:rsidRPr="4FDE4B7C">
        <w:rPr>
          <w:rFonts w:ascii="Arial" w:eastAsia="Arial" w:hAnsi="Arial" w:cs="Arial"/>
        </w:rPr>
        <w:t>Product sources</w:t>
      </w:r>
      <w:bookmarkEnd w:id="164"/>
      <w:r w:rsidR="008279F3" w:rsidRPr="4FDE4B7C">
        <w:rPr>
          <w:rFonts w:ascii="Arial" w:eastAsia="Arial" w:hAnsi="Arial" w:cs="Arial"/>
        </w:rPr>
        <w:t xml:space="preserve"> </w:t>
      </w:r>
    </w:p>
    <w:p w14:paraId="74209C49" w14:textId="79991715" w:rsidR="1DFC0116" w:rsidRDefault="1DFC0116" w:rsidP="38BA917F">
      <w:pPr>
        <w:pStyle w:val="ListParagraph"/>
        <w:numPr>
          <w:ilvl w:val="0"/>
          <w:numId w:val="7"/>
        </w:numPr>
        <w:spacing w:line="276" w:lineRule="auto"/>
      </w:pPr>
      <w:proofErr w:type="spellStart"/>
      <w:r>
        <w:t>Bioterms</w:t>
      </w:r>
      <w:proofErr w:type="spellEnd"/>
      <w:r>
        <w:t xml:space="preserve">. (2023, February 19). Cost comparison between stainless steel and single-use bioreactors. </w:t>
      </w:r>
      <w:proofErr w:type="spellStart"/>
      <w:r>
        <w:t>Bioterms</w:t>
      </w:r>
      <w:proofErr w:type="spellEnd"/>
      <w:r>
        <w:t xml:space="preserve">. </w:t>
      </w:r>
      <w:hyperlink r:id="rId178">
        <w:r w:rsidRPr="519CC45C">
          <w:rPr>
            <w:rStyle w:val="Hyperlink"/>
          </w:rPr>
          <w:t>https://bioterms.net/index.php/2023/02/19/cost-comparison-between-stainless-steel-and-single-use-bioreactors/</w:t>
        </w:r>
      </w:hyperlink>
    </w:p>
    <w:p w14:paraId="5F50246F" w14:textId="12752E80" w:rsidR="519CC45C" w:rsidRDefault="7E1C3BC6" w:rsidP="68F4806A">
      <w:pPr>
        <w:pStyle w:val="ListParagraph"/>
        <w:numPr>
          <w:ilvl w:val="0"/>
          <w:numId w:val="7"/>
        </w:numPr>
        <w:spacing w:line="276" w:lineRule="auto"/>
      </w:pPr>
      <w:r>
        <w:t xml:space="preserve">Boyd Biomedical. (2018, June 21). The rise of single-use bioreactors: Why make the switch? Boyd Biomedical. </w:t>
      </w:r>
      <w:hyperlink r:id="rId179">
        <w:r w:rsidRPr="68F4806A">
          <w:rPr>
            <w:rStyle w:val="Hyperlink"/>
            <w:rFonts w:ascii="Calibri" w:eastAsia="Calibri" w:hAnsi="Calibri" w:cs="Calibri"/>
          </w:rPr>
          <w:t>https://boydbiomedical.com/knowledge-center/articles/the-rise-of-single-use-bioreactors-why-make-the-switch</w:t>
        </w:r>
      </w:hyperlink>
    </w:p>
    <w:p w14:paraId="01A4A1CC" w14:textId="788DFF2B" w:rsidR="000C38B8" w:rsidRPr="00150CCB" w:rsidRDefault="008279F3" w:rsidP="00A01585">
      <w:pPr>
        <w:pStyle w:val="ListParagraph"/>
        <w:numPr>
          <w:ilvl w:val="0"/>
          <w:numId w:val="16"/>
        </w:numPr>
        <w:spacing w:line="276" w:lineRule="auto"/>
      </w:pPr>
      <w:r w:rsidRPr="00150CCB">
        <w:t xml:space="preserve">Magnolol – Natural Magnolia Officinalis Extract (Honokiol, Magnolia Bark Extract) — </w:t>
      </w:r>
      <w:proofErr w:type="spellStart"/>
      <w:r w:rsidRPr="00150CCB">
        <w:t>Wellgreen</w:t>
      </w:r>
      <w:proofErr w:type="spellEnd"/>
      <w:r w:rsidRPr="00150CCB">
        <w:t xml:space="preserve"> Technology Co., Ltd., Xi’an, China. https://wellgreenxa.en.made-in-china.com/product/rmzYVJFoaRWv/China-Magnolol-Natural-Magnolia-Officinalis-Extract-Honokiol-Magnolia-Bark-Extract.html</w:t>
      </w:r>
    </w:p>
    <w:p w14:paraId="14BF3059" w14:textId="02F966E1" w:rsidR="008E1E1A" w:rsidRPr="00150CCB" w:rsidRDefault="008E1E1A" w:rsidP="00A01585">
      <w:pPr>
        <w:pStyle w:val="ListParagraph"/>
        <w:numPr>
          <w:ilvl w:val="0"/>
          <w:numId w:val="16"/>
        </w:numPr>
        <w:spacing w:line="276" w:lineRule="auto"/>
      </w:pPr>
      <w:proofErr w:type="spellStart"/>
      <w:r w:rsidRPr="00150CCB">
        <w:t>MESOkine</w:t>
      </w:r>
      <w:proofErr w:type="spellEnd"/>
      <w:r w:rsidRPr="00150CCB">
        <w:t xml:space="preserve"> Porcine FGF basic Growth Factor — ORF Genetics, Reykjavik, Iceland</w:t>
      </w:r>
      <w:r w:rsidR="008279F3" w:rsidRPr="00150CCB">
        <w:t xml:space="preserve">. </w:t>
      </w:r>
      <w:r w:rsidRPr="00150CCB">
        <w:t>https://www.orfgenetics.com/product/mesokine-fgfb-porcine</w:t>
      </w:r>
    </w:p>
    <w:p w14:paraId="122FEC27" w14:textId="0BBFC528" w:rsidR="008E1E1A" w:rsidRPr="00150CCB" w:rsidRDefault="008E1E1A" w:rsidP="00A01585">
      <w:pPr>
        <w:pStyle w:val="ListParagraph"/>
        <w:numPr>
          <w:ilvl w:val="0"/>
          <w:numId w:val="16"/>
        </w:numPr>
        <w:spacing w:line="276" w:lineRule="auto"/>
      </w:pPr>
      <w:proofErr w:type="spellStart"/>
      <w:r w:rsidRPr="00150CCB">
        <w:t>MESOkine</w:t>
      </w:r>
      <w:proofErr w:type="spellEnd"/>
      <w:r w:rsidRPr="00150CCB">
        <w:t xml:space="preserve"> Porcine EGF Growth Factor — ORF Genetics, Reykjavik, Iceland</w:t>
      </w:r>
      <w:r w:rsidR="008279F3" w:rsidRPr="00150CCB">
        <w:t xml:space="preserve">. </w:t>
      </w:r>
      <w:r w:rsidRPr="00150CCB">
        <w:t>https://www.orfgenetics.com/product/mesokine-egf-porcine</w:t>
      </w:r>
    </w:p>
    <w:p w14:paraId="610AEB6F" w14:textId="658A0EA8" w:rsidR="008E1E1A" w:rsidRPr="00150CCB" w:rsidRDefault="008E1E1A" w:rsidP="00A01585">
      <w:pPr>
        <w:pStyle w:val="ListParagraph"/>
        <w:numPr>
          <w:ilvl w:val="0"/>
          <w:numId w:val="16"/>
        </w:numPr>
        <w:spacing w:line="276" w:lineRule="auto"/>
      </w:pPr>
      <w:proofErr w:type="spellStart"/>
      <w:r w:rsidRPr="00150CCB">
        <w:t>MESOkine</w:t>
      </w:r>
      <w:proofErr w:type="spellEnd"/>
      <w:r w:rsidRPr="00150CCB">
        <w:t xml:space="preserve"> Porcine PDGF-BB Growth Factor — ORF Genetics, Reykjavik, Iceland</w:t>
      </w:r>
      <w:r w:rsidR="008279F3" w:rsidRPr="00150CCB">
        <w:t xml:space="preserve">. </w:t>
      </w:r>
      <w:r w:rsidRPr="00150CCB">
        <w:t>https://www.orfgenetics.com/product/mesokine-pdgfbb-porcine</w:t>
      </w:r>
    </w:p>
    <w:p w14:paraId="7E611883" w14:textId="77777777" w:rsidR="008279F3" w:rsidRPr="00150CCB" w:rsidRDefault="008E1E1A" w:rsidP="00A01585">
      <w:pPr>
        <w:pStyle w:val="ListParagraph"/>
        <w:numPr>
          <w:ilvl w:val="0"/>
          <w:numId w:val="16"/>
        </w:numPr>
        <w:spacing w:line="276" w:lineRule="auto"/>
      </w:pPr>
      <w:r w:rsidRPr="00150CCB">
        <w:t xml:space="preserve">Methylcellulose thickener and emulsifier, food grade — Hunan </w:t>
      </w:r>
      <w:proofErr w:type="spellStart"/>
      <w:r w:rsidRPr="00150CCB">
        <w:t>Sentai</w:t>
      </w:r>
      <w:proofErr w:type="spellEnd"/>
      <w:r w:rsidRPr="00150CCB">
        <w:t xml:space="preserve"> Biotechnology Co., Ltd., Hunan, China</w:t>
      </w:r>
      <w:r w:rsidR="008279F3" w:rsidRPr="00150CCB">
        <w:t xml:space="preserve">. </w:t>
      </w:r>
      <w:r w:rsidRPr="00150CCB">
        <w:t>https://dutch.alibaba.com/product-detail/Pure-Original-Ingredients-Methylcellulose-Thickener-Emulsifier-1601439301376.html</w:t>
      </w:r>
      <w:r w:rsidR="008279F3" w:rsidRPr="00150CCB">
        <w:rPr>
          <w:rFonts w:eastAsia="Calibri"/>
        </w:rPr>
        <w:t xml:space="preserve"> </w:t>
      </w:r>
    </w:p>
    <w:p w14:paraId="189775FB" w14:textId="631381A2" w:rsidR="008279F3" w:rsidRPr="00150CCB" w:rsidRDefault="008279F3" w:rsidP="00A01585">
      <w:pPr>
        <w:pStyle w:val="ListParagraph"/>
        <w:numPr>
          <w:ilvl w:val="0"/>
          <w:numId w:val="16"/>
        </w:numPr>
        <w:spacing w:line="276" w:lineRule="auto"/>
      </w:pPr>
      <w:r w:rsidRPr="00150CCB">
        <w:t xml:space="preserve">Oleic acid – food and industrial grade — Hubei </w:t>
      </w:r>
      <w:proofErr w:type="spellStart"/>
      <w:r w:rsidRPr="00150CCB">
        <w:t>Hongkang</w:t>
      </w:r>
      <w:proofErr w:type="spellEnd"/>
      <w:r w:rsidRPr="00150CCB">
        <w:t xml:space="preserve"> Daxin Chemical Co., Ltd., Hubei, China. </w:t>
      </w:r>
      <w:hyperlink r:id="rId180" w:history="1">
        <w:r w:rsidRPr="00150CCB">
          <w:rPr>
            <w:rStyle w:val="Hyperlink"/>
            <w:rFonts w:ascii="Calibri" w:eastAsia="Calibri" w:hAnsi="Calibri" w:cs="Calibri"/>
          </w:rPr>
          <w:t>https://hkdhchem.en.alibaba.com/search/product?SearchText=oleic%20acid</w:t>
        </w:r>
      </w:hyperlink>
    </w:p>
    <w:p w14:paraId="1B3DCF12" w14:textId="0B01F003" w:rsidR="008E1E1A" w:rsidRPr="00150CCB" w:rsidRDefault="008279F3" w:rsidP="00A01585">
      <w:pPr>
        <w:pStyle w:val="ListParagraph"/>
        <w:numPr>
          <w:ilvl w:val="0"/>
          <w:numId w:val="16"/>
        </w:numPr>
        <w:spacing w:line="276" w:lineRule="auto"/>
      </w:pPr>
      <w:proofErr w:type="spellStart"/>
      <w:r w:rsidRPr="00150CCB">
        <w:t>PichiaPink</w:t>
      </w:r>
      <w:proofErr w:type="spellEnd"/>
      <w:r w:rsidRPr="00150CCB">
        <w:t>™ Yeast Expression System — Thermo Fisher Scientific, Waltham, MA, USA. https://www.thermofisher.com/nl/en/home/life-science/protein-biology/protein-expression/yeast-protein-expression/pichiapink-yeast-expression-systems.html</w:t>
      </w:r>
    </w:p>
    <w:p w14:paraId="6B7F9E8E" w14:textId="13BF0C6B" w:rsidR="000C38B8" w:rsidRPr="00150CCB" w:rsidRDefault="008E1E1A" w:rsidP="00A01585">
      <w:pPr>
        <w:pStyle w:val="ListParagraph"/>
        <w:numPr>
          <w:ilvl w:val="0"/>
          <w:numId w:val="16"/>
        </w:numPr>
        <w:spacing w:line="276" w:lineRule="auto"/>
      </w:pPr>
      <w:r w:rsidRPr="00150CCB">
        <w:t>Sodium Pyruvate 99% – Food Grade — Zhengzhou Alpha Chemical Co., Ltd., Zhengzhou, China. https://www.alibaba.com/product-detail/Manufacturer-Direct-Sale-Sodium-Pyruvate-99_1601566810861.html</w:t>
      </w:r>
    </w:p>
    <w:p w14:paraId="7384DAD5" w14:textId="74FBA04D" w:rsidR="005D156B" w:rsidRPr="00150CCB" w:rsidRDefault="008E1E1A" w:rsidP="00A01585">
      <w:pPr>
        <w:pStyle w:val="ListParagraph"/>
        <w:numPr>
          <w:ilvl w:val="0"/>
          <w:numId w:val="16"/>
        </w:numPr>
        <w:spacing w:line="276" w:lineRule="auto"/>
      </w:pPr>
      <w:r w:rsidRPr="00150CCB">
        <w:t>Sunflower lecithin powder (pallet 540 kg, 27 boxes) — Nature Foods, USA</w:t>
      </w:r>
      <w:r w:rsidR="008279F3" w:rsidRPr="00150CCB">
        <w:t xml:space="preserve">. </w:t>
      </w:r>
      <w:hyperlink r:id="rId181" w:history="1">
        <w:r w:rsidR="008279F3" w:rsidRPr="00150CCB">
          <w:rPr>
            <w:rStyle w:val="Hyperlink"/>
            <w:rFonts w:ascii="Calibri" w:hAnsi="Calibri" w:cs="Calibri"/>
          </w:rPr>
          <w:t>https://www.naturefoods.us/product-page/sunflower-lecithin-powder-pallet-540-kg-27-boxes-bulk-wholesale</w:t>
        </w:r>
      </w:hyperlink>
    </w:p>
    <w:p w14:paraId="4ACC08D3" w14:textId="662E5BD2" w:rsidR="005D156B" w:rsidRPr="00150CCB" w:rsidRDefault="096C3614" w:rsidP="00A01585">
      <w:pPr>
        <w:pStyle w:val="Heading1"/>
        <w:spacing w:line="276" w:lineRule="auto"/>
        <w:rPr>
          <w:rFonts w:ascii="Arial" w:eastAsia="Arial" w:hAnsi="Arial" w:cs="Arial"/>
        </w:rPr>
      </w:pPr>
      <w:bookmarkStart w:id="165" w:name="_Toc212212242"/>
      <w:r w:rsidRPr="1BD7A6F9">
        <w:rPr>
          <w:rFonts w:ascii="Arial" w:eastAsia="Arial" w:hAnsi="Arial" w:cs="Arial"/>
        </w:rPr>
        <w:t>XVI.</w:t>
      </w:r>
      <w:r>
        <w:tab/>
      </w:r>
      <w:r w:rsidR="005D156B" w:rsidRPr="0B48617A">
        <w:rPr>
          <w:rFonts w:ascii="Arial" w:eastAsia="Arial" w:hAnsi="Arial" w:cs="Arial"/>
        </w:rPr>
        <w:t>Supplementary Files</w:t>
      </w:r>
      <w:bookmarkEnd w:id="165"/>
    </w:p>
    <w:p w14:paraId="0223D9D1" w14:textId="604ACB3E" w:rsidR="00A62B12" w:rsidRPr="00A62B12" w:rsidRDefault="00A62B12" w:rsidP="00A62B12">
      <w:pPr>
        <w:pStyle w:val="Heading2"/>
        <w:rPr>
          <w:rFonts w:ascii="Arial" w:eastAsia="Arial" w:hAnsi="Arial" w:cs="Arial"/>
        </w:rPr>
      </w:pPr>
      <w:bookmarkStart w:id="166" w:name="_Toc212212243"/>
      <w:r w:rsidRPr="0B48617A">
        <w:rPr>
          <w:rFonts w:ascii="Arial" w:eastAsia="Arial" w:hAnsi="Arial" w:cs="Arial"/>
        </w:rPr>
        <w:t>Appendix A</w:t>
      </w:r>
      <w:r w:rsidR="00363329" w:rsidRPr="0B48617A">
        <w:rPr>
          <w:rFonts w:ascii="Arial" w:eastAsia="Arial" w:hAnsi="Arial" w:cs="Arial"/>
        </w:rPr>
        <w:t>: Medium formulation</w:t>
      </w:r>
      <w:bookmarkEnd w:id="166"/>
    </w:p>
    <w:p w14:paraId="107B72C7" w14:textId="489CC351" w:rsidR="005D156B" w:rsidRPr="00150CCB" w:rsidRDefault="005D156B" w:rsidP="00A01585">
      <w:pPr>
        <w:spacing w:line="276" w:lineRule="auto"/>
      </w:pPr>
      <w:r w:rsidRPr="00300146">
        <w:t xml:space="preserve">Table </w:t>
      </w:r>
      <w:r w:rsidR="00300146" w:rsidRPr="00300146">
        <w:t>7.</w:t>
      </w:r>
      <w:r w:rsidRPr="00150CCB">
        <w:t xml:space="preserve"> An overview of the concentration, cost and suppliers of the components present in the basal medium.</w:t>
      </w:r>
      <w:r w:rsidR="00270B80" w:rsidRPr="00150CCB">
        <w:t xml:space="preserve"> Adapted from Specht (2020).</w:t>
      </w:r>
    </w:p>
    <w:tbl>
      <w:tblPr>
        <w:tblStyle w:val="TableGrid"/>
        <w:tblW w:w="9924" w:type="dxa"/>
        <w:tblInd w:w="-426" w:type="dxa"/>
        <w:tblLook w:val="04A0" w:firstRow="1" w:lastRow="0" w:firstColumn="1" w:lastColumn="0" w:noHBand="0" w:noVBand="1"/>
      </w:tblPr>
      <w:tblGrid>
        <w:gridCol w:w="1277"/>
        <w:gridCol w:w="1944"/>
        <w:gridCol w:w="1948"/>
        <w:gridCol w:w="1535"/>
        <w:gridCol w:w="1660"/>
        <w:gridCol w:w="1560"/>
      </w:tblGrid>
      <w:tr w:rsidR="00C548A7" w:rsidRPr="00150CCB" w14:paraId="3A6CE49D" w14:textId="77777777" w:rsidTr="006A3565">
        <w:trPr>
          <w:trHeight w:val="300"/>
        </w:trPr>
        <w:tc>
          <w:tcPr>
            <w:tcW w:w="1277" w:type="dxa"/>
            <w:tcBorders>
              <w:top w:val="nil"/>
              <w:left w:val="nil"/>
              <w:bottom w:val="single" w:sz="4" w:space="0" w:color="auto"/>
            </w:tcBorders>
            <w:vAlign w:val="center"/>
          </w:tcPr>
          <w:p w14:paraId="6AEEF3E3" w14:textId="77777777" w:rsidR="005D156B" w:rsidRPr="00150CCB" w:rsidRDefault="005D156B" w:rsidP="00A01585">
            <w:pPr>
              <w:spacing w:line="276" w:lineRule="auto"/>
              <w:rPr>
                <w:sz w:val="18"/>
                <w:szCs w:val="18"/>
              </w:rPr>
            </w:pPr>
            <w:r w:rsidRPr="00150CCB">
              <w:rPr>
                <w:sz w:val="18"/>
                <w:szCs w:val="18"/>
              </w:rPr>
              <w:t>Category</w:t>
            </w:r>
          </w:p>
        </w:tc>
        <w:tc>
          <w:tcPr>
            <w:tcW w:w="1944" w:type="dxa"/>
            <w:tcBorders>
              <w:top w:val="nil"/>
              <w:bottom w:val="single" w:sz="4" w:space="0" w:color="auto"/>
            </w:tcBorders>
            <w:vAlign w:val="center"/>
          </w:tcPr>
          <w:p w14:paraId="6C0F431F" w14:textId="77777777" w:rsidR="005D156B" w:rsidRPr="00150CCB" w:rsidRDefault="005D156B" w:rsidP="00A01585">
            <w:pPr>
              <w:spacing w:line="276" w:lineRule="auto"/>
              <w:rPr>
                <w:sz w:val="18"/>
                <w:szCs w:val="18"/>
              </w:rPr>
            </w:pPr>
            <w:r w:rsidRPr="00150CCB">
              <w:rPr>
                <w:sz w:val="18"/>
                <w:szCs w:val="18"/>
              </w:rPr>
              <w:t>Component</w:t>
            </w:r>
          </w:p>
        </w:tc>
        <w:tc>
          <w:tcPr>
            <w:tcW w:w="1948" w:type="dxa"/>
            <w:tcBorders>
              <w:top w:val="nil"/>
              <w:bottom w:val="single" w:sz="4" w:space="0" w:color="auto"/>
            </w:tcBorders>
            <w:vAlign w:val="center"/>
          </w:tcPr>
          <w:p w14:paraId="208EFF9D" w14:textId="46876714" w:rsidR="005D156B" w:rsidRPr="00150CCB" w:rsidRDefault="005D156B" w:rsidP="00A01585">
            <w:pPr>
              <w:spacing w:line="276" w:lineRule="auto"/>
              <w:rPr>
                <w:sz w:val="18"/>
                <w:szCs w:val="18"/>
              </w:rPr>
            </w:pPr>
            <w:r w:rsidRPr="00150CCB">
              <w:rPr>
                <w:sz w:val="18"/>
                <w:szCs w:val="18"/>
              </w:rPr>
              <w:t>Final Concentration (</w:t>
            </w:r>
            <w:r w:rsidR="003375EF" w:rsidRPr="00150CCB">
              <w:rPr>
                <w:sz w:val="18"/>
                <w:szCs w:val="18"/>
              </w:rPr>
              <w:t>g</w:t>
            </w:r>
            <w:r w:rsidR="009D1F0A">
              <w:rPr>
                <w:sz w:val="18"/>
                <w:szCs w:val="18"/>
              </w:rPr>
              <w:t>*</w:t>
            </w:r>
            <w:r w:rsidR="003375EF" w:rsidRPr="009D1F0A">
              <w:rPr>
                <w:sz w:val="18"/>
                <w:szCs w:val="18"/>
              </w:rPr>
              <w:t>m</w:t>
            </w:r>
            <w:r w:rsidR="009D1F0A">
              <w:rPr>
                <w:sz w:val="18"/>
                <w:szCs w:val="18"/>
                <w:vertAlign w:val="superscript"/>
              </w:rPr>
              <w:t>-3</w:t>
            </w:r>
            <w:r w:rsidRPr="00150CCB">
              <w:rPr>
                <w:sz w:val="18"/>
                <w:szCs w:val="18"/>
              </w:rPr>
              <w:t>)</w:t>
            </w:r>
          </w:p>
        </w:tc>
        <w:tc>
          <w:tcPr>
            <w:tcW w:w="1535" w:type="dxa"/>
            <w:tcBorders>
              <w:top w:val="nil"/>
              <w:bottom w:val="single" w:sz="4" w:space="0" w:color="auto"/>
            </w:tcBorders>
            <w:vAlign w:val="center"/>
          </w:tcPr>
          <w:p w14:paraId="3DD5E096" w14:textId="72FAFFD2" w:rsidR="005D156B" w:rsidRPr="00150CCB" w:rsidRDefault="005D156B" w:rsidP="00A01585">
            <w:pPr>
              <w:spacing w:line="276" w:lineRule="auto"/>
              <w:rPr>
                <w:sz w:val="18"/>
                <w:szCs w:val="18"/>
              </w:rPr>
            </w:pPr>
            <w:r w:rsidRPr="00150CCB">
              <w:rPr>
                <w:sz w:val="18"/>
                <w:szCs w:val="18"/>
              </w:rPr>
              <w:t xml:space="preserve">Cost per kg </w:t>
            </w:r>
            <w:r w:rsidR="003375EF" w:rsidRPr="00150CCB">
              <w:rPr>
                <w:sz w:val="18"/>
                <w:szCs w:val="18"/>
              </w:rPr>
              <w:t>(</w:t>
            </w:r>
            <w:r w:rsidR="001768D6" w:rsidRPr="00150CCB">
              <w:rPr>
                <w:sz w:val="18"/>
                <w:szCs w:val="18"/>
              </w:rPr>
              <w:t>€</w:t>
            </w:r>
            <w:r w:rsidR="003375EF" w:rsidRPr="00150CCB">
              <w:rPr>
                <w:sz w:val="18"/>
                <w:szCs w:val="18"/>
              </w:rPr>
              <w:t>)</w:t>
            </w:r>
          </w:p>
        </w:tc>
        <w:tc>
          <w:tcPr>
            <w:tcW w:w="1660" w:type="dxa"/>
            <w:tcBorders>
              <w:top w:val="nil"/>
              <w:bottom w:val="single" w:sz="4" w:space="0" w:color="auto"/>
            </w:tcBorders>
            <w:vAlign w:val="center"/>
          </w:tcPr>
          <w:p w14:paraId="5115B455" w14:textId="24AC3D6B" w:rsidR="005D156B" w:rsidRPr="00150CCB" w:rsidRDefault="005D156B" w:rsidP="00A01585">
            <w:pPr>
              <w:spacing w:line="276" w:lineRule="auto"/>
              <w:rPr>
                <w:sz w:val="18"/>
                <w:szCs w:val="18"/>
              </w:rPr>
            </w:pPr>
            <w:r w:rsidRPr="00150CCB">
              <w:rPr>
                <w:sz w:val="18"/>
                <w:szCs w:val="18"/>
              </w:rPr>
              <w:t xml:space="preserve">Cost per </w:t>
            </w:r>
            <w:proofErr w:type="spellStart"/>
            <w:r w:rsidR="005363FC" w:rsidRPr="00150CCB">
              <w:rPr>
                <w:sz w:val="18"/>
                <w:szCs w:val="18"/>
              </w:rPr>
              <w:t>m</w:t>
            </w:r>
            <w:r w:rsidR="005363FC" w:rsidRPr="00150CCB">
              <w:rPr>
                <w:sz w:val="18"/>
                <w:szCs w:val="18"/>
                <w:vertAlign w:val="superscript"/>
              </w:rPr>
              <w:t>3</w:t>
            </w:r>
            <w:proofErr w:type="spellEnd"/>
            <w:r w:rsidRPr="00150CCB">
              <w:rPr>
                <w:sz w:val="18"/>
                <w:szCs w:val="18"/>
              </w:rPr>
              <w:t xml:space="preserve"> </w:t>
            </w:r>
            <w:r w:rsidR="003375EF" w:rsidRPr="00150CCB">
              <w:rPr>
                <w:sz w:val="18"/>
                <w:szCs w:val="18"/>
              </w:rPr>
              <w:t>(</w:t>
            </w:r>
            <w:r w:rsidR="001768D6" w:rsidRPr="00150CCB">
              <w:rPr>
                <w:sz w:val="18"/>
                <w:szCs w:val="18"/>
              </w:rPr>
              <w:t>€)</w:t>
            </w:r>
          </w:p>
        </w:tc>
        <w:tc>
          <w:tcPr>
            <w:tcW w:w="1560" w:type="dxa"/>
            <w:tcBorders>
              <w:top w:val="nil"/>
              <w:bottom w:val="single" w:sz="4" w:space="0" w:color="auto"/>
              <w:right w:val="nil"/>
            </w:tcBorders>
            <w:vAlign w:val="bottom"/>
          </w:tcPr>
          <w:p w14:paraId="48B3F28D" w14:textId="77777777" w:rsidR="005D156B" w:rsidRPr="00150CCB" w:rsidRDefault="005D156B" w:rsidP="00A01585">
            <w:pPr>
              <w:spacing w:line="276" w:lineRule="auto"/>
              <w:rPr>
                <w:sz w:val="18"/>
                <w:szCs w:val="18"/>
              </w:rPr>
            </w:pPr>
            <w:r w:rsidRPr="00150CCB">
              <w:rPr>
                <w:sz w:val="18"/>
                <w:szCs w:val="18"/>
              </w:rPr>
              <w:t>Supplier/source</w:t>
            </w:r>
          </w:p>
        </w:tc>
      </w:tr>
      <w:tr w:rsidR="00C11792" w:rsidRPr="00150CCB" w14:paraId="5695339B" w14:textId="77777777" w:rsidTr="006A3565">
        <w:trPr>
          <w:trHeight w:val="300"/>
        </w:trPr>
        <w:tc>
          <w:tcPr>
            <w:tcW w:w="1277" w:type="dxa"/>
            <w:tcBorders>
              <w:top w:val="single" w:sz="4" w:space="0" w:color="auto"/>
              <w:left w:val="nil"/>
              <w:bottom w:val="single" w:sz="4" w:space="0" w:color="auto"/>
            </w:tcBorders>
            <w:vAlign w:val="center"/>
          </w:tcPr>
          <w:p w14:paraId="60B0A5DD" w14:textId="77777777" w:rsidR="009D1F0A" w:rsidRDefault="005D156B" w:rsidP="00A01585">
            <w:pPr>
              <w:spacing w:line="276" w:lineRule="auto"/>
              <w:rPr>
                <w:sz w:val="18"/>
                <w:szCs w:val="18"/>
              </w:rPr>
            </w:pPr>
            <w:r w:rsidRPr="00150CCB">
              <w:rPr>
                <w:sz w:val="18"/>
                <w:szCs w:val="18"/>
              </w:rPr>
              <w:t xml:space="preserve">Inorganic </w:t>
            </w:r>
          </w:p>
          <w:p w14:paraId="7E8B2942" w14:textId="1BBA99F2" w:rsidR="005D156B" w:rsidRPr="00150CCB" w:rsidRDefault="005D156B" w:rsidP="00A01585">
            <w:pPr>
              <w:spacing w:line="276" w:lineRule="auto"/>
              <w:rPr>
                <w:color w:val="000000"/>
                <w:sz w:val="18"/>
                <w:szCs w:val="18"/>
              </w:rPr>
            </w:pPr>
            <w:r w:rsidRPr="00150CCB">
              <w:rPr>
                <w:sz w:val="18"/>
                <w:szCs w:val="18"/>
              </w:rPr>
              <w:t>Salts</w:t>
            </w:r>
          </w:p>
        </w:tc>
        <w:tc>
          <w:tcPr>
            <w:tcW w:w="1944" w:type="dxa"/>
            <w:tcBorders>
              <w:top w:val="single" w:sz="4" w:space="0" w:color="auto"/>
              <w:bottom w:val="single" w:sz="4" w:space="0" w:color="auto"/>
            </w:tcBorders>
            <w:vAlign w:val="center"/>
          </w:tcPr>
          <w:p w14:paraId="0290EA2D" w14:textId="77777777" w:rsidR="009D1F0A" w:rsidRDefault="005D156B" w:rsidP="00A01585">
            <w:pPr>
              <w:spacing w:line="276" w:lineRule="auto"/>
              <w:rPr>
                <w:sz w:val="18"/>
                <w:szCs w:val="18"/>
              </w:rPr>
            </w:pPr>
            <w:r w:rsidRPr="00150CCB">
              <w:rPr>
                <w:sz w:val="18"/>
                <w:szCs w:val="18"/>
              </w:rPr>
              <w:t xml:space="preserve">Calcium chloride </w:t>
            </w:r>
          </w:p>
          <w:p w14:paraId="3BBABB18" w14:textId="66C73032" w:rsidR="005D156B" w:rsidRPr="00150CCB" w:rsidRDefault="005D156B" w:rsidP="00A01585">
            <w:pPr>
              <w:spacing w:line="276" w:lineRule="auto"/>
              <w:rPr>
                <w:b/>
                <w:color w:val="000000"/>
                <w:sz w:val="18"/>
                <w:szCs w:val="18"/>
              </w:rPr>
            </w:pPr>
            <w:r w:rsidRPr="00150CCB">
              <w:rPr>
                <w:sz w:val="18"/>
                <w:szCs w:val="18"/>
              </w:rPr>
              <w:t>(</w:t>
            </w:r>
            <w:proofErr w:type="spellStart"/>
            <w:r w:rsidRPr="00150CCB">
              <w:rPr>
                <w:sz w:val="18"/>
                <w:szCs w:val="18"/>
              </w:rPr>
              <w:t>CaCl</w:t>
            </w:r>
            <w:proofErr w:type="spellEnd"/>
            <w:r w:rsidRPr="00150CCB">
              <w:rPr>
                <w:rFonts w:ascii="Cambria Math" w:hAnsi="Cambria Math" w:cs="Cambria Math"/>
                <w:sz w:val="18"/>
                <w:szCs w:val="18"/>
              </w:rPr>
              <w:t>₂</w:t>
            </w:r>
            <w:r w:rsidRPr="00150CCB">
              <w:rPr>
                <w:sz w:val="18"/>
                <w:szCs w:val="18"/>
              </w:rPr>
              <w:t>)</w:t>
            </w:r>
          </w:p>
        </w:tc>
        <w:tc>
          <w:tcPr>
            <w:tcW w:w="1948" w:type="dxa"/>
            <w:tcBorders>
              <w:top w:val="single" w:sz="4" w:space="0" w:color="auto"/>
              <w:bottom w:val="single" w:sz="4" w:space="0" w:color="auto"/>
            </w:tcBorders>
            <w:vAlign w:val="center"/>
          </w:tcPr>
          <w:p w14:paraId="05A853C6" w14:textId="6F4A63D4" w:rsidR="005D156B" w:rsidRPr="00150CCB" w:rsidRDefault="005D156B" w:rsidP="00A01585">
            <w:pPr>
              <w:spacing w:line="276" w:lineRule="auto"/>
              <w:rPr>
                <w:b/>
                <w:color w:val="000000"/>
                <w:sz w:val="18"/>
                <w:szCs w:val="18"/>
              </w:rPr>
            </w:pPr>
            <w:r w:rsidRPr="00150CCB">
              <w:rPr>
                <w:sz w:val="18"/>
                <w:szCs w:val="18"/>
              </w:rPr>
              <w:t>116</w:t>
            </w:r>
            <w:r w:rsidR="009D1F0A">
              <w:rPr>
                <w:sz w:val="18"/>
                <w:szCs w:val="18"/>
              </w:rPr>
              <w:t>.</w:t>
            </w:r>
            <w:r w:rsidRPr="00150CCB">
              <w:rPr>
                <w:sz w:val="18"/>
                <w:szCs w:val="18"/>
              </w:rPr>
              <w:t>7</w:t>
            </w:r>
          </w:p>
        </w:tc>
        <w:tc>
          <w:tcPr>
            <w:tcW w:w="1535" w:type="dxa"/>
            <w:tcBorders>
              <w:top w:val="single" w:sz="4" w:space="0" w:color="auto"/>
              <w:bottom w:val="single" w:sz="4" w:space="0" w:color="auto"/>
            </w:tcBorders>
            <w:vAlign w:val="bottom"/>
          </w:tcPr>
          <w:p w14:paraId="69249D44" w14:textId="466C40D1" w:rsidR="005D156B" w:rsidRPr="00150CCB" w:rsidRDefault="003B382D" w:rsidP="00A01585">
            <w:pPr>
              <w:spacing w:line="276" w:lineRule="auto"/>
              <w:rPr>
                <w:b/>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26</w:t>
            </w:r>
          </w:p>
        </w:tc>
        <w:tc>
          <w:tcPr>
            <w:tcW w:w="1660" w:type="dxa"/>
            <w:tcBorders>
              <w:top w:val="single" w:sz="4" w:space="0" w:color="auto"/>
              <w:bottom w:val="single" w:sz="4" w:space="0" w:color="auto"/>
            </w:tcBorders>
            <w:vAlign w:val="bottom"/>
          </w:tcPr>
          <w:p w14:paraId="3CB23616" w14:textId="7DBF3C6B" w:rsidR="005D156B" w:rsidRPr="00150CCB" w:rsidRDefault="005D156B" w:rsidP="00A01585">
            <w:pPr>
              <w:spacing w:line="276" w:lineRule="auto"/>
              <w:rPr>
                <w:rFonts w:eastAsia="Calibri"/>
                <w:b/>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03</w:t>
            </w:r>
          </w:p>
        </w:tc>
        <w:tc>
          <w:tcPr>
            <w:tcW w:w="1560" w:type="dxa"/>
            <w:tcBorders>
              <w:top w:val="single" w:sz="4" w:space="0" w:color="auto"/>
              <w:bottom w:val="single" w:sz="4" w:space="0" w:color="auto"/>
              <w:right w:val="nil"/>
            </w:tcBorders>
            <w:vAlign w:val="bottom"/>
          </w:tcPr>
          <w:p w14:paraId="1BD1B18D" w14:textId="6EFD12C2" w:rsidR="005D156B" w:rsidRPr="00150CCB" w:rsidRDefault="005D156B" w:rsidP="00A01585">
            <w:pPr>
              <w:spacing w:line="276" w:lineRule="auto"/>
              <w:rPr>
                <w:b/>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4DC095CD" w14:textId="77777777" w:rsidTr="006A3565">
        <w:trPr>
          <w:trHeight w:val="300"/>
        </w:trPr>
        <w:tc>
          <w:tcPr>
            <w:tcW w:w="1277" w:type="dxa"/>
            <w:tcBorders>
              <w:top w:val="single" w:sz="4" w:space="0" w:color="auto"/>
              <w:left w:val="nil"/>
              <w:bottom w:val="single" w:sz="4" w:space="0" w:color="auto"/>
            </w:tcBorders>
            <w:vAlign w:val="center"/>
          </w:tcPr>
          <w:p w14:paraId="34E9A2CB"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6674A4E7" w14:textId="639523FE" w:rsidR="00581049" w:rsidRPr="00150CCB" w:rsidRDefault="005D156B" w:rsidP="00A01585">
            <w:pPr>
              <w:spacing w:line="276" w:lineRule="auto"/>
              <w:rPr>
                <w:sz w:val="18"/>
                <w:szCs w:val="18"/>
              </w:rPr>
            </w:pPr>
            <w:r w:rsidRPr="00150CCB">
              <w:rPr>
                <w:sz w:val="18"/>
                <w:szCs w:val="18"/>
              </w:rPr>
              <w:t xml:space="preserve">Cupric </w:t>
            </w:r>
            <w:proofErr w:type="spellStart"/>
            <w:r w:rsidRPr="00150CCB">
              <w:rPr>
                <w:sz w:val="18"/>
                <w:szCs w:val="18"/>
              </w:rPr>
              <w:t>sulfate</w:t>
            </w:r>
            <w:proofErr w:type="spellEnd"/>
            <w:r w:rsidRPr="00150CCB">
              <w:rPr>
                <w:sz w:val="18"/>
                <w:szCs w:val="18"/>
              </w:rPr>
              <w:t xml:space="preserve"> </w:t>
            </w:r>
          </w:p>
          <w:p w14:paraId="0217054A" w14:textId="65B3ED6F" w:rsidR="005D156B" w:rsidRPr="00150CCB" w:rsidRDefault="005D156B" w:rsidP="00A01585">
            <w:pPr>
              <w:spacing w:line="276" w:lineRule="auto"/>
              <w:rPr>
                <w:color w:val="000000"/>
                <w:sz w:val="18"/>
                <w:szCs w:val="18"/>
              </w:rPr>
            </w:pPr>
            <w:r w:rsidRPr="00150CCB">
              <w:rPr>
                <w:sz w:val="18"/>
                <w:szCs w:val="18"/>
              </w:rPr>
              <w:t>(</w:t>
            </w:r>
            <w:proofErr w:type="spellStart"/>
            <w:r w:rsidRPr="00150CCB">
              <w:rPr>
                <w:sz w:val="18"/>
                <w:szCs w:val="18"/>
              </w:rPr>
              <w:t>CuSO</w:t>
            </w:r>
            <w:proofErr w:type="spellEnd"/>
            <w:r w:rsidRPr="00150CCB">
              <w:rPr>
                <w:rFonts w:ascii="Cambria Math" w:hAnsi="Cambria Math" w:cs="Cambria Math"/>
                <w:sz w:val="18"/>
                <w:szCs w:val="18"/>
              </w:rPr>
              <w:t>₄</w:t>
            </w:r>
            <w:r w:rsidRPr="00150CCB">
              <w:rPr>
                <w:sz w:val="18"/>
                <w:szCs w:val="18"/>
              </w:rPr>
              <w:t>·5H</w:t>
            </w:r>
            <w:r w:rsidRPr="00150CCB">
              <w:rPr>
                <w:rFonts w:ascii="Cambria Math" w:hAnsi="Cambria Math" w:cs="Cambria Math"/>
                <w:sz w:val="18"/>
                <w:szCs w:val="18"/>
              </w:rPr>
              <w:t>₂</w:t>
            </w:r>
            <w:r w:rsidRPr="00150CCB">
              <w:rPr>
                <w:sz w:val="18"/>
                <w:szCs w:val="18"/>
              </w:rPr>
              <w:t>O)</w:t>
            </w:r>
          </w:p>
        </w:tc>
        <w:tc>
          <w:tcPr>
            <w:tcW w:w="1948" w:type="dxa"/>
            <w:tcBorders>
              <w:top w:val="single" w:sz="4" w:space="0" w:color="auto"/>
              <w:bottom w:val="single" w:sz="4" w:space="0" w:color="auto"/>
            </w:tcBorders>
            <w:vAlign w:val="center"/>
          </w:tcPr>
          <w:p w14:paraId="48329C8F" w14:textId="1E6F4FAF"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0013</w:t>
            </w:r>
          </w:p>
        </w:tc>
        <w:tc>
          <w:tcPr>
            <w:tcW w:w="1535" w:type="dxa"/>
            <w:tcBorders>
              <w:top w:val="single" w:sz="4" w:space="0" w:color="auto"/>
              <w:bottom w:val="single" w:sz="4" w:space="0" w:color="auto"/>
            </w:tcBorders>
            <w:vAlign w:val="bottom"/>
          </w:tcPr>
          <w:p w14:paraId="7C4E295C" w14:textId="47C4AE98" w:rsidR="005D156B" w:rsidRPr="00150CCB" w:rsidRDefault="003B382D" w:rsidP="00A01585">
            <w:pPr>
              <w:spacing w:line="276" w:lineRule="auto"/>
              <w:rPr>
                <w:color w:val="000000"/>
                <w:sz w:val="18"/>
                <w:szCs w:val="18"/>
              </w:rPr>
            </w:pPr>
            <w:r w:rsidRPr="00150CCB">
              <w:rPr>
                <w:color w:val="000000"/>
                <w:sz w:val="18"/>
                <w:szCs w:val="18"/>
              </w:rPr>
              <w:t>2</w:t>
            </w:r>
            <w:r w:rsidR="009D1F0A">
              <w:rPr>
                <w:color w:val="000000"/>
                <w:sz w:val="18"/>
                <w:szCs w:val="18"/>
              </w:rPr>
              <w:t>.</w:t>
            </w:r>
            <w:r w:rsidRPr="00150CCB">
              <w:rPr>
                <w:color w:val="000000"/>
                <w:sz w:val="18"/>
                <w:szCs w:val="18"/>
              </w:rPr>
              <w:t>16</w:t>
            </w:r>
          </w:p>
        </w:tc>
        <w:tc>
          <w:tcPr>
            <w:tcW w:w="1660" w:type="dxa"/>
            <w:tcBorders>
              <w:top w:val="single" w:sz="4" w:space="0" w:color="auto"/>
              <w:bottom w:val="single" w:sz="4" w:space="0" w:color="auto"/>
            </w:tcBorders>
            <w:vAlign w:val="bottom"/>
          </w:tcPr>
          <w:p w14:paraId="5D959FF0" w14:textId="2283D835"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000003</w:t>
            </w:r>
          </w:p>
        </w:tc>
        <w:tc>
          <w:tcPr>
            <w:tcW w:w="1560" w:type="dxa"/>
            <w:tcBorders>
              <w:top w:val="single" w:sz="4" w:space="0" w:color="auto"/>
              <w:bottom w:val="single" w:sz="4" w:space="0" w:color="auto"/>
              <w:right w:val="nil"/>
            </w:tcBorders>
            <w:vAlign w:val="bottom"/>
          </w:tcPr>
          <w:p w14:paraId="50259B38" w14:textId="1C8C661F"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035571BD" w14:textId="77777777" w:rsidTr="006A3565">
        <w:trPr>
          <w:trHeight w:val="300"/>
        </w:trPr>
        <w:tc>
          <w:tcPr>
            <w:tcW w:w="1277" w:type="dxa"/>
            <w:tcBorders>
              <w:top w:val="single" w:sz="4" w:space="0" w:color="auto"/>
              <w:left w:val="nil"/>
              <w:bottom w:val="single" w:sz="4" w:space="0" w:color="auto"/>
            </w:tcBorders>
            <w:vAlign w:val="center"/>
          </w:tcPr>
          <w:p w14:paraId="703FA6DF"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4985009" w14:textId="77777777" w:rsidR="00581049" w:rsidRPr="00150CCB" w:rsidRDefault="005D156B" w:rsidP="00A01585">
            <w:pPr>
              <w:spacing w:line="276" w:lineRule="auto"/>
              <w:rPr>
                <w:sz w:val="18"/>
                <w:szCs w:val="18"/>
              </w:rPr>
            </w:pPr>
            <w:r w:rsidRPr="00150CCB">
              <w:rPr>
                <w:sz w:val="18"/>
                <w:szCs w:val="18"/>
              </w:rPr>
              <w:t xml:space="preserve">Ferric nitrate </w:t>
            </w:r>
          </w:p>
          <w:p w14:paraId="54F1AB34" w14:textId="0DBADC0B" w:rsidR="005D156B" w:rsidRPr="00150CCB" w:rsidRDefault="005D156B" w:rsidP="00A01585">
            <w:pPr>
              <w:spacing w:line="276" w:lineRule="auto"/>
              <w:rPr>
                <w:color w:val="000000"/>
                <w:sz w:val="18"/>
                <w:szCs w:val="18"/>
              </w:rPr>
            </w:pPr>
            <w:r w:rsidRPr="00150CCB">
              <w:rPr>
                <w:sz w:val="18"/>
                <w:szCs w:val="18"/>
              </w:rPr>
              <w:t>(Fe(NO</w:t>
            </w:r>
            <w:r w:rsidRPr="00150CCB">
              <w:rPr>
                <w:rFonts w:ascii="Cambria Math" w:hAnsi="Cambria Math" w:cs="Cambria Math"/>
                <w:sz w:val="18"/>
                <w:szCs w:val="18"/>
              </w:rPr>
              <w:t>₃</w:t>
            </w:r>
            <w:r w:rsidRPr="00150CCB">
              <w:rPr>
                <w:sz w:val="18"/>
                <w:szCs w:val="18"/>
              </w:rPr>
              <w:t>)</w:t>
            </w:r>
            <w:r w:rsidRPr="00150CCB">
              <w:rPr>
                <w:rFonts w:ascii="Cambria Math" w:hAnsi="Cambria Math" w:cs="Cambria Math"/>
                <w:sz w:val="18"/>
                <w:szCs w:val="18"/>
              </w:rPr>
              <w:t>₃</w:t>
            </w:r>
            <w:r w:rsidRPr="00150CCB">
              <w:rPr>
                <w:sz w:val="18"/>
                <w:szCs w:val="18"/>
              </w:rPr>
              <w:t>·9H</w:t>
            </w:r>
            <w:r w:rsidRPr="00150CCB">
              <w:rPr>
                <w:rFonts w:ascii="Cambria Math" w:hAnsi="Cambria Math" w:cs="Cambria Math"/>
                <w:sz w:val="18"/>
                <w:szCs w:val="18"/>
              </w:rPr>
              <w:t>₂</w:t>
            </w:r>
            <w:r w:rsidRPr="00150CCB">
              <w:rPr>
                <w:sz w:val="18"/>
                <w:szCs w:val="18"/>
              </w:rPr>
              <w:t>O)</w:t>
            </w:r>
          </w:p>
        </w:tc>
        <w:tc>
          <w:tcPr>
            <w:tcW w:w="1948" w:type="dxa"/>
            <w:tcBorders>
              <w:top w:val="single" w:sz="4" w:space="0" w:color="auto"/>
              <w:bottom w:val="single" w:sz="4" w:space="0" w:color="auto"/>
            </w:tcBorders>
            <w:vAlign w:val="center"/>
          </w:tcPr>
          <w:p w14:paraId="5641BCD6" w14:textId="31EA517C"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05</w:t>
            </w:r>
          </w:p>
        </w:tc>
        <w:tc>
          <w:tcPr>
            <w:tcW w:w="1535" w:type="dxa"/>
            <w:tcBorders>
              <w:top w:val="single" w:sz="4" w:space="0" w:color="auto"/>
              <w:bottom w:val="single" w:sz="4" w:space="0" w:color="auto"/>
            </w:tcBorders>
            <w:vAlign w:val="bottom"/>
          </w:tcPr>
          <w:p w14:paraId="2B2F3BC2" w14:textId="3BFF78CB"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52</w:t>
            </w:r>
          </w:p>
        </w:tc>
        <w:tc>
          <w:tcPr>
            <w:tcW w:w="1660" w:type="dxa"/>
            <w:tcBorders>
              <w:top w:val="single" w:sz="4" w:space="0" w:color="auto"/>
              <w:bottom w:val="single" w:sz="4" w:space="0" w:color="auto"/>
            </w:tcBorders>
            <w:vAlign w:val="bottom"/>
          </w:tcPr>
          <w:p w14:paraId="4E145399" w14:textId="27184037" w:rsidR="005D156B" w:rsidRPr="00150CCB" w:rsidRDefault="00E14436"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00003</w:t>
            </w:r>
          </w:p>
        </w:tc>
        <w:tc>
          <w:tcPr>
            <w:tcW w:w="1560" w:type="dxa"/>
            <w:tcBorders>
              <w:top w:val="single" w:sz="4" w:space="0" w:color="auto"/>
              <w:bottom w:val="single" w:sz="4" w:space="0" w:color="auto"/>
              <w:right w:val="nil"/>
            </w:tcBorders>
            <w:vAlign w:val="bottom"/>
          </w:tcPr>
          <w:p w14:paraId="7CD7F16A" w14:textId="6A288060"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4041AB88" w14:textId="77777777" w:rsidTr="006A3565">
        <w:trPr>
          <w:trHeight w:val="300"/>
        </w:trPr>
        <w:tc>
          <w:tcPr>
            <w:tcW w:w="1277" w:type="dxa"/>
            <w:tcBorders>
              <w:top w:val="single" w:sz="4" w:space="0" w:color="auto"/>
              <w:left w:val="nil"/>
              <w:bottom w:val="single" w:sz="4" w:space="0" w:color="auto"/>
            </w:tcBorders>
            <w:vAlign w:val="center"/>
          </w:tcPr>
          <w:p w14:paraId="7FF90772"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7366B30" w14:textId="77777777" w:rsidR="00581049" w:rsidRPr="00150CCB" w:rsidRDefault="005D156B" w:rsidP="00A01585">
            <w:pPr>
              <w:spacing w:line="276" w:lineRule="auto"/>
              <w:rPr>
                <w:sz w:val="18"/>
                <w:szCs w:val="18"/>
              </w:rPr>
            </w:pPr>
            <w:r w:rsidRPr="00150CCB">
              <w:rPr>
                <w:sz w:val="18"/>
                <w:szCs w:val="18"/>
              </w:rPr>
              <w:t xml:space="preserve">Ferrous </w:t>
            </w:r>
            <w:proofErr w:type="spellStart"/>
            <w:r w:rsidRPr="00150CCB">
              <w:rPr>
                <w:sz w:val="18"/>
                <w:szCs w:val="18"/>
              </w:rPr>
              <w:t>sulfate</w:t>
            </w:r>
            <w:proofErr w:type="spellEnd"/>
            <w:r w:rsidRPr="00150CCB">
              <w:rPr>
                <w:sz w:val="18"/>
                <w:szCs w:val="18"/>
              </w:rPr>
              <w:t xml:space="preserve"> </w:t>
            </w:r>
          </w:p>
          <w:p w14:paraId="0F9F8B91" w14:textId="7D0BC2A0" w:rsidR="005D156B" w:rsidRPr="00150CCB" w:rsidRDefault="005D156B" w:rsidP="00A01585">
            <w:pPr>
              <w:spacing w:line="276" w:lineRule="auto"/>
              <w:rPr>
                <w:color w:val="000000"/>
                <w:sz w:val="18"/>
                <w:szCs w:val="18"/>
              </w:rPr>
            </w:pPr>
            <w:r w:rsidRPr="00150CCB">
              <w:rPr>
                <w:sz w:val="18"/>
                <w:szCs w:val="18"/>
              </w:rPr>
              <w:t>(FeSO</w:t>
            </w:r>
            <w:r w:rsidRPr="00150CCB">
              <w:rPr>
                <w:rFonts w:ascii="Cambria Math" w:hAnsi="Cambria Math" w:cs="Cambria Math"/>
                <w:sz w:val="18"/>
                <w:szCs w:val="18"/>
              </w:rPr>
              <w:t>₄</w:t>
            </w:r>
            <w:r w:rsidRPr="00150CCB">
              <w:rPr>
                <w:sz w:val="18"/>
                <w:szCs w:val="18"/>
              </w:rPr>
              <w:t>·7H</w:t>
            </w:r>
            <w:r w:rsidRPr="00150CCB">
              <w:rPr>
                <w:rFonts w:ascii="Cambria Math" w:hAnsi="Cambria Math" w:cs="Cambria Math"/>
                <w:sz w:val="18"/>
                <w:szCs w:val="18"/>
              </w:rPr>
              <w:t>₂</w:t>
            </w:r>
            <w:r w:rsidRPr="00150CCB">
              <w:rPr>
                <w:sz w:val="18"/>
                <w:szCs w:val="18"/>
              </w:rPr>
              <w:t>O)</w:t>
            </w:r>
          </w:p>
        </w:tc>
        <w:tc>
          <w:tcPr>
            <w:tcW w:w="1948" w:type="dxa"/>
            <w:tcBorders>
              <w:top w:val="single" w:sz="4" w:space="0" w:color="auto"/>
              <w:bottom w:val="single" w:sz="4" w:space="0" w:color="auto"/>
            </w:tcBorders>
            <w:vAlign w:val="center"/>
          </w:tcPr>
          <w:p w14:paraId="76B9FA7C" w14:textId="43A297B7"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417</w:t>
            </w:r>
          </w:p>
        </w:tc>
        <w:tc>
          <w:tcPr>
            <w:tcW w:w="1535" w:type="dxa"/>
            <w:tcBorders>
              <w:top w:val="single" w:sz="4" w:space="0" w:color="auto"/>
              <w:bottom w:val="single" w:sz="4" w:space="0" w:color="auto"/>
            </w:tcBorders>
            <w:vAlign w:val="bottom"/>
          </w:tcPr>
          <w:p w14:paraId="31F42C09" w14:textId="40CC1241"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09</w:t>
            </w:r>
          </w:p>
        </w:tc>
        <w:tc>
          <w:tcPr>
            <w:tcW w:w="1660" w:type="dxa"/>
            <w:tcBorders>
              <w:top w:val="single" w:sz="4" w:space="0" w:color="auto"/>
              <w:bottom w:val="single" w:sz="4" w:space="0" w:color="auto"/>
            </w:tcBorders>
            <w:vAlign w:val="bottom"/>
          </w:tcPr>
          <w:p w14:paraId="7F4A1973" w14:textId="4349FBEF" w:rsidR="005D156B" w:rsidRPr="00150CCB" w:rsidRDefault="00E14436"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00004</w:t>
            </w:r>
          </w:p>
        </w:tc>
        <w:tc>
          <w:tcPr>
            <w:tcW w:w="1560" w:type="dxa"/>
            <w:tcBorders>
              <w:top w:val="single" w:sz="4" w:space="0" w:color="auto"/>
              <w:bottom w:val="single" w:sz="4" w:space="0" w:color="auto"/>
              <w:right w:val="nil"/>
            </w:tcBorders>
            <w:vAlign w:val="bottom"/>
          </w:tcPr>
          <w:p w14:paraId="58BF5C38" w14:textId="6EC2916D"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0CD9C58" w14:textId="77777777" w:rsidTr="006A3565">
        <w:trPr>
          <w:trHeight w:val="300"/>
        </w:trPr>
        <w:tc>
          <w:tcPr>
            <w:tcW w:w="1277" w:type="dxa"/>
            <w:tcBorders>
              <w:top w:val="single" w:sz="4" w:space="0" w:color="auto"/>
              <w:left w:val="nil"/>
              <w:bottom w:val="single" w:sz="4" w:space="0" w:color="auto"/>
            </w:tcBorders>
            <w:vAlign w:val="center"/>
          </w:tcPr>
          <w:p w14:paraId="325E5C6B"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0B3427AC" w14:textId="6BDFC8F8" w:rsidR="00835114" w:rsidRPr="00150CCB" w:rsidRDefault="005D156B" w:rsidP="00A01585">
            <w:pPr>
              <w:spacing w:line="276" w:lineRule="auto"/>
              <w:rPr>
                <w:sz w:val="18"/>
                <w:szCs w:val="18"/>
              </w:rPr>
            </w:pPr>
            <w:r w:rsidRPr="00150CCB">
              <w:rPr>
                <w:sz w:val="18"/>
                <w:szCs w:val="18"/>
              </w:rPr>
              <w:t xml:space="preserve">Potassium </w:t>
            </w:r>
          </w:p>
          <w:p w14:paraId="690C50CE" w14:textId="5F447AE4" w:rsidR="005D156B" w:rsidRPr="00150CCB" w:rsidRDefault="005D156B" w:rsidP="00A01585">
            <w:pPr>
              <w:spacing w:line="276" w:lineRule="auto"/>
              <w:rPr>
                <w:color w:val="000000"/>
                <w:sz w:val="18"/>
                <w:szCs w:val="18"/>
              </w:rPr>
            </w:pPr>
            <w:r w:rsidRPr="00150CCB">
              <w:rPr>
                <w:sz w:val="18"/>
                <w:szCs w:val="18"/>
              </w:rPr>
              <w:t>chloride (</w:t>
            </w:r>
            <w:proofErr w:type="spellStart"/>
            <w:r w:rsidRPr="00150CCB">
              <w:rPr>
                <w:sz w:val="18"/>
                <w:szCs w:val="18"/>
              </w:rPr>
              <w:t>KCl</w:t>
            </w:r>
            <w:proofErr w:type="spellEnd"/>
            <w:r w:rsidRPr="00150CCB">
              <w:rPr>
                <w:sz w:val="18"/>
                <w:szCs w:val="18"/>
              </w:rPr>
              <w:t>)</w:t>
            </w:r>
          </w:p>
        </w:tc>
        <w:tc>
          <w:tcPr>
            <w:tcW w:w="1948" w:type="dxa"/>
            <w:tcBorders>
              <w:top w:val="single" w:sz="4" w:space="0" w:color="auto"/>
              <w:bottom w:val="single" w:sz="4" w:space="0" w:color="auto"/>
            </w:tcBorders>
            <w:vAlign w:val="center"/>
          </w:tcPr>
          <w:p w14:paraId="1884EA2C" w14:textId="178AA385" w:rsidR="005D156B" w:rsidRPr="00150CCB" w:rsidRDefault="005D156B" w:rsidP="00A01585">
            <w:pPr>
              <w:spacing w:line="276" w:lineRule="auto"/>
              <w:rPr>
                <w:color w:val="000000"/>
                <w:sz w:val="18"/>
                <w:szCs w:val="18"/>
              </w:rPr>
            </w:pPr>
            <w:r w:rsidRPr="00150CCB">
              <w:rPr>
                <w:sz w:val="18"/>
                <w:szCs w:val="18"/>
              </w:rPr>
              <w:t>311</w:t>
            </w:r>
            <w:r w:rsidR="009D1F0A">
              <w:rPr>
                <w:sz w:val="18"/>
                <w:szCs w:val="18"/>
              </w:rPr>
              <w:t>.</w:t>
            </w:r>
            <w:r w:rsidRPr="00150CCB">
              <w:rPr>
                <w:sz w:val="18"/>
                <w:szCs w:val="18"/>
              </w:rPr>
              <w:t>8</w:t>
            </w:r>
          </w:p>
        </w:tc>
        <w:tc>
          <w:tcPr>
            <w:tcW w:w="1535" w:type="dxa"/>
            <w:tcBorders>
              <w:top w:val="single" w:sz="4" w:space="0" w:color="auto"/>
              <w:bottom w:val="single" w:sz="4" w:space="0" w:color="auto"/>
            </w:tcBorders>
            <w:vAlign w:val="bottom"/>
          </w:tcPr>
          <w:p w14:paraId="4543BAD5" w14:textId="42110A6D"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34</w:t>
            </w:r>
          </w:p>
        </w:tc>
        <w:tc>
          <w:tcPr>
            <w:tcW w:w="1660" w:type="dxa"/>
            <w:tcBorders>
              <w:top w:val="single" w:sz="4" w:space="0" w:color="auto"/>
              <w:bottom w:val="single" w:sz="4" w:space="0" w:color="auto"/>
            </w:tcBorders>
            <w:vAlign w:val="bottom"/>
          </w:tcPr>
          <w:p w14:paraId="5263599D" w14:textId="32A2B0CD"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10</w:t>
            </w:r>
          </w:p>
        </w:tc>
        <w:tc>
          <w:tcPr>
            <w:tcW w:w="1560" w:type="dxa"/>
            <w:tcBorders>
              <w:top w:val="single" w:sz="4" w:space="0" w:color="auto"/>
              <w:bottom w:val="single" w:sz="4" w:space="0" w:color="auto"/>
              <w:right w:val="nil"/>
            </w:tcBorders>
            <w:vAlign w:val="bottom"/>
          </w:tcPr>
          <w:p w14:paraId="4871CCE1" w14:textId="1E4AF3FD"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9DE7346" w14:textId="77777777" w:rsidTr="006A3565">
        <w:trPr>
          <w:trHeight w:val="300"/>
        </w:trPr>
        <w:tc>
          <w:tcPr>
            <w:tcW w:w="1277" w:type="dxa"/>
            <w:tcBorders>
              <w:top w:val="single" w:sz="4" w:space="0" w:color="auto"/>
              <w:left w:val="nil"/>
              <w:bottom w:val="single" w:sz="4" w:space="0" w:color="auto"/>
            </w:tcBorders>
            <w:vAlign w:val="center"/>
          </w:tcPr>
          <w:p w14:paraId="7AF3B62E"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148BBB48" w14:textId="494F945D" w:rsidR="00835114" w:rsidRPr="00150CCB" w:rsidRDefault="005D156B" w:rsidP="00A01585">
            <w:pPr>
              <w:spacing w:line="276" w:lineRule="auto"/>
              <w:rPr>
                <w:sz w:val="18"/>
                <w:szCs w:val="18"/>
              </w:rPr>
            </w:pPr>
            <w:r w:rsidRPr="00150CCB">
              <w:rPr>
                <w:sz w:val="18"/>
                <w:szCs w:val="18"/>
              </w:rPr>
              <w:t xml:space="preserve">Magnesium </w:t>
            </w:r>
          </w:p>
          <w:p w14:paraId="69CF13BF" w14:textId="53EA14C0" w:rsidR="00581049" w:rsidRPr="00150CCB" w:rsidRDefault="005D156B" w:rsidP="00A01585">
            <w:pPr>
              <w:spacing w:line="276" w:lineRule="auto"/>
              <w:rPr>
                <w:sz w:val="18"/>
                <w:szCs w:val="18"/>
              </w:rPr>
            </w:pPr>
            <w:r w:rsidRPr="00150CCB">
              <w:rPr>
                <w:sz w:val="18"/>
                <w:szCs w:val="18"/>
              </w:rPr>
              <w:t xml:space="preserve">chloride </w:t>
            </w:r>
          </w:p>
          <w:p w14:paraId="72A0F739" w14:textId="218AEDBC" w:rsidR="005D156B" w:rsidRPr="00150CCB" w:rsidRDefault="005D156B" w:rsidP="00A01585">
            <w:pPr>
              <w:spacing w:line="276" w:lineRule="auto"/>
              <w:rPr>
                <w:color w:val="000000"/>
                <w:sz w:val="18"/>
                <w:szCs w:val="18"/>
              </w:rPr>
            </w:pPr>
            <w:r w:rsidRPr="00150CCB">
              <w:rPr>
                <w:sz w:val="18"/>
                <w:szCs w:val="18"/>
              </w:rPr>
              <w:t>(</w:t>
            </w:r>
            <w:proofErr w:type="spellStart"/>
            <w:r w:rsidRPr="00150CCB">
              <w:rPr>
                <w:sz w:val="18"/>
                <w:szCs w:val="18"/>
              </w:rPr>
              <w:t>MgCl</w:t>
            </w:r>
            <w:proofErr w:type="spellEnd"/>
            <w:r w:rsidRPr="00150CCB">
              <w:rPr>
                <w:rFonts w:ascii="Cambria Math" w:hAnsi="Cambria Math" w:cs="Cambria Math"/>
                <w:sz w:val="18"/>
                <w:szCs w:val="18"/>
              </w:rPr>
              <w:t>₂</w:t>
            </w:r>
            <w:r w:rsidRPr="00150CCB">
              <w:rPr>
                <w:sz w:val="18"/>
                <w:szCs w:val="18"/>
              </w:rPr>
              <w:t>)</w:t>
            </w:r>
          </w:p>
        </w:tc>
        <w:tc>
          <w:tcPr>
            <w:tcW w:w="1948" w:type="dxa"/>
            <w:tcBorders>
              <w:top w:val="single" w:sz="4" w:space="0" w:color="auto"/>
              <w:bottom w:val="single" w:sz="4" w:space="0" w:color="auto"/>
            </w:tcBorders>
            <w:vAlign w:val="center"/>
          </w:tcPr>
          <w:p w14:paraId="243930EE" w14:textId="6CF80585" w:rsidR="005D156B" w:rsidRPr="00150CCB" w:rsidRDefault="005D156B" w:rsidP="00A01585">
            <w:pPr>
              <w:spacing w:line="276" w:lineRule="auto"/>
              <w:rPr>
                <w:color w:val="000000"/>
                <w:sz w:val="18"/>
                <w:szCs w:val="18"/>
              </w:rPr>
            </w:pPr>
            <w:r w:rsidRPr="00150CCB">
              <w:rPr>
                <w:sz w:val="18"/>
                <w:szCs w:val="18"/>
              </w:rPr>
              <w:t>28</w:t>
            </w:r>
            <w:r w:rsidR="009D1F0A">
              <w:rPr>
                <w:sz w:val="18"/>
                <w:szCs w:val="18"/>
              </w:rPr>
              <w:t>.</w:t>
            </w:r>
            <w:r w:rsidRPr="00150CCB">
              <w:rPr>
                <w:sz w:val="18"/>
                <w:szCs w:val="18"/>
              </w:rPr>
              <w:t>64</w:t>
            </w:r>
          </w:p>
        </w:tc>
        <w:tc>
          <w:tcPr>
            <w:tcW w:w="1535" w:type="dxa"/>
            <w:tcBorders>
              <w:top w:val="single" w:sz="4" w:space="0" w:color="auto"/>
              <w:bottom w:val="single" w:sz="4" w:space="0" w:color="auto"/>
            </w:tcBorders>
            <w:vAlign w:val="bottom"/>
          </w:tcPr>
          <w:p w14:paraId="283F844D" w14:textId="3CA79C35"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28</w:t>
            </w:r>
          </w:p>
        </w:tc>
        <w:tc>
          <w:tcPr>
            <w:tcW w:w="1660" w:type="dxa"/>
            <w:tcBorders>
              <w:top w:val="single" w:sz="4" w:space="0" w:color="auto"/>
              <w:bottom w:val="single" w:sz="4" w:space="0" w:color="auto"/>
            </w:tcBorders>
            <w:vAlign w:val="bottom"/>
          </w:tcPr>
          <w:p w14:paraId="27C35245" w14:textId="4926E0A9"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01</w:t>
            </w:r>
          </w:p>
        </w:tc>
        <w:tc>
          <w:tcPr>
            <w:tcW w:w="1560" w:type="dxa"/>
            <w:tcBorders>
              <w:top w:val="single" w:sz="4" w:space="0" w:color="auto"/>
              <w:bottom w:val="single" w:sz="4" w:space="0" w:color="auto"/>
              <w:right w:val="nil"/>
            </w:tcBorders>
            <w:vAlign w:val="bottom"/>
          </w:tcPr>
          <w:p w14:paraId="0B37E1CF" w14:textId="673CF4CF"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0CF164F4" w14:textId="77777777" w:rsidTr="006A3565">
        <w:trPr>
          <w:trHeight w:val="300"/>
        </w:trPr>
        <w:tc>
          <w:tcPr>
            <w:tcW w:w="1277" w:type="dxa"/>
            <w:tcBorders>
              <w:top w:val="single" w:sz="4" w:space="0" w:color="auto"/>
              <w:left w:val="nil"/>
              <w:bottom w:val="single" w:sz="4" w:space="0" w:color="auto"/>
            </w:tcBorders>
            <w:vAlign w:val="center"/>
          </w:tcPr>
          <w:p w14:paraId="65F943A8"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2253050" w14:textId="4CF55E08" w:rsidR="00835114" w:rsidRPr="00150CCB" w:rsidRDefault="005D156B" w:rsidP="00A01585">
            <w:pPr>
              <w:spacing w:line="276" w:lineRule="auto"/>
              <w:rPr>
                <w:sz w:val="18"/>
                <w:szCs w:val="18"/>
              </w:rPr>
            </w:pPr>
            <w:r w:rsidRPr="00150CCB">
              <w:rPr>
                <w:sz w:val="18"/>
                <w:szCs w:val="18"/>
              </w:rPr>
              <w:t xml:space="preserve">Magnesium </w:t>
            </w:r>
          </w:p>
          <w:p w14:paraId="328143EF" w14:textId="0F7DAB82" w:rsidR="00581049" w:rsidRPr="00150CCB" w:rsidRDefault="005D156B" w:rsidP="00A01585">
            <w:pPr>
              <w:spacing w:line="276" w:lineRule="auto"/>
              <w:rPr>
                <w:sz w:val="18"/>
                <w:szCs w:val="18"/>
              </w:rPr>
            </w:pPr>
            <w:proofErr w:type="spellStart"/>
            <w:r w:rsidRPr="00150CCB">
              <w:rPr>
                <w:sz w:val="18"/>
                <w:szCs w:val="18"/>
              </w:rPr>
              <w:t>sulfate</w:t>
            </w:r>
            <w:proofErr w:type="spellEnd"/>
            <w:r w:rsidRPr="00150CCB">
              <w:rPr>
                <w:sz w:val="18"/>
                <w:szCs w:val="18"/>
              </w:rPr>
              <w:t xml:space="preserve"> </w:t>
            </w:r>
          </w:p>
          <w:p w14:paraId="26A56E5B" w14:textId="7BE59B3C" w:rsidR="005D156B" w:rsidRPr="00150CCB" w:rsidRDefault="005D156B" w:rsidP="00A01585">
            <w:pPr>
              <w:spacing w:line="276" w:lineRule="auto"/>
              <w:rPr>
                <w:color w:val="000000"/>
                <w:sz w:val="18"/>
                <w:szCs w:val="18"/>
              </w:rPr>
            </w:pPr>
            <w:r w:rsidRPr="00150CCB">
              <w:rPr>
                <w:sz w:val="18"/>
                <w:szCs w:val="18"/>
              </w:rPr>
              <w:t>(</w:t>
            </w:r>
            <w:proofErr w:type="spellStart"/>
            <w:r w:rsidRPr="00150CCB">
              <w:rPr>
                <w:sz w:val="18"/>
                <w:szCs w:val="18"/>
              </w:rPr>
              <w:t>MgSO</w:t>
            </w:r>
            <w:proofErr w:type="spellEnd"/>
            <w:r w:rsidRPr="00150CCB">
              <w:rPr>
                <w:rFonts w:ascii="Cambria Math" w:hAnsi="Cambria Math" w:cs="Cambria Math"/>
                <w:sz w:val="18"/>
                <w:szCs w:val="18"/>
              </w:rPr>
              <w:t>₄</w:t>
            </w:r>
            <w:r w:rsidRPr="00150CCB">
              <w:rPr>
                <w:sz w:val="18"/>
                <w:szCs w:val="18"/>
              </w:rPr>
              <w:t>)</w:t>
            </w:r>
          </w:p>
        </w:tc>
        <w:tc>
          <w:tcPr>
            <w:tcW w:w="1948" w:type="dxa"/>
            <w:tcBorders>
              <w:top w:val="single" w:sz="4" w:space="0" w:color="auto"/>
              <w:bottom w:val="single" w:sz="4" w:space="0" w:color="auto"/>
            </w:tcBorders>
            <w:vAlign w:val="center"/>
          </w:tcPr>
          <w:p w14:paraId="3387693C" w14:textId="1BE93C56" w:rsidR="005D156B" w:rsidRPr="00150CCB" w:rsidRDefault="005D156B" w:rsidP="00A01585">
            <w:pPr>
              <w:spacing w:line="276" w:lineRule="auto"/>
              <w:rPr>
                <w:color w:val="000000"/>
                <w:sz w:val="18"/>
                <w:szCs w:val="18"/>
              </w:rPr>
            </w:pPr>
            <w:r w:rsidRPr="00150CCB">
              <w:rPr>
                <w:sz w:val="18"/>
                <w:szCs w:val="18"/>
              </w:rPr>
              <w:t>48</w:t>
            </w:r>
            <w:r w:rsidR="009D1F0A">
              <w:rPr>
                <w:sz w:val="18"/>
                <w:szCs w:val="18"/>
              </w:rPr>
              <w:t>.</w:t>
            </w:r>
            <w:r w:rsidRPr="00150CCB">
              <w:rPr>
                <w:sz w:val="18"/>
                <w:szCs w:val="18"/>
              </w:rPr>
              <w:t>84</w:t>
            </w:r>
          </w:p>
        </w:tc>
        <w:tc>
          <w:tcPr>
            <w:tcW w:w="1535" w:type="dxa"/>
            <w:tcBorders>
              <w:top w:val="single" w:sz="4" w:space="0" w:color="auto"/>
              <w:bottom w:val="single" w:sz="4" w:space="0" w:color="auto"/>
            </w:tcBorders>
            <w:vAlign w:val="bottom"/>
          </w:tcPr>
          <w:p w14:paraId="71203590" w14:textId="21D01FBD"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56</w:t>
            </w:r>
          </w:p>
        </w:tc>
        <w:tc>
          <w:tcPr>
            <w:tcW w:w="1660" w:type="dxa"/>
            <w:tcBorders>
              <w:top w:val="single" w:sz="4" w:space="0" w:color="auto"/>
              <w:bottom w:val="single" w:sz="4" w:space="0" w:color="auto"/>
            </w:tcBorders>
            <w:vAlign w:val="bottom"/>
          </w:tcPr>
          <w:p w14:paraId="7BB3BFEF" w14:textId="66957973"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03</w:t>
            </w:r>
          </w:p>
        </w:tc>
        <w:tc>
          <w:tcPr>
            <w:tcW w:w="1560" w:type="dxa"/>
            <w:tcBorders>
              <w:top w:val="single" w:sz="4" w:space="0" w:color="auto"/>
              <w:bottom w:val="single" w:sz="4" w:space="0" w:color="auto"/>
              <w:right w:val="nil"/>
            </w:tcBorders>
            <w:vAlign w:val="bottom"/>
          </w:tcPr>
          <w:p w14:paraId="39D71FF2" w14:textId="1D64AD15"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11E6BA7C" w14:textId="77777777" w:rsidTr="006A3565">
        <w:trPr>
          <w:trHeight w:val="300"/>
        </w:trPr>
        <w:tc>
          <w:tcPr>
            <w:tcW w:w="1277" w:type="dxa"/>
            <w:tcBorders>
              <w:top w:val="single" w:sz="4" w:space="0" w:color="auto"/>
              <w:left w:val="nil"/>
              <w:bottom w:val="single" w:sz="4" w:space="0" w:color="auto"/>
            </w:tcBorders>
            <w:vAlign w:val="center"/>
          </w:tcPr>
          <w:p w14:paraId="23BA968C"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617A38A" w14:textId="73D4A8C9" w:rsidR="00835114" w:rsidRPr="00150CCB" w:rsidRDefault="005D156B" w:rsidP="00A01585">
            <w:pPr>
              <w:spacing w:line="276" w:lineRule="auto"/>
              <w:rPr>
                <w:sz w:val="18"/>
                <w:szCs w:val="18"/>
              </w:rPr>
            </w:pPr>
            <w:r w:rsidRPr="00150CCB">
              <w:rPr>
                <w:sz w:val="18"/>
                <w:szCs w:val="18"/>
              </w:rPr>
              <w:t xml:space="preserve">Sodium chloride </w:t>
            </w:r>
          </w:p>
          <w:p w14:paraId="482E2B49" w14:textId="65E4F07F" w:rsidR="005D156B" w:rsidRPr="00150CCB" w:rsidRDefault="005D156B" w:rsidP="00A01585">
            <w:pPr>
              <w:spacing w:line="276" w:lineRule="auto"/>
              <w:rPr>
                <w:color w:val="000000"/>
                <w:sz w:val="18"/>
                <w:szCs w:val="18"/>
              </w:rPr>
            </w:pPr>
            <w:r w:rsidRPr="00150CCB">
              <w:rPr>
                <w:sz w:val="18"/>
                <w:szCs w:val="18"/>
              </w:rPr>
              <w:t>(NaCl)</w:t>
            </w:r>
          </w:p>
        </w:tc>
        <w:tc>
          <w:tcPr>
            <w:tcW w:w="1948" w:type="dxa"/>
            <w:tcBorders>
              <w:top w:val="single" w:sz="4" w:space="0" w:color="auto"/>
              <w:bottom w:val="single" w:sz="4" w:space="0" w:color="auto"/>
            </w:tcBorders>
            <w:vAlign w:val="center"/>
          </w:tcPr>
          <w:p w14:paraId="2E3F72BA" w14:textId="496DD233" w:rsidR="005D156B" w:rsidRPr="00150CCB" w:rsidRDefault="005D156B" w:rsidP="00A01585">
            <w:pPr>
              <w:spacing w:line="276" w:lineRule="auto"/>
              <w:rPr>
                <w:color w:val="000000"/>
                <w:sz w:val="18"/>
                <w:szCs w:val="18"/>
              </w:rPr>
            </w:pPr>
            <w:r w:rsidRPr="00150CCB">
              <w:rPr>
                <w:sz w:val="18"/>
                <w:szCs w:val="18"/>
              </w:rPr>
              <w:t>6995</w:t>
            </w:r>
            <w:r w:rsidR="009D1F0A">
              <w:rPr>
                <w:sz w:val="18"/>
                <w:szCs w:val="18"/>
              </w:rPr>
              <w:t>.</w:t>
            </w:r>
            <w:r w:rsidRPr="00150CCB">
              <w:rPr>
                <w:sz w:val="18"/>
                <w:szCs w:val="18"/>
              </w:rPr>
              <w:t>5</w:t>
            </w:r>
          </w:p>
        </w:tc>
        <w:tc>
          <w:tcPr>
            <w:tcW w:w="1535" w:type="dxa"/>
            <w:tcBorders>
              <w:top w:val="single" w:sz="4" w:space="0" w:color="auto"/>
              <w:bottom w:val="single" w:sz="4" w:space="0" w:color="auto"/>
            </w:tcBorders>
            <w:vAlign w:val="bottom"/>
          </w:tcPr>
          <w:p w14:paraId="366CE671" w14:textId="63F7E1AA"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34</w:t>
            </w:r>
          </w:p>
        </w:tc>
        <w:tc>
          <w:tcPr>
            <w:tcW w:w="1660" w:type="dxa"/>
            <w:tcBorders>
              <w:top w:val="single" w:sz="4" w:space="0" w:color="auto"/>
              <w:bottom w:val="single" w:sz="4" w:space="0" w:color="auto"/>
            </w:tcBorders>
            <w:vAlign w:val="bottom"/>
          </w:tcPr>
          <w:p w14:paraId="0AD153BF" w14:textId="0ACA5975" w:rsidR="005D156B" w:rsidRPr="00150CCB" w:rsidRDefault="003D5CBD" w:rsidP="00A01585">
            <w:pPr>
              <w:spacing w:line="276" w:lineRule="auto"/>
              <w:rPr>
                <w:rFonts w:eastAsia="Calibri"/>
                <w:color w:val="000000"/>
                <w:sz w:val="18"/>
                <w:szCs w:val="18"/>
              </w:rPr>
            </w:pPr>
            <w:r w:rsidRPr="00150CCB">
              <w:rPr>
                <w:color w:val="000000"/>
                <w:sz w:val="18"/>
                <w:szCs w:val="18"/>
              </w:rPr>
              <w:t>2</w:t>
            </w:r>
            <w:r w:rsidR="009D1F0A">
              <w:rPr>
                <w:color w:val="000000"/>
                <w:sz w:val="18"/>
                <w:szCs w:val="18"/>
              </w:rPr>
              <w:t>.</w:t>
            </w:r>
            <w:r w:rsidR="00E14436" w:rsidRPr="00150CCB">
              <w:rPr>
                <w:color w:val="000000"/>
                <w:sz w:val="18"/>
                <w:szCs w:val="18"/>
              </w:rPr>
              <w:t>41</w:t>
            </w:r>
          </w:p>
        </w:tc>
        <w:tc>
          <w:tcPr>
            <w:tcW w:w="1560" w:type="dxa"/>
            <w:tcBorders>
              <w:top w:val="single" w:sz="4" w:space="0" w:color="auto"/>
              <w:bottom w:val="single" w:sz="4" w:space="0" w:color="auto"/>
              <w:right w:val="nil"/>
            </w:tcBorders>
            <w:vAlign w:val="bottom"/>
          </w:tcPr>
          <w:p w14:paraId="1B867FEF" w14:textId="373F6AF1"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037D73C0" w14:textId="77777777" w:rsidTr="006A3565">
        <w:trPr>
          <w:trHeight w:val="300"/>
        </w:trPr>
        <w:tc>
          <w:tcPr>
            <w:tcW w:w="1277" w:type="dxa"/>
            <w:tcBorders>
              <w:top w:val="single" w:sz="4" w:space="0" w:color="auto"/>
              <w:left w:val="nil"/>
              <w:bottom w:val="single" w:sz="4" w:space="0" w:color="auto"/>
            </w:tcBorders>
            <w:vAlign w:val="center"/>
          </w:tcPr>
          <w:p w14:paraId="5B8CE589"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18E8ACCA" w14:textId="75C6A554" w:rsidR="00835114" w:rsidRPr="00150CCB" w:rsidRDefault="005D156B" w:rsidP="00A01585">
            <w:pPr>
              <w:spacing w:line="276" w:lineRule="auto"/>
              <w:rPr>
                <w:sz w:val="18"/>
                <w:szCs w:val="18"/>
              </w:rPr>
            </w:pPr>
            <w:r w:rsidRPr="00150CCB">
              <w:rPr>
                <w:sz w:val="18"/>
                <w:szCs w:val="18"/>
              </w:rPr>
              <w:t xml:space="preserve">Sodium </w:t>
            </w:r>
          </w:p>
          <w:p w14:paraId="7F3E80EA" w14:textId="7D96E6AD" w:rsidR="00581049" w:rsidRPr="00150CCB" w:rsidRDefault="005D156B" w:rsidP="00A01585">
            <w:pPr>
              <w:spacing w:line="276" w:lineRule="auto"/>
              <w:rPr>
                <w:sz w:val="18"/>
                <w:szCs w:val="18"/>
              </w:rPr>
            </w:pPr>
            <w:r w:rsidRPr="00150CCB">
              <w:rPr>
                <w:sz w:val="18"/>
                <w:szCs w:val="18"/>
              </w:rPr>
              <w:t xml:space="preserve">bicarbonate </w:t>
            </w:r>
          </w:p>
          <w:p w14:paraId="474EA557" w14:textId="6C61CE91" w:rsidR="005D156B" w:rsidRPr="00150CCB" w:rsidRDefault="005D156B" w:rsidP="00A01585">
            <w:pPr>
              <w:spacing w:line="276" w:lineRule="auto"/>
              <w:rPr>
                <w:color w:val="000000"/>
                <w:sz w:val="18"/>
                <w:szCs w:val="18"/>
              </w:rPr>
            </w:pPr>
            <w:r w:rsidRPr="00150CCB">
              <w:rPr>
                <w:sz w:val="18"/>
                <w:szCs w:val="18"/>
              </w:rPr>
              <w:t>(</w:t>
            </w:r>
            <w:proofErr w:type="spellStart"/>
            <w:r w:rsidRPr="00150CCB">
              <w:rPr>
                <w:sz w:val="18"/>
                <w:szCs w:val="18"/>
              </w:rPr>
              <w:t>NaHCO</w:t>
            </w:r>
            <w:proofErr w:type="spellEnd"/>
            <w:r w:rsidRPr="00150CCB">
              <w:rPr>
                <w:rFonts w:ascii="Cambria Math" w:hAnsi="Cambria Math" w:cs="Cambria Math"/>
                <w:sz w:val="18"/>
                <w:szCs w:val="18"/>
              </w:rPr>
              <w:t>₃</w:t>
            </w:r>
            <w:r w:rsidRPr="00150CCB">
              <w:rPr>
                <w:sz w:val="18"/>
                <w:szCs w:val="18"/>
              </w:rPr>
              <w:t>)</w:t>
            </w:r>
          </w:p>
        </w:tc>
        <w:tc>
          <w:tcPr>
            <w:tcW w:w="1948" w:type="dxa"/>
            <w:tcBorders>
              <w:top w:val="single" w:sz="4" w:space="0" w:color="auto"/>
              <w:bottom w:val="single" w:sz="4" w:space="0" w:color="auto"/>
            </w:tcBorders>
            <w:vAlign w:val="center"/>
          </w:tcPr>
          <w:p w14:paraId="2F29DC03" w14:textId="77777777" w:rsidR="005D156B" w:rsidRPr="00150CCB" w:rsidRDefault="005D156B" w:rsidP="00A01585">
            <w:pPr>
              <w:spacing w:line="276" w:lineRule="auto"/>
              <w:rPr>
                <w:color w:val="000000"/>
                <w:sz w:val="18"/>
                <w:szCs w:val="18"/>
              </w:rPr>
            </w:pPr>
            <w:r w:rsidRPr="00150CCB">
              <w:rPr>
                <w:sz w:val="18"/>
                <w:szCs w:val="18"/>
              </w:rPr>
              <w:t>1200</w:t>
            </w:r>
          </w:p>
        </w:tc>
        <w:tc>
          <w:tcPr>
            <w:tcW w:w="1535" w:type="dxa"/>
            <w:tcBorders>
              <w:top w:val="single" w:sz="4" w:space="0" w:color="auto"/>
              <w:bottom w:val="single" w:sz="4" w:space="0" w:color="auto"/>
            </w:tcBorders>
            <w:vAlign w:val="bottom"/>
          </w:tcPr>
          <w:p w14:paraId="7C5A4B56" w14:textId="056B67BB"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43</w:t>
            </w:r>
          </w:p>
        </w:tc>
        <w:tc>
          <w:tcPr>
            <w:tcW w:w="1660" w:type="dxa"/>
            <w:tcBorders>
              <w:top w:val="single" w:sz="4" w:space="0" w:color="auto"/>
              <w:bottom w:val="single" w:sz="4" w:space="0" w:color="auto"/>
            </w:tcBorders>
            <w:vAlign w:val="bottom"/>
          </w:tcPr>
          <w:p w14:paraId="2F091675" w14:textId="6C96C0F7"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52</w:t>
            </w:r>
          </w:p>
        </w:tc>
        <w:tc>
          <w:tcPr>
            <w:tcW w:w="1560" w:type="dxa"/>
            <w:tcBorders>
              <w:top w:val="single" w:sz="4" w:space="0" w:color="auto"/>
              <w:bottom w:val="single" w:sz="4" w:space="0" w:color="auto"/>
              <w:right w:val="nil"/>
            </w:tcBorders>
            <w:vAlign w:val="bottom"/>
          </w:tcPr>
          <w:p w14:paraId="0AAF55DB" w14:textId="35358D3B"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6888CD16" w14:textId="77777777" w:rsidTr="006A3565">
        <w:trPr>
          <w:trHeight w:val="300"/>
        </w:trPr>
        <w:tc>
          <w:tcPr>
            <w:tcW w:w="1277" w:type="dxa"/>
            <w:tcBorders>
              <w:top w:val="single" w:sz="4" w:space="0" w:color="auto"/>
              <w:left w:val="nil"/>
              <w:bottom w:val="single" w:sz="4" w:space="0" w:color="auto"/>
            </w:tcBorders>
            <w:vAlign w:val="center"/>
          </w:tcPr>
          <w:p w14:paraId="7ECE4145"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0370372B" w14:textId="5C386704" w:rsidR="00835114" w:rsidRPr="00150CCB" w:rsidRDefault="005D156B" w:rsidP="00A01585">
            <w:pPr>
              <w:spacing w:line="276" w:lineRule="auto"/>
              <w:rPr>
                <w:sz w:val="18"/>
                <w:szCs w:val="18"/>
              </w:rPr>
            </w:pPr>
            <w:r w:rsidRPr="00150CCB">
              <w:rPr>
                <w:sz w:val="18"/>
                <w:szCs w:val="18"/>
              </w:rPr>
              <w:t xml:space="preserve">Sodium </w:t>
            </w:r>
          </w:p>
          <w:p w14:paraId="2051B09B" w14:textId="16BE148D" w:rsidR="00581049" w:rsidRPr="00150CCB" w:rsidRDefault="005D156B" w:rsidP="00A01585">
            <w:pPr>
              <w:spacing w:line="276" w:lineRule="auto"/>
              <w:rPr>
                <w:sz w:val="18"/>
                <w:szCs w:val="18"/>
              </w:rPr>
            </w:pPr>
            <w:r w:rsidRPr="00150CCB">
              <w:rPr>
                <w:sz w:val="18"/>
                <w:szCs w:val="18"/>
              </w:rPr>
              <w:t xml:space="preserve">phosphate </w:t>
            </w:r>
          </w:p>
          <w:p w14:paraId="1DE4C4E2" w14:textId="77777777" w:rsidR="00581049" w:rsidRPr="00150CCB" w:rsidRDefault="00581049" w:rsidP="00A01585">
            <w:pPr>
              <w:spacing w:line="276" w:lineRule="auto"/>
              <w:rPr>
                <w:sz w:val="18"/>
                <w:szCs w:val="18"/>
              </w:rPr>
            </w:pPr>
            <w:r w:rsidRPr="00150CCB">
              <w:rPr>
                <w:sz w:val="18"/>
                <w:szCs w:val="18"/>
              </w:rPr>
              <w:t>M</w:t>
            </w:r>
            <w:r w:rsidR="003D5CBD" w:rsidRPr="00150CCB">
              <w:rPr>
                <w:sz w:val="18"/>
                <w:szCs w:val="18"/>
              </w:rPr>
              <w:t>onohydrate</w:t>
            </w:r>
          </w:p>
          <w:p w14:paraId="49AB00EE" w14:textId="64DA1858" w:rsidR="005D156B" w:rsidRPr="00150CCB" w:rsidRDefault="005D156B" w:rsidP="00A01585">
            <w:pPr>
              <w:spacing w:line="276" w:lineRule="auto"/>
              <w:rPr>
                <w:sz w:val="18"/>
                <w:szCs w:val="18"/>
              </w:rPr>
            </w:pPr>
            <w:r w:rsidRPr="00150CCB">
              <w:rPr>
                <w:sz w:val="18"/>
                <w:szCs w:val="18"/>
              </w:rPr>
              <w:t>(</w:t>
            </w:r>
            <w:proofErr w:type="spellStart"/>
            <w:r w:rsidRPr="00150CCB">
              <w:rPr>
                <w:sz w:val="18"/>
                <w:szCs w:val="18"/>
              </w:rPr>
              <w:t>NaH</w:t>
            </w:r>
            <w:r w:rsidRPr="00150CCB">
              <w:rPr>
                <w:rFonts w:ascii="Cambria Math" w:hAnsi="Cambria Math" w:cs="Cambria Math"/>
                <w:sz w:val="18"/>
                <w:szCs w:val="18"/>
              </w:rPr>
              <w:t>₂</w:t>
            </w:r>
            <w:r w:rsidRPr="00150CCB">
              <w:rPr>
                <w:sz w:val="18"/>
                <w:szCs w:val="18"/>
              </w:rPr>
              <w:t>PO</w:t>
            </w:r>
            <w:proofErr w:type="spellEnd"/>
            <w:r w:rsidRPr="00150CCB">
              <w:rPr>
                <w:rFonts w:ascii="Cambria Math" w:hAnsi="Cambria Math" w:cs="Cambria Math"/>
                <w:sz w:val="18"/>
                <w:szCs w:val="18"/>
              </w:rPr>
              <w:t>₄</w:t>
            </w:r>
            <w:r w:rsidRPr="00150CCB">
              <w:rPr>
                <w:sz w:val="18"/>
                <w:szCs w:val="18"/>
              </w:rPr>
              <w:t>·H</w:t>
            </w:r>
            <w:r w:rsidRPr="00150CCB">
              <w:rPr>
                <w:rFonts w:ascii="Cambria Math" w:hAnsi="Cambria Math" w:cs="Cambria Math"/>
                <w:sz w:val="18"/>
                <w:szCs w:val="18"/>
              </w:rPr>
              <w:t>₂</w:t>
            </w:r>
            <w:r w:rsidRPr="00150CCB">
              <w:rPr>
                <w:sz w:val="18"/>
                <w:szCs w:val="18"/>
              </w:rPr>
              <w:t>O)</w:t>
            </w:r>
          </w:p>
        </w:tc>
        <w:tc>
          <w:tcPr>
            <w:tcW w:w="1948" w:type="dxa"/>
            <w:tcBorders>
              <w:top w:val="single" w:sz="4" w:space="0" w:color="auto"/>
              <w:bottom w:val="single" w:sz="4" w:space="0" w:color="auto"/>
            </w:tcBorders>
            <w:vAlign w:val="center"/>
          </w:tcPr>
          <w:p w14:paraId="404F96E2" w14:textId="2A837236" w:rsidR="005D156B" w:rsidRPr="00150CCB" w:rsidRDefault="005D156B" w:rsidP="00A01585">
            <w:pPr>
              <w:spacing w:line="276" w:lineRule="auto"/>
              <w:rPr>
                <w:color w:val="000000"/>
                <w:sz w:val="18"/>
                <w:szCs w:val="18"/>
              </w:rPr>
            </w:pPr>
            <w:r w:rsidRPr="00150CCB">
              <w:rPr>
                <w:sz w:val="18"/>
                <w:szCs w:val="18"/>
              </w:rPr>
              <w:t>62</w:t>
            </w:r>
            <w:r w:rsidR="009D1F0A">
              <w:rPr>
                <w:sz w:val="18"/>
                <w:szCs w:val="18"/>
              </w:rPr>
              <w:t>.</w:t>
            </w:r>
            <w:r w:rsidRPr="00150CCB">
              <w:rPr>
                <w:sz w:val="18"/>
                <w:szCs w:val="18"/>
              </w:rPr>
              <w:t>5</w:t>
            </w:r>
          </w:p>
        </w:tc>
        <w:tc>
          <w:tcPr>
            <w:tcW w:w="1535" w:type="dxa"/>
            <w:tcBorders>
              <w:top w:val="single" w:sz="4" w:space="0" w:color="auto"/>
              <w:bottom w:val="single" w:sz="4" w:space="0" w:color="auto"/>
            </w:tcBorders>
            <w:vAlign w:val="bottom"/>
          </w:tcPr>
          <w:p w14:paraId="1399DB38" w14:textId="04ED4B10" w:rsidR="005D156B" w:rsidRPr="00150CCB" w:rsidRDefault="003B382D" w:rsidP="00A01585">
            <w:pPr>
              <w:spacing w:line="276" w:lineRule="auto"/>
              <w:rPr>
                <w:color w:val="000000"/>
                <w:sz w:val="18"/>
                <w:szCs w:val="18"/>
              </w:rPr>
            </w:pPr>
            <w:r w:rsidRPr="00150CCB">
              <w:rPr>
                <w:color w:val="000000"/>
                <w:sz w:val="18"/>
                <w:szCs w:val="18"/>
              </w:rPr>
              <w:t>1</w:t>
            </w:r>
            <w:r w:rsidR="009D1F0A">
              <w:rPr>
                <w:color w:val="000000"/>
                <w:sz w:val="18"/>
                <w:szCs w:val="18"/>
              </w:rPr>
              <w:t>.</w:t>
            </w:r>
            <w:r w:rsidRPr="00150CCB">
              <w:rPr>
                <w:color w:val="000000"/>
                <w:sz w:val="18"/>
                <w:szCs w:val="18"/>
              </w:rPr>
              <w:t>72</w:t>
            </w:r>
          </w:p>
        </w:tc>
        <w:tc>
          <w:tcPr>
            <w:tcW w:w="1660" w:type="dxa"/>
            <w:tcBorders>
              <w:top w:val="single" w:sz="4" w:space="0" w:color="auto"/>
              <w:bottom w:val="single" w:sz="4" w:space="0" w:color="auto"/>
            </w:tcBorders>
            <w:vAlign w:val="bottom"/>
          </w:tcPr>
          <w:p w14:paraId="107BAB65" w14:textId="31BC57C3"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11</w:t>
            </w:r>
          </w:p>
        </w:tc>
        <w:tc>
          <w:tcPr>
            <w:tcW w:w="1560" w:type="dxa"/>
            <w:tcBorders>
              <w:top w:val="single" w:sz="4" w:space="0" w:color="auto"/>
              <w:bottom w:val="single" w:sz="4" w:space="0" w:color="auto"/>
              <w:right w:val="nil"/>
            </w:tcBorders>
            <w:vAlign w:val="bottom"/>
          </w:tcPr>
          <w:p w14:paraId="736AF012" w14:textId="386512D6"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16BF9C45" w14:textId="77777777" w:rsidTr="006A3565">
        <w:trPr>
          <w:trHeight w:val="300"/>
        </w:trPr>
        <w:tc>
          <w:tcPr>
            <w:tcW w:w="1277" w:type="dxa"/>
            <w:tcBorders>
              <w:top w:val="single" w:sz="4" w:space="0" w:color="auto"/>
              <w:left w:val="nil"/>
              <w:bottom w:val="single" w:sz="4" w:space="0" w:color="auto"/>
            </w:tcBorders>
            <w:vAlign w:val="center"/>
          </w:tcPr>
          <w:p w14:paraId="6330AA38"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CDD34E4" w14:textId="00109547" w:rsidR="00835114" w:rsidRPr="00150CCB" w:rsidRDefault="005D156B" w:rsidP="00A01585">
            <w:pPr>
              <w:spacing w:line="276" w:lineRule="auto"/>
              <w:rPr>
                <w:sz w:val="18"/>
                <w:szCs w:val="18"/>
              </w:rPr>
            </w:pPr>
            <w:r w:rsidRPr="00150CCB">
              <w:rPr>
                <w:sz w:val="18"/>
                <w:szCs w:val="18"/>
              </w:rPr>
              <w:t xml:space="preserve">Sodium </w:t>
            </w:r>
          </w:p>
          <w:p w14:paraId="589484F9" w14:textId="4E13F903" w:rsidR="00581049" w:rsidRPr="00150CCB" w:rsidRDefault="005D156B" w:rsidP="00A01585">
            <w:pPr>
              <w:spacing w:line="276" w:lineRule="auto"/>
              <w:rPr>
                <w:sz w:val="18"/>
                <w:szCs w:val="18"/>
              </w:rPr>
            </w:pPr>
            <w:r w:rsidRPr="00150CCB">
              <w:rPr>
                <w:sz w:val="18"/>
                <w:szCs w:val="18"/>
              </w:rPr>
              <w:t xml:space="preserve">phosphate </w:t>
            </w:r>
          </w:p>
          <w:p w14:paraId="5CFF0F64" w14:textId="6F4F6BD2" w:rsidR="005D156B" w:rsidRPr="00150CCB" w:rsidRDefault="005D156B" w:rsidP="00A01585">
            <w:pPr>
              <w:spacing w:line="276" w:lineRule="auto"/>
              <w:rPr>
                <w:sz w:val="18"/>
                <w:szCs w:val="18"/>
              </w:rPr>
            </w:pPr>
            <w:r w:rsidRPr="00150CCB">
              <w:rPr>
                <w:sz w:val="18"/>
                <w:szCs w:val="18"/>
              </w:rPr>
              <w:t>dibasic (</w:t>
            </w:r>
            <w:proofErr w:type="spellStart"/>
            <w:r w:rsidRPr="00150CCB">
              <w:rPr>
                <w:sz w:val="18"/>
                <w:szCs w:val="18"/>
              </w:rPr>
              <w:t>Na</w:t>
            </w:r>
            <w:r w:rsidRPr="00150CCB">
              <w:rPr>
                <w:rFonts w:ascii="Cambria Math" w:hAnsi="Cambria Math" w:cs="Cambria Math"/>
                <w:sz w:val="18"/>
                <w:szCs w:val="18"/>
              </w:rPr>
              <w:t>₂</w:t>
            </w:r>
            <w:r w:rsidRPr="00150CCB">
              <w:rPr>
                <w:sz w:val="18"/>
                <w:szCs w:val="18"/>
              </w:rPr>
              <w:t>HPO</w:t>
            </w:r>
            <w:proofErr w:type="spellEnd"/>
            <w:r w:rsidRPr="00150CCB">
              <w:rPr>
                <w:rFonts w:ascii="Cambria Math" w:hAnsi="Cambria Math" w:cs="Cambria Math"/>
                <w:sz w:val="18"/>
                <w:szCs w:val="18"/>
              </w:rPr>
              <w:t>₄</w:t>
            </w:r>
            <w:r w:rsidRPr="00150CCB">
              <w:rPr>
                <w:sz w:val="18"/>
                <w:szCs w:val="18"/>
              </w:rPr>
              <w:t>)</w:t>
            </w:r>
          </w:p>
        </w:tc>
        <w:tc>
          <w:tcPr>
            <w:tcW w:w="1948" w:type="dxa"/>
            <w:tcBorders>
              <w:top w:val="single" w:sz="4" w:space="0" w:color="auto"/>
              <w:bottom w:val="single" w:sz="4" w:space="0" w:color="auto"/>
            </w:tcBorders>
            <w:vAlign w:val="center"/>
          </w:tcPr>
          <w:p w14:paraId="3FFE627E" w14:textId="757ACF26" w:rsidR="005D156B" w:rsidRPr="00150CCB" w:rsidRDefault="005D156B" w:rsidP="00A01585">
            <w:pPr>
              <w:spacing w:line="276" w:lineRule="auto"/>
              <w:rPr>
                <w:color w:val="000000"/>
                <w:sz w:val="18"/>
                <w:szCs w:val="18"/>
              </w:rPr>
            </w:pPr>
            <w:r w:rsidRPr="00150CCB">
              <w:rPr>
                <w:sz w:val="18"/>
                <w:szCs w:val="18"/>
              </w:rPr>
              <w:t>71</w:t>
            </w:r>
            <w:r w:rsidR="009D1F0A">
              <w:rPr>
                <w:sz w:val="18"/>
                <w:szCs w:val="18"/>
              </w:rPr>
              <w:t>.</w:t>
            </w:r>
            <w:r w:rsidRPr="00150CCB">
              <w:rPr>
                <w:sz w:val="18"/>
                <w:szCs w:val="18"/>
              </w:rPr>
              <w:t>02</w:t>
            </w:r>
          </w:p>
        </w:tc>
        <w:tc>
          <w:tcPr>
            <w:tcW w:w="1535" w:type="dxa"/>
            <w:tcBorders>
              <w:top w:val="single" w:sz="4" w:space="0" w:color="auto"/>
              <w:bottom w:val="single" w:sz="4" w:space="0" w:color="auto"/>
            </w:tcBorders>
            <w:vAlign w:val="bottom"/>
          </w:tcPr>
          <w:p w14:paraId="578D8DAE" w14:textId="0DA93053" w:rsidR="005D156B" w:rsidRPr="00150CCB" w:rsidRDefault="003B382D" w:rsidP="00A01585">
            <w:pPr>
              <w:spacing w:line="276" w:lineRule="auto"/>
              <w:rPr>
                <w:color w:val="000000"/>
                <w:sz w:val="18"/>
                <w:szCs w:val="18"/>
              </w:rPr>
            </w:pPr>
            <w:r w:rsidRPr="00150CCB">
              <w:rPr>
                <w:color w:val="000000"/>
                <w:sz w:val="18"/>
                <w:szCs w:val="18"/>
              </w:rPr>
              <w:t>1</w:t>
            </w:r>
            <w:r w:rsidR="009D1F0A">
              <w:rPr>
                <w:color w:val="000000"/>
                <w:sz w:val="18"/>
                <w:szCs w:val="18"/>
              </w:rPr>
              <w:t>.</w:t>
            </w:r>
            <w:r w:rsidRPr="00150CCB">
              <w:rPr>
                <w:color w:val="000000"/>
                <w:sz w:val="18"/>
                <w:szCs w:val="18"/>
              </w:rPr>
              <w:t>81</w:t>
            </w:r>
          </w:p>
        </w:tc>
        <w:tc>
          <w:tcPr>
            <w:tcW w:w="1660" w:type="dxa"/>
            <w:tcBorders>
              <w:top w:val="single" w:sz="4" w:space="0" w:color="auto"/>
              <w:bottom w:val="single" w:sz="4" w:space="0" w:color="auto"/>
            </w:tcBorders>
            <w:vAlign w:val="bottom"/>
          </w:tcPr>
          <w:p w14:paraId="6C8125F9" w14:textId="235D1B07"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13</w:t>
            </w:r>
          </w:p>
        </w:tc>
        <w:tc>
          <w:tcPr>
            <w:tcW w:w="1560" w:type="dxa"/>
            <w:tcBorders>
              <w:top w:val="single" w:sz="4" w:space="0" w:color="auto"/>
              <w:bottom w:val="single" w:sz="4" w:space="0" w:color="auto"/>
              <w:right w:val="nil"/>
            </w:tcBorders>
            <w:vAlign w:val="bottom"/>
          </w:tcPr>
          <w:p w14:paraId="319AB286" w14:textId="2518E4FE"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489BC9F6" w14:textId="77777777" w:rsidTr="006A3565">
        <w:trPr>
          <w:trHeight w:val="300"/>
        </w:trPr>
        <w:tc>
          <w:tcPr>
            <w:tcW w:w="1277" w:type="dxa"/>
            <w:tcBorders>
              <w:top w:val="single" w:sz="4" w:space="0" w:color="auto"/>
              <w:left w:val="nil"/>
              <w:bottom w:val="single" w:sz="4" w:space="0" w:color="auto"/>
            </w:tcBorders>
            <w:vAlign w:val="center"/>
          </w:tcPr>
          <w:p w14:paraId="4FDAB185"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E364C86" w14:textId="6625BBD9" w:rsidR="00DD254F" w:rsidRPr="00150CCB" w:rsidRDefault="005D156B" w:rsidP="00A01585">
            <w:pPr>
              <w:spacing w:line="276" w:lineRule="auto"/>
              <w:rPr>
                <w:sz w:val="18"/>
                <w:szCs w:val="18"/>
              </w:rPr>
            </w:pPr>
            <w:r w:rsidRPr="00150CCB">
              <w:rPr>
                <w:sz w:val="18"/>
                <w:szCs w:val="18"/>
              </w:rPr>
              <w:t xml:space="preserve">Zinc </w:t>
            </w:r>
            <w:proofErr w:type="spellStart"/>
            <w:r w:rsidRPr="00150CCB">
              <w:rPr>
                <w:sz w:val="18"/>
                <w:szCs w:val="18"/>
              </w:rPr>
              <w:t>sulfate</w:t>
            </w:r>
            <w:proofErr w:type="spellEnd"/>
            <w:r w:rsidRPr="00150CCB">
              <w:rPr>
                <w:sz w:val="18"/>
                <w:szCs w:val="18"/>
              </w:rPr>
              <w:t xml:space="preserve"> </w:t>
            </w:r>
          </w:p>
          <w:p w14:paraId="13D92CD6" w14:textId="5DB6F087" w:rsidR="005D156B" w:rsidRPr="00150CCB" w:rsidRDefault="005D156B" w:rsidP="00A01585">
            <w:pPr>
              <w:spacing w:line="276" w:lineRule="auto"/>
              <w:rPr>
                <w:color w:val="000000"/>
                <w:sz w:val="18"/>
                <w:szCs w:val="18"/>
              </w:rPr>
            </w:pPr>
            <w:r w:rsidRPr="00150CCB">
              <w:rPr>
                <w:sz w:val="18"/>
                <w:szCs w:val="18"/>
              </w:rPr>
              <w:t>(</w:t>
            </w:r>
            <w:proofErr w:type="spellStart"/>
            <w:r w:rsidRPr="00150CCB">
              <w:rPr>
                <w:sz w:val="18"/>
                <w:szCs w:val="18"/>
              </w:rPr>
              <w:t>ZnSO</w:t>
            </w:r>
            <w:proofErr w:type="spellEnd"/>
            <w:r w:rsidRPr="00150CCB">
              <w:rPr>
                <w:rFonts w:ascii="Cambria Math" w:hAnsi="Cambria Math" w:cs="Cambria Math"/>
                <w:sz w:val="18"/>
                <w:szCs w:val="18"/>
              </w:rPr>
              <w:t>₄</w:t>
            </w:r>
            <w:r w:rsidRPr="00150CCB">
              <w:rPr>
                <w:sz w:val="18"/>
                <w:szCs w:val="18"/>
              </w:rPr>
              <w:t>·7H</w:t>
            </w:r>
            <w:r w:rsidRPr="00150CCB">
              <w:rPr>
                <w:rFonts w:ascii="Cambria Math" w:hAnsi="Cambria Math" w:cs="Cambria Math"/>
                <w:sz w:val="18"/>
                <w:szCs w:val="18"/>
              </w:rPr>
              <w:t>₂</w:t>
            </w:r>
            <w:r w:rsidRPr="00150CCB">
              <w:rPr>
                <w:sz w:val="18"/>
                <w:szCs w:val="18"/>
              </w:rPr>
              <w:t>O)</w:t>
            </w:r>
          </w:p>
        </w:tc>
        <w:tc>
          <w:tcPr>
            <w:tcW w:w="1948" w:type="dxa"/>
            <w:tcBorders>
              <w:top w:val="single" w:sz="4" w:space="0" w:color="auto"/>
              <w:bottom w:val="single" w:sz="4" w:space="0" w:color="auto"/>
            </w:tcBorders>
            <w:vAlign w:val="center"/>
          </w:tcPr>
          <w:p w14:paraId="0D99C857" w14:textId="23D2C242"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432</w:t>
            </w:r>
          </w:p>
        </w:tc>
        <w:tc>
          <w:tcPr>
            <w:tcW w:w="1535" w:type="dxa"/>
            <w:tcBorders>
              <w:top w:val="single" w:sz="4" w:space="0" w:color="auto"/>
              <w:bottom w:val="single" w:sz="4" w:space="0" w:color="auto"/>
            </w:tcBorders>
            <w:vAlign w:val="bottom"/>
          </w:tcPr>
          <w:p w14:paraId="341CE575" w14:textId="47AA5BB2"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72</w:t>
            </w:r>
          </w:p>
        </w:tc>
        <w:tc>
          <w:tcPr>
            <w:tcW w:w="1660" w:type="dxa"/>
            <w:tcBorders>
              <w:top w:val="single" w:sz="4" w:space="0" w:color="auto"/>
              <w:bottom w:val="single" w:sz="4" w:space="0" w:color="auto"/>
            </w:tcBorders>
            <w:vAlign w:val="bottom"/>
          </w:tcPr>
          <w:p w14:paraId="539B84F5" w14:textId="46391D0F"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00</w:t>
            </w:r>
          </w:p>
        </w:tc>
        <w:tc>
          <w:tcPr>
            <w:tcW w:w="1560" w:type="dxa"/>
            <w:tcBorders>
              <w:top w:val="single" w:sz="4" w:space="0" w:color="auto"/>
              <w:bottom w:val="single" w:sz="4" w:space="0" w:color="auto"/>
              <w:right w:val="nil"/>
            </w:tcBorders>
            <w:vAlign w:val="bottom"/>
          </w:tcPr>
          <w:p w14:paraId="10488179" w14:textId="1F342F6B"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20C80C0" w14:textId="77777777" w:rsidTr="006A3565">
        <w:trPr>
          <w:trHeight w:val="300"/>
        </w:trPr>
        <w:tc>
          <w:tcPr>
            <w:tcW w:w="1277" w:type="dxa"/>
            <w:tcBorders>
              <w:top w:val="single" w:sz="4" w:space="0" w:color="auto"/>
              <w:left w:val="nil"/>
              <w:bottom w:val="single" w:sz="4" w:space="0" w:color="auto"/>
            </w:tcBorders>
            <w:vAlign w:val="center"/>
          </w:tcPr>
          <w:p w14:paraId="3C074B9D" w14:textId="77777777" w:rsidR="009D1F0A" w:rsidRDefault="005D156B" w:rsidP="00A01585">
            <w:pPr>
              <w:spacing w:line="276" w:lineRule="auto"/>
              <w:rPr>
                <w:sz w:val="18"/>
                <w:szCs w:val="18"/>
              </w:rPr>
            </w:pPr>
            <w:r w:rsidRPr="00150CCB">
              <w:rPr>
                <w:sz w:val="18"/>
                <w:szCs w:val="18"/>
              </w:rPr>
              <w:t xml:space="preserve">Other </w:t>
            </w:r>
          </w:p>
          <w:p w14:paraId="1B9FB564" w14:textId="1F3B2BAD" w:rsidR="005D156B" w:rsidRPr="009D1F0A" w:rsidRDefault="005D156B" w:rsidP="00A01585">
            <w:pPr>
              <w:spacing w:line="276" w:lineRule="auto"/>
              <w:rPr>
                <w:sz w:val="18"/>
                <w:szCs w:val="18"/>
              </w:rPr>
            </w:pPr>
            <w:r w:rsidRPr="00150CCB">
              <w:rPr>
                <w:sz w:val="18"/>
                <w:szCs w:val="18"/>
              </w:rPr>
              <w:t>Compounds</w:t>
            </w:r>
          </w:p>
        </w:tc>
        <w:tc>
          <w:tcPr>
            <w:tcW w:w="1944" w:type="dxa"/>
            <w:tcBorders>
              <w:top w:val="single" w:sz="4" w:space="0" w:color="auto"/>
              <w:bottom w:val="single" w:sz="4" w:space="0" w:color="auto"/>
            </w:tcBorders>
            <w:vAlign w:val="center"/>
          </w:tcPr>
          <w:p w14:paraId="58FE7AB1" w14:textId="77777777" w:rsidR="005D156B" w:rsidRPr="00150CCB" w:rsidRDefault="005D156B" w:rsidP="00A01585">
            <w:pPr>
              <w:spacing w:line="276" w:lineRule="auto"/>
              <w:rPr>
                <w:color w:val="000000"/>
                <w:sz w:val="18"/>
                <w:szCs w:val="18"/>
              </w:rPr>
            </w:pPr>
            <w:r w:rsidRPr="00150CCB">
              <w:rPr>
                <w:sz w:val="18"/>
                <w:szCs w:val="18"/>
              </w:rPr>
              <w:t>D-Glucose</w:t>
            </w:r>
          </w:p>
        </w:tc>
        <w:tc>
          <w:tcPr>
            <w:tcW w:w="1948" w:type="dxa"/>
            <w:tcBorders>
              <w:top w:val="single" w:sz="4" w:space="0" w:color="auto"/>
              <w:bottom w:val="single" w:sz="4" w:space="0" w:color="auto"/>
            </w:tcBorders>
            <w:vAlign w:val="center"/>
          </w:tcPr>
          <w:p w14:paraId="35B5CF70" w14:textId="77777777" w:rsidR="005D156B" w:rsidRPr="00150CCB" w:rsidRDefault="005D156B" w:rsidP="00A01585">
            <w:pPr>
              <w:spacing w:line="276" w:lineRule="auto"/>
              <w:rPr>
                <w:color w:val="000000"/>
                <w:sz w:val="18"/>
                <w:szCs w:val="18"/>
              </w:rPr>
            </w:pPr>
            <w:r w:rsidRPr="00150CCB">
              <w:rPr>
                <w:sz w:val="18"/>
                <w:szCs w:val="18"/>
              </w:rPr>
              <w:t>3151</w:t>
            </w:r>
          </w:p>
        </w:tc>
        <w:tc>
          <w:tcPr>
            <w:tcW w:w="1535" w:type="dxa"/>
            <w:tcBorders>
              <w:top w:val="single" w:sz="4" w:space="0" w:color="auto"/>
              <w:bottom w:val="single" w:sz="4" w:space="0" w:color="auto"/>
            </w:tcBorders>
            <w:vAlign w:val="bottom"/>
          </w:tcPr>
          <w:p w14:paraId="3069BA64" w14:textId="50A2950E"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69</w:t>
            </w:r>
          </w:p>
        </w:tc>
        <w:tc>
          <w:tcPr>
            <w:tcW w:w="1660" w:type="dxa"/>
            <w:tcBorders>
              <w:top w:val="single" w:sz="4" w:space="0" w:color="auto"/>
              <w:bottom w:val="single" w:sz="4" w:space="0" w:color="auto"/>
            </w:tcBorders>
            <w:vAlign w:val="bottom"/>
          </w:tcPr>
          <w:p w14:paraId="63205595" w14:textId="2A7739AB" w:rsidR="005D156B" w:rsidRPr="00150CCB" w:rsidRDefault="003D5CBD" w:rsidP="00A01585">
            <w:pPr>
              <w:spacing w:line="276" w:lineRule="auto"/>
              <w:rPr>
                <w:rFonts w:eastAsia="Calibri"/>
                <w:color w:val="000000"/>
                <w:sz w:val="18"/>
                <w:szCs w:val="18"/>
              </w:rPr>
            </w:pPr>
            <w:r w:rsidRPr="00150CCB">
              <w:rPr>
                <w:color w:val="000000"/>
                <w:sz w:val="18"/>
                <w:szCs w:val="18"/>
              </w:rPr>
              <w:t>2</w:t>
            </w:r>
            <w:r w:rsidR="009D1F0A">
              <w:rPr>
                <w:color w:val="000000"/>
                <w:sz w:val="18"/>
                <w:szCs w:val="18"/>
              </w:rPr>
              <w:t>.</w:t>
            </w:r>
            <w:r w:rsidR="00E14436" w:rsidRPr="00150CCB">
              <w:rPr>
                <w:color w:val="000000"/>
                <w:sz w:val="18"/>
                <w:szCs w:val="18"/>
              </w:rPr>
              <w:t>17</w:t>
            </w:r>
          </w:p>
        </w:tc>
        <w:tc>
          <w:tcPr>
            <w:tcW w:w="1560" w:type="dxa"/>
            <w:tcBorders>
              <w:top w:val="single" w:sz="4" w:space="0" w:color="auto"/>
              <w:bottom w:val="single" w:sz="4" w:space="0" w:color="auto"/>
              <w:right w:val="nil"/>
            </w:tcBorders>
            <w:vAlign w:val="bottom"/>
          </w:tcPr>
          <w:p w14:paraId="6A802B5D" w14:textId="0E6E4C19"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64989C19" w14:textId="77777777" w:rsidTr="006A3565">
        <w:trPr>
          <w:trHeight w:val="300"/>
        </w:trPr>
        <w:tc>
          <w:tcPr>
            <w:tcW w:w="1277" w:type="dxa"/>
            <w:tcBorders>
              <w:top w:val="single" w:sz="4" w:space="0" w:color="auto"/>
              <w:left w:val="nil"/>
              <w:bottom w:val="single" w:sz="4" w:space="0" w:color="auto"/>
            </w:tcBorders>
            <w:vAlign w:val="center"/>
          </w:tcPr>
          <w:p w14:paraId="44B42A27"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EC2034B" w14:textId="77777777" w:rsidR="005D156B" w:rsidRPr="00150CCB" w:rsidRDefault="005D156B" w:rsidP="00A01585">
            <w:pPr>
              <w:spacing w:line="276" w:lineRule="auto"/>
              <w:rPr>
                <w:color w:val="000000"/>
                <w:sz w:val="18"/>
                <w:szCs w:val="18"/>
              </w:rPr>
            </w:pPr>
            <w:r w:rsidRPr="00150CCB">
              <w:rPr>
                <w:sz w:val="18"/>
                <w:szCs w:val="18"/>
              </w:rPr>
              <w:t>Hypoxanthine</w:t>
            </w:r>
          </w:p>
        </w:tc>
        <w:tc>
          <w:tcPr>
            <w:tcW w:w="1948" w:type="dxa"/>
            <w:tcBorders>
              <w:top w:val="single" w:sz="4" w:space="0" w:color="auto"/>
              <w:bottom w:val="single" w:sz="4" w:space="0" w:color="auto"/>
            </w:tcBorders>
            <w:vAlign w:val="center"/>
          </w:tcPr>
          <w:p w14:paraId="04052805" w14:textId="5A35B92B" w:rsidR="005D156B" w:rsidRPr="00150CCB" w:rsidRDefault="005D156B" w:rsidP="00A01585">
            <w:pPr>
              <w:spacing w:line="276" w:lineRule="auto"/>
              <w:rPr>
                <w:color w:val="000000"/>
                <w:sz w:val="18"/>
                <w:szCs w:val="18"/>
              </w:rPr>
            </w:pPr>
            <w:r w:rsidRPr="00150CCB">
              <w:rPr>
                <w:sz w:val="18"/>
                <w:szCs w:val="18"/>
              </w:rPr>
              <w:t>2</w:t>
            </w:r>
            <w:r w:rsidR="009D1F0A">
              <w:rPr>
                <w:sz w:val="18"/>
                <w:szCs w:val="18"/>
              </w:rPr>
              <w:t>.</w:t>
            </w:r>
            <w:r w:rsidRPr="00150CCB">
              <w:rPr>
                <w:sz w:val="18"/>
                <w:szCs w:val="18"/>
              </w:rPr>
              <w:t>05</w:t>
            </w:r>
          </w:p>
        </w:tc>
        <w:tc>
          <w:tcPr>
            <w:tcW w:w="1535" w:type="dxa"/>
            <w:tcBorders>
              <w:top w:val="single" w:sz="4" w:space="0" w:color="auto"/>
              <w:bottom w:val="single" w:sz="4" w:space="0" w:color="auto"/>
            </w:tcBorders>
            <w:vAlign w:val="bottom"/>
          </w:tcPr>
          <w:p w14:paraId="3D0E7901" w14:textId="55112900" w:rsidR="005D156B" w:rsidRPr="00150CCB" w:rsidRDefault="003B382D" w:rsidP="00A01585">
            <w:pPr>
              <w:spacing w:line="276" w:lineRule="auto"/>
              <w:rPr>
                <w:color w:val="000000"/>
                <w:sz w:val="18"/>
                <w:szCs w:val="18"/>
              </w:rPr>
            </w:pPr>
            <w:r w:rsidRPr="00150CCB">
              <w:rPr>
                <w:color w:val="000000"/>
                <w:sz w:val="18"/>
                <w:szCs w:val="18"/>
              </w:rPr>
              <w:t>86</w:t>
            </w:r>
            <w:r w:rsidR="009D1F0A">
              <w:rPr>
                <w:color w:val="000000"/>
                <w:sz w:val="18"/>
                <w:szCs w:val="18"/>
              </w:rPr>
              <w:t>.</w:t>
            </w:r>
            <w:r w:rsidRPr="00150CCB">
              <w:rPr>
                <w:color w:val="000000"/>
                <w:sz w:val="18"/>
                <w:szCs w:val="18"/>
              </w:rPr>
              <w:t>20</w:t>
            </w:r>
          </w:p>
        </w:tc>
        <w:tc>
          <w:tcPr>
            <w:tcW w:w="1660" w:type="dxa"/>
            <w:tcBorders>
              <w:top w:val="single" w:sz="4" w:space="0" w:color="auto"/>
              <w:bottom w:val="single" w:sz="4" w:space="0" w:color="auto"/>
            </w:tcBorders>
            <w:vAlign w:val="bottom"/>
          </w:tcPr>
          <w:p w14:paraId="6F44F19A" w14:textId="664FF2CE"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18</w:t>
            </w:r>
          </w:p>
        </w:tc>
        <w:tc>
          <w:tcPr>
            <w:tcW w:w="1560" w:type="dxa"/>
            <w:tcBorders>
              <w:top w:val="single" w:sz="4" w:space="0" w:color="auto"/>
              <w:bottom w:val="single" w:sz="4" w:space="0" w:color="auto"/>
              <w:right w:val="nil"/>
            </w:tcBorders>
            <w:vAlign w:val="bottom"/>
          </w:tcPr>
          <w:p w14:paraId="42F5A3C5" w14:textId="651A1B38"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0EA55478" w14:textId="77777777" w:rsidTr="006A3565">
        <w:trPr>
          <w:trHeight w:val="300"/>
        </w:trPr>
        <w:tc>
          <w:tcPr>
            <w:tcW w:w="1277" w:type="dxa"/>
            <w:tcBorders>
              <w:top w:val="single" w:sz="4" w:space="0" w:color="auto"/>
              <w:left w:val="nil"/>
              <w:bottom w:val="single" w:sz="4" w:space="0" w:color="auto"/>
            </w:tcBorders>
            <w:vAlign w:val="center"/>
          </w:tcPr>
          <w:p w14:paraId="4DA95BA0"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752CDC38" w14:textId="77777777" w:rsidR="005D156B" w:rsidRPr="00150CCB" w:rsidRDefault="005D156B" w:rsidP="00A01585">
            <w:pPr>
              <w:spacing w:line="276" w:lineRule="auto"/>
              <w:rPr>
                <w:color w:val="000000"/>
                <w:sz w:val="18"/>
                <w:szCs w:val="18"/>
              </w:rPr>
            </w:pPr>
            <w:r w:rsidRPr="00150CCB">
              <w:rPr>
                <w:sz w:val="18"/>
                <w:szCs w:val="18"/>
              </w:rPr>
              <w:t>Linoleic acid</w:t>
            </w:r>
          </w:p>
        </w:tc>
        <w:tc>
          <w:tcPr>
            <w:tcW w:w="1948" w:type="dxa"/>
            <w:tcBorders>
              <w:top w:val="single" w:sz="4" w:space="0" w:color="auto"/>
              <w:bottom w:val="single" w:sz="4" w:space="0" w:color="auto"/>
            </w:tcBorders>
            <w:vAlign w:val="center"/>
          </w:tcPr>
          <w:p w14:paraId="55093B0A" w14:textId="65D51117"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042</w:t>
            </w:r>
          </w:p>
        </w:tc>
        <w:tc>
          <w:tcPr>
            <w:tcW w:w="1535" w:type="dxa"/>
            <w:tcBorders>
              <w:top w:val="single" w:sz="4" w:space="0" w:color="auto"/>
              <w:bottom w:val="single" w:sz="4" w:space="0" w:color="auto"/>
            </w:tcBorders>
            <w:vAlign w:val="bottom"/>
          </w:tcPr>
          <w:p w14:paraId="2E1F702D" w14:textId="4CD17CD1" w:rsidR="005D156B" w:rsidRPr="00150CCB" w:rsidRDefault="003B382D" w:rsidP="00A01585">
            <w:pPr>
              <w:spacing w:line="276" w:lineRule="auto"/>
              <w:rPr>
                <w:color w:val="000000"/>
                <w:sz w:val="18"/>
                <w:szCs w:val="18"/>
              </w:rPr>
            </w:pPr>
            <w:r w:rsidRPr="00150CCB">
              <w:rPr>
                <w:color w:val="000000"/>
                <w:sz w:val="18"/>
                <w:szCs w:val="18"/>
              </w:rPr>
              <w:t>43</w:t>
            </w:r>
            <w:r w:rsidR="009D1F0A">
              <w:rPr>
                <w:color w:val="000000"/>
                <w:sz w:val="18"/>
                <w:szCs w:val="18"/>
              </w:rPr>
              <w:t>.</w:t>
            </w:r>
            <w:r w:rsidRPr="00150CCB">
              <w:rPr>
                <w:color w:val="000000"/>
                <w:sz w:val="18"/>
                <w:szCs w:val="18"/>
              </w:rPr>
              <w:t>10</w:t>
            </w:r>
          </w:p>
        </w:tc>
        <w:tc>
          <w:tcPr>
            <w:tcW w:w="1660" w:type="dxa"/>
            <w:tcBorders>
              <w:top w:val="single" w:sz="4" w:space="0" w:color="auto"/>
              <w:bottom w:val="single" w:sz="4" w:space="0" w:color="auto"/>
            </w:tcBorders>
            <w:vAlign w:val="bottom"/>
          </w:tcPr>
          <w:p w14:paraId="071F4425" w14:textId="07811627"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00</w:t>
            </w:r>
          </w:p>
        </w:tc>
        <w:tc>
          <w:tcPr>
            <w:tcW w:w="1560" w:type="dxa"/>
            <w:tcBorders>
              <w:top w:val="single" w:sz="4" w:space="0" w:color="auto"/>
              <w:bottom w:val="single" w:sz="4" w:space="0" w:color="auto"/>
              <w:right w:val="nil"/>
            </w:tcBorders>
            <w:vAlign w:val="bottom"/>
          </w:tcPr>
          <w:p w14:paraId="5585F218" w14:textId="4CC6147E"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2A14B2D8" w14:textId="77777777" w:rsidTr="006A3565">
        <w:trPr>
          <w:trHeight w:val="300"/>
        </w:trPr>
        <w:tc>
          <w:tcPr>
            <w:tcW w:w="1277" w:type="dxa"/>
            <w:tcBorders>
              <w:top w:val="single" w:sz="4" w:space="0" w:color="auto"/>
              <w:left w:val="nil"/>
              <w:bottom w:val="single" w:sz="4" w:space="0" w:color="auto"/>
            </w:tcBorders>
            <w:vAlign w:val="center"/>
          </w:tcPr>
          <w:p w14:paraId="77A63996"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3EFC1FF6" w14:textId="77777777" w:rsidR="005D156B" w:rsidRPr="00150CCB" w:rsidRDefault="005D156B" w:rsidP="00A01585">
            <w:pPr>
              <w:spacing w:line="276" w:lineRule="auto"/>
              <w:rPr>
                <w:color w:val="000000"/>
                <w:sz w:val="18"/>
                <w:szCs w:val="18"/>
              </w:rPr>
            </w:pPr>
            <w:r w:rsidRPr="00150CCB">
              <w:rPr>
                <w:sz w:val="18"/>
                <w:szCs w:val="18"/>
              </w:rPr>
              <w:t>Lipoic acid</w:t>
            </w:r>
          </w:p>
        </w:tc>
        <w:tc>
          <w:tcPr>
            <w:tcW w:w="1948" w:type="dxa"/>
            <w:tcBorders>
              <w:top w:val="single" w:sz="4" w:space="0" w:color="auto"/>
              <w:bottom w:val="single" w:sz="4" w:space="0" w:color="auto"/>
            </w:tcBorders>
            <w:vAlign w:val="center"/>
          </w:tcPr>
          <w:p w14:paraId="6962EC91" w14:textId="1CED6DBE"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105</w:t>
            </w:r>
          </w:p>
        </w:tc>
        <w:tc>
          <w:tcPr>
            <w:tcW w:w="1535" w:type="dxa"/>
            <w:tcBorders>
              <w:top w:val="single" w:sz="4" w:space="0" w:color="auto"/>
              <w:bottom w:val="single" w:sz="4" w:space="0" w:color="auto"/>
            </w:tcBorders>
            <w:vAlign w:val="bottom"/>
          </w:tcPr>
          <w:p w14:paraId="77BFD962" w14:textId="6AB9B790" w:rsidR="005D156B" w:rsidRPr="00150CCB" w:rsidRDefault="003B382D" w:rsidP="00A01585">
            <w:pPr>
              <w:spacing w:line="276" w:lineRule="auto"/>
              <w:rPr>
                <w:color w:val="000000"/>
                <w:sz w:val="18"/>
                <w:szCs w:val="18"/>
              </w:rPr>
            </w:pPr>
            <w:r w:rsidRPr="00150CCB">
              <w:rPr>
                <w:color w:val="000000"/>
                <w:sz w:val="18"/>
                <w:szCs w:val="18"/>
              </w:rPr>
              <w:t>58</w:t>
            </w:r>
            <w:r w:rsidR="009D1F0A">
              <w:rPr>
                <w:color w:val="000000"/>
                <w:sz w:val="18"/>
                <w:szCs w:val="18"/>
              </w:rPr>
              <w:t>.</w:t>
            </w:r>
            <w:r w:rsidRPr="00150CCB">
              <w:rPr>
                <w:color w:val="000000"/>
                <w:sz w:val="18"/>
                <w:szCs w:val="18"/>
              </w:rPr>
              <w:t>62</w:t>
            </w:r>
          </w:p>
        </w:tc>
        <w:tc>
          <w:tcPr>
            <w:tcW w:w="1660" w:type="dxa"/>
            <w:tcBorders>
              <w:top w:val="single" w:sz="4" w:space="0" w:color="auto"/>
              <w:bottom w:val="single" w:sz="4" w:space="0" w:color="auto"/>
            </w:tcBorders>
            <w:vAlign w:val="bottom"/>
          </w:tcPr>
          <w:p w14:paraId="160381BC" w14:textId="07F61F40"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01</w:t>
            </w:r>
          </w:p>
        </w:tc>
        <w:tc>
          <w:tcPr>
            <w:tcW w:w="1560" w:type="dxa"/>
            <w:tcBorders>
              <w:top w:val="single" w:sz="4" w:space="0" w:color="auto"/>
              <w:bottom w:val="single" w:sz="4" w:space="0" w:color="auto"/>
              <w:right w:val="nil"/>
            </w:tcBorders>
            <w:vAlign w:val="bottom"/>
          </w:tcPr>
          <w:p w14:paraId="1F94C9F6" w14:textId="5A054BB8"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7F2A507" w14:textId="77777777" w:rsidTr="006A3565">
        <w:trPr>
          <w:trHeight w:val="300"/>
        </w:trPr>
        <w:tc>
          <w:tcPr>
            <w:tcW w:w="1277" w:type="dxa"/>
            <w:tcBorders>
              <w:top w:val="single" w:sz="4" w:space="0" w:color="auto"/>
              <w:left w:val="nil"/>
              <w:bottom w:val="single" w:sz="4" w:space="0" w:color="auto"/>
            </w:tcBorders>
            <w:vAlign w:val="center"/>
          </w:tcPr>
          <w:p w14:paraId="771DBF17"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B38BF27" w14:textId="77777777" w:rsidR="005D156B" w:rsidRPr="00150CCB" w:rsidRDefault="005D156B" w:rsidP="00A01585">
            <w:pPr>
              <w:spacing w:line="276" w:lineRule="auto"/>
              <w:rPr>
                <w:color w:val="000000"/>
                <w:sz w:val="18"/>
                <w:szCs w:val="18"/>
              </w:rPr>
            </w:pPr>
            <w:r w:rsidRPr="00150CCB">
              <w:rPr>
                <w:sz w:val="18"/>
                <w:szCs w:val="18"/>
              </w:rPr>
              <w:t>Phenol red</w:t>
            </w:r>
          </w:p>
        </w:tc>
        <w:tc>
          <w:tcPr>
            <w:tcW w:w="1948" w:type="dxa"/>
            <w:tcBorders>
              <w:top w:val="single" w:sz="4" w:space="0" w:color="auto"/>
              <w:bottom w:val="single" w:sz="4" w:space="0" w:color="auto"/>
            </w:tcBorders>
            <w:vAlign w:val="center"/>
          </w:tcPr>
          <w:p w14:paraId="5B0A274A" w14:textId="080E4017" w:rsidR="005D156B" w:rsidRPr="00150CCB" w:rsidRDefault="005D156B" w:rsidP="00A01585">
            <w:pPr>
              <w:spacing w:line="276" w:lineRule="auto"/>
              <w:rPr>
                <w:color w:val="000000"/>
                <w:sz w:val="18"/>
                <w:szCs w:val="18"/>
              </w:rPr>
            </w:pPr>
            <w:r w:rsidRPr="00150CCB">
              <w:rPr>
                <w:sz w:val="18"/>
                <w:szCs w:val="18"/>
              </w:rPr>
              <w:t>8</w:t>
            </w:r>
            <w:r w:rsidR="009D1F0A">
              <w:rPr>
                <w:sz w:val="18"/>
                <w:szCs w:val="18"/>
              </w:rPr>
              <w:t>.</w:t>
            </w:r>
            <w:r w:rsidRPr="00150CCB">
              <w:rPr>
                <w:sz w:val="18"/>
                <w:szCs w:val="18"/>
              </w:rPr>
              <w:t>1</w:t>
            </w:r>
          </w:p>
        </w:tc>
        <w:tc>
          <w:tcPr>
            <w:tcW w:w="1535" w:type="dxa"/>
            <w:tcBorders>
              <w:top w:val="single" w:sz="4" w:space="0" w:color="auto"/>
              <w:bottom w:val="single" w:sz="4" w:space="0" w:color="auto"/>
            </w:tcBorders>
            <w:vAlign w:val="bottom"/>
          </w:tcPr>
          <w:p w14:paraId="13DC72C5" w14:textId="6DCA701E" w:rsidR="005D156B" w:rsidRPr="00150CCB" w:rsidRDefault="003B382D" w:rsidP="00A01585">
            <w:pPr>
              <w:spacing w:line="276" w:lineRule="auto"/>
              <w:rPr>
                <w:color w:val="000000"/>
                <w:sz w:val="18"/>
                <w:szCs w:val="18"/>
              </w:rPr>
            </w:pPr>
            <w:r w:rsidRPr="00150CCB">
              <w:rPr>
                <w:color w:val="000000"/>
                <w:sz w:val="18"/>
                <w:szCs w:val="18"/>
              </w:rPr>
              <w:t>21</w:t>
            </w:r>
            <w:r w:rsidR="009D1F0A">
              <w:rPr>
                <w:color w:val="000000"/>
                <w:sz w:val="18"/>
                <w:szCs w:val="18"/>
              </w:rPr>
              <w:t>.</w:t>
            </w:r>
            <w:r w:rsidRPr="00150CCB">
              <w:rPr>
                <w:color w:val="000000"/>
                <w:sz w:val="18"/>
                <w:szCs w:val="18"/>
              </w:rPr>
              <w:t>55</w:t>
            </w:r>
          </w:p>
        </w:tc>
        <w:tc>
          <w:tcPr>
            <w:tcW w:w="1660" w:type="dxa"/>
            <w:tcBorders>
              <w:top w:val="single" w:sz="4" w:space="0" w:color="auto"/>
              <w:bottom w:val="single" w:sz="4" w:space="0" w:color="auto"/>
            </w:tcBorders>
            <w:vAlign w:val="bottom"/>
          </w:tcPr>
          <w:p w14:paraId="0B2BA61E" w14:textId="40389D97"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17</w:t>
            </w:r>
          </w:p>
        </w:tc>
        <w:tc>
          <w:tcPr>
            <w:tcW w:w="1560" w:type="dxa"/>
            <w:tcBorders>
              <w:top w:val="single" w:sz="4" w:space="0" w:color="auto"/>
              <w:bottom w:val="single" w:sz="4" w:space="0" w:color="auto"/>
              <w:right w:val="nil"/>
            </w:tcBorders>
            <w:vAlign w:val="bottom"/>
          </w:tcPr>
          <w:p w14:paraId="2490895E" w14:textId="1823E296"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6A67D01" w14:textId="77777777" w:rsidTr="006A3565">
        <w:trPr>
          <w:trHeight w:val="300"/>
        </w:trPr>
        <w:tc>
          <w:tcPr>
            <w:tcW w:w="1277" w:type="dxa"/>
            <w:tcBorders>
              <w:top w:val="single" w:sz="4" w:space="0" w:color="auto"/>
              <w:left w:val="nil"/>
              <w:bottom w:val="single" w:sz="4" w:space="0" w:color="auto"/>
            </w:tcBorders>
            <w:vAlign w:val="center"/>
          </w:tcPr>
          <w:p w14:paraId="12B1DB22"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C3055CF" w14:textId="77777777" w:rsidR="005D156B" w:rsidRPr="00150CCB" w:rsidRDefault="005D156B" w:rsidP="00A01585">
            <w:pPr>
              <w:spacing w:line="276" w:lineRule="auto"/>
              <w:rPr>
                <w:color w:val="000000"/>
                <w:sz w:val="18"/>
                <w:szCs w:val="18"/>
              </w:rPr>
            </w:pPr>
            <w:proofErr w:type="spellStart"/>
            <w:r w:rsidRPr="00150CCB">
              <w:rPr>
                <w:sz w:val="18"/>
                <w:szCs w:val="18"/>
              </w:rPr>
              <w:t>Putrescine·2HCl</w:t>
            </w:r>
            <w:proofErr w:type="spellEnd"/>
          </w:p>
        </w:tc>
        <w:tc>
          <w:tcPr>
            <w:tcW w:w="1948" w:type="dxa"/>
            <w:tcBorders>
              <w:top w:val="single" w:sz="4" w:space="0" w:color="auto"/>
              <w:bottom w:val="single" w:sz="4" w:space="0" w:color="auto"/>
            </w:tcBorders>
            <w:vAlign w:val="center"/>
          </w:tcPr>
          <w:p w14:paraId="7558B159" w14:textId="420C4B7A"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081</w:t>
            </w:r>
          </w:p>
        </w:tc>
        <w:tc>
          <w:tcPr>
            <w:tcW w:w="1535" w:type="dxa"/>
            <w:tcBorders>
              <w:top w:val="single" w:sz="4" w:space="0" w:color="auto"/>
              <w:bottom w:val="single" w:sz="4" w:space="0" w:color="auto"/>
            </w:tcBorders>
            <w:vAlign w:val="bottom"/>
          </w:tcPr>
          <w:p w14:paraId="09D7A44F" w14:textId="7A4E7E39" w:rsidR="005D156B" w:rsidRPr="00150CCB" w:rsidRDefault="003B382D" w:rsidP="00A01585">
            <w:pPr>
              <w:spacing w:line="276" w:lineRule="auto"/>
              <w:rPr>
                <w:color w:val="000000"/>
                <w:sz w:val="18"/>
                <w:szCs w:val="18"/>
              </w:rPr>
            </w:pPr>
            <w:r w:rsidRPr="00150CCB">
              <w:rPr>
                <w:color w:val="000000"/>
                <w:sz w:val="18"/>
                <w:szCs w:val="18"/>
              </w:rPr>
              <w:t>2573</w:t>
            </w:r>
            <w:r w:rsidR="009D1F0A">
              <w:rPr>
                <w:color w:val="000000"/>
                <w:sz w:val="18"/>
                <w:szCs w:val="18"/>
              </w:rPr>
              <w:t>.</w:t>
            </w:r>
            <w:r w:rsidRPr="00150CCB">
              <w:rPr>
                <w:color w:val="000000"/>
                <w:sz w:val="18"/>
                <w:szCs w:val="18"/>
              </w:rPr>
              <w:t>07</w:t>
            </w:r>
          </w:p>
        </w:tc>
        <w:tc>
          <w:tcPr>
            <w:tcW w:w="1660" w:type="dxa"/>
            <w:tcBorders>
              <w:top w:val="single" w:sz="4" w:space="0" w:color="auto"/>
              <w:bottom w:val="single" w:sz="4" w:space="0" w:color="auto"/>
            </w:tcBorders>
            <w:vAlign w:val="bottom"/>
          </w:tcPr>
          <w:p w14:paraId="30C723CC" w14:textId="22ACBACE"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21</w:t>
            </w:r>
          </w:p>
        </w:tc>
        <w:tc>
          <w:tcPr>
            <w:tcW w:w="1560" w:type="dxa"/>
            <w:tcBorders>
              <w:top w:val="single" w:sz="4" w:space="0" w:color="auto"/>
              <w:bottom w:val="single" w:sz="4" w:space="0" w:color="auto"/>
              <w:right w:val="nil"/>
            </w:tcBorders>
            <w:vAlign w:val="bottom"/>
          </w:tcPr>
          <w:p w14:paraId="62B50C51" w14:textId="79C1DD9D"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1B675C0" w14:textId="77777777" w:rsidTr="006A3565">
        <w:trPr>
          <w:trHeight w:val="300"/>
        </w:trPr>
        <w:tc>
          <w:tcPr>
            <w:tcW w:w="1277" w:type="dxa"/>
            <w:tcBorders>
              <w:top w:val="single" w:sz="4" w:space="0" w:color="auto"/>
              <w:left w:val="nil"/>
              <w:bottom w:val="single" w:sz="4" w:space="0" w:color="auto"/>
            </w:tcBorders>
            <w:vAlign w:val="center"/>
          </w:tcPr>
          <w:p w14:paraId="4C1679B0"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1547251D" w14:textId="77777777" w:rsidR="005D156B" w:rsidRPr="00150CCB" w:rsidRDefault="005D156B" w:rsidP="00A01585">
            <w:pPr>
              <w:spacing w:line="276" w:lineRule="auto"/>
              <w:rPr>
                <w:color w:val="000000"/>
                <w:sz w:val="18"/>
                <w:szCs w:val="18"/>
              </w:rPr>
            </w:pPr>
            <w:r w:rsidRPr="00150CCB">
              <w:rPr>
                <w:sz w:val="18"/>
                <w:szCs w:val="18"/>
              </w:rPr>
              <w:t>Sodium pyruvate</w:t>
            </w:r>
          </w:p>
        </w:tc>
        <w:tc>
          <w:tcPr>
            <w:tcW w:w="1948" w:type="dxa"/>
            <w:tcBorders>
              <w:top w:val="single" w:sz="4" w:space="0" w:color="auto"/>
              <w:bottom w:val="single" w:sz="4" w:space="0" w:color="auto"/>
            </w:tcBorders>
            <w:vAlign w:val="center"/>
          </w:tcPr>
          <w:p w14:paraId="65678AA5" w14:textId="77777777" w:rsidR="005D156B" w:rsidRPr="00150CCB" w:rsidRDefault="005D156B" w:rsidP="00A01585">
            <w:pPr>
              <w:spacing w:line="276" w:lineRule="auto"/>
              <w:rPr>
                <w:color w:val="000000"/>
                <w:sz w:val="18"/>
                <w:szCs w:val="18"/>
              </w:rPr>
            </w:pPr>
            <w:r w:rsidRPr="00150CCB">
              <w:rPr>
                <w:sz w:val="18"/>
                <w:szCs w:val="18"/>
              </w:rPr>
              <w:t>55</w:t>
            </w:r>
          </w:p>
        </w:tc>
        <w:tc>
          <w:tcPr>
            <w:tcW w:w="1535" w:type="dxa"/>
            <w:tcBorders>
              <w:top w:val="single" w:sz="4" w:space="0" w:color="auto"/>
              <w:bottom w:val="single" w:sz="4" w:space="0" w:color="auto"/>
            </w:tcBorders>
            <w:vAlign w:val="bottom"/>
          </w:tcPr>
          <w:p w14:paraId="15AD3355" w14:textId="00AD5B5C" w:rsidR="005D156B" w:rsidRPr="00150CCB" w:rsidRDefault="003B382D" w:rsidP="00A01585">
            <w:pPr>
              <w:spacing w:line="276" w:lineRule="auto"/>
              <w:rPr>
                <w:color w:val="000000"/>
                <w:sz w:val="18"/>
                <w:szCs w:val="18"/>
              </w:rPr>
            </w:pPr>
            <w:r w:rsidRPr="00150CCB">
              <w:rPr>
                <w:color w:val="000000"/>
                <w:sz w:val="18"/>
                <w:szCs w:val="18"/>
              </w:rPr>
              <w:t>86</w:t>
            </w:r>
            <w:r w:rsidR="009D1F0A">
              <w:rPr>
                <w:color w:val="000000"/>
                <w:sz w:val="18"/>
                <w:szCs w:val="18"/>
              </w:rPr>
              <w:t>.</w:t>
            </w:r>
            <w:r w:rsidRPr="00150CCB">
              <w:rPr>
                <w:color w:val="000000"/>
                <w:sz w:val="18"/>
                <w:szCs w:val="18"/>
              </w:rPr>
              <w:t>20</w:t>
            </w:r>
          </w:p>
        </w:tc>
        <w:tc>
          <w:tcPr>
            <w:tcW w:w="1660" w:type="dxa"/>
            <w:tcBorders>
              <w:top w:val="single" w:sz="4" w:space="0" w:color="auto"/>
              <w:bottom w:val="single" w:sz="4" w:space="0" w:color="auto"/>
            </w:tcBorders>
            <w:vAlign w:val="bottom"/>
          </w:tcPr>
          <w:p w14:paraId="30970990" w14:textId="4D285537" w:rsidR="005D156B" w:rsidRPr="00150CCB" w:rsidRDefault="00E14436" w:rsidP="00A01585">
            <w:pPr>
              <w:spacing w:line="276" w:lineRule="auto"/>
              <w:rPr>
                <w:rFonts w:eastAsia="Calibri"/>
                <w:color w:val="000000"/>
                <w:sz w:val="18"/>
                <w:szCs w:val="18"/>
              </w:rPr>
            </w:pPr>
            <w:r w:rsidRPr="00150CCB">
              <w:rPr>
                <w:color w:val="000000"/>
                <w:sz w:val="18"/>
                <w:szCs w:val="18"/>
              </w:rPr>
              <w:t>4</w:t>
            </w:r>
            <w:r w:rsidR="009D1F0A">
              <w:rPr>
                <w:color w:val="000000"/>
                <w:sz w:val="18"/>
                <w:szCs w:val="18"/>
              </w:rPr>
              <w:t>.</w:t>
            </w:r>
            <w:r w:rsidRPr="00150CCB">
              <w:rPr>
                <w:color w:val="000000"/>
                <w:sz w:val="18"/>
                <w:szCs w:val="18"/>
              </w:rPr>
              <w:t>74</w:t>
            </w:r>
          </w:p>
        </w:tc>
        <w:tc>
          <w:tcPr>
            <w:tcW w:w="1560" w:type="dxa"/>
            <w:tcBorders>
              <w:top w:val="single" w:sz="4" w:space="0" w:color="auto"/>
              <w:bottom w:val="single" w:sz="4" w:space="0" w:color="auto"/>
              <w:right w:val="nil"/>
            </w:tcBorders>
            <w:vAlign w:val="bottom"/>
          </w:tcPr>
          <w:p w14:paraId="2D56B04E" w14:textId="5C86F102"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BE33C0" w:rsidRPr="00150CCB" w14:paraId="023B7716" w14:textId="77777777" w:rsidTr="006A3565">
        <w:trPr>
          <w:trHeight w:val="300"/>
        </w:trPr>
        <w:tc>
          <w:tcPr>
            <w:tcW w:w="1277" w:type="dxa"/>
            <w:tcBorders>
              <w:top w:val="single" w:sz="4" w:space="0" w:color="auto"/>
              <w:left w:val="nil"/>
              <w:bottom w:val="single" w:sz="4" w:space="0" w:color="auto"/>
            </w:tcBorders>
            <w:vAlign w:val="bottom"/>
          </w:tcPr>
          <w:p w14:paraId="7FD049A5"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74A64BBB" w14:textId="77777777" w:rsidR="005D156B" w:rsidRPr="00150CCB" w:rsidRDefault="005D156B" w:rsidP="00A01585">
            <w:pPr>
              <w:spacing w:line="276" w:lineRule="auto"/>
              <w:rPr>
                <w:color w:val="000000"/>
                <w:sz w:val="18"/>
                <w:szCs w:val="18"/>
              </w:rPr>
            </w:pPr>
            <w:r w:rsidRPr="00150CCB">
              <w:rPr>
                <w:sz w:val="18"/>
                <w:szCs w:val="18"/>
              </w:rPr>
              <w:t>HEPES</w:t>
            </w:r>
          </w:p>
        </w:tc>
        <w:tc>
          <w:tcPr>
            <w:tcW w:w="1948" w:type="dxa"/>
            <w:tcBorders>
              <w:top w:val="single" w:sz="4" w:space="0" w:color="auto"/>
              <w:bottom w:val="single" w:sz="4" w:space="0" w:color="auto"/>
            </w:tcBorders>
            <w:vAlign w:val="center"/>
          </w:tcPr>
          <w:p w14:paraId="2AB42A77" w14:textId="77777777" w:rsidR="005D156B" w:rsidRPr="00150CCB" w:rsidRDefault="005D156B" w:rsidP="00A01585">
            <w:pPr>
              <w:spacing w:line="276" w:lineRule="auto"/>
              <w:rPr>
                <w:color w:val="000000"/>
                <w:sz w:val="18"/>
                <w:szCs w:val="18"/>
              </w:rPr>
            </w:pPr>
            <w:r w:rsidRPr="00150CCB">
              <w:rPr>
                <w:sz w:val="18"/>
                <w:szCs w:val="18"/>
              </w:rPr>
              <w:t>3575</w:t>
            </w:r>
          </w:p>
        </w:tc>
        <w:tc>
          <w:tcPr>
            <w:tcW w:w="1535" w:type="dxa"/>
            <w:tcBorders>
              <w:top w:val="single" w:sz="4" w:space="0" w:color="auto"/>
              <w:bottom w:val="single" w:sz="4" w:space="0" w:color="auto"/>
            </w:tcBorders>
            <w:vAlign w:val="bottom"/>
          </w:tcPr>
          <w:p w14:paraId="5E9E4B26" w14:textId="7AA3AE5B" w:rsidR="005D156B" w:rsidRPr="00150CCB" w:rsidRDefault="003B382D" w:rsidP="00A01585">
            <w:pPr>
              <w:spacing w:line="276" w:lineRule="auto"/>
              <w:rPr>
                <w:color w:val="000000"/>
                <w:sz w:val="18"/>
                <w:szCs w:val="18"/>
              </w:rPr>
            </w:pPr>
            <w:r w:rsidRPr="00150CCB">
              <w:rPr>
                <w:color w:val="000000"/>
                <w:sz w:val="18"/>
                <w:szCs w:val="18"/>
              </w:rPr>
              <w:t>47</w:t>
            </w:r>
            <w:r w:rsidR="009D1F0A">
              <w:rPr>
                <w:color w:val="000000"/>
                <w:sz w:val="18"/>
                <w:szCs w:val="18"/>
              </w:rPr>
              <w:t>.</w:t>
            </w:r>
            <w:r w:rsidRPr="00150CCB">
              <w:rPr>
                <w:color w:val="000000"/>
                <w:sz w:val="18"/>
                <w:szCs w:val="18"/>
              </w:rPr>
              <w:t>41</w:t>
            </w:r>
          </w:p>
        </w:tc>
        <w:tc>
          <w:tcPr>
            <w:tcW w:w="1660" w:type="dxa"/>
            <w:tcBorders>
              <w:top w:val="single" w:sz="4" w:space="0" w:color="auto"/>
              <w:bottom w:val="single" w:sz="4" w:space="0" w:color="auto"/>
            </w:tcBorders>
            <w:vAlign w:val="bottom"/>
          </w:tcPr>
          <w:p w14:paraId="79B5CEFD" w14:textId="5D769F7F" w:rsidR="005D156B" w:rsidRPr="00150CCB" w:rsidRDefault="00E14436" w:rsidP="00A01585">
            <w:pPr>
              <w:spacing w:line="276" w:lineRule="auto"/>
              <w:rPr>
                <w:rFonts w:eastAsia="Calibri"/>
                <w:color w:val="000000"/>
                <w:sz w:val="18"/>
                <w:szCs w:val="18"/>
              </w:rPr>
            </w:pPr>
            <w:r w:rsidRPr="00150CCB">
              <w:rPr>
                <w:color w:val="000000"/>
                <w:sz w:val="18"/>
                <w:szCs w:val="18"/>
              </w:rPr>
              <w:t>169</w:t>
            </w:r>
            <w:r w:rsidR="009D1F0A">
              <w:rPr>
                <w:color w:val="000000"/>
                <w:sz w:val="18"/>
                <w:szCs w:val="18"/>
              </w:rPr>
              <w:t>.</w:t>
            </w:r>
            <w:r w:rsidRPr="00150CCB">
              <w:rPr>
                <w:color w:val="000000"/>
                <w:sz w:val="18"/>
                <w:szCs w:val="18"/>
              </w:rPr>
              <w:t>49</w:t>
            </w:r>
          </w:p>
        </w:tc>
        <w:tc>
          <w:tcPr>
            <w:tcW w:w="1560" w:type="dxa"/>
            <w:tcBorders>
              <w:top w:val="single" w:sz="4" w:space="0" w:color="auto"/>
              <w:bottom w:val="single" w:sz="4" w:space="0" w:color="auto"/>
              <w:right w:val="nil"/>
            </w:tcBorders>
            <w:vAlign w:val="bottom"/>
          </w:tcPr>
          <w:p w14:paraId="4ED2A61D" w14:textId="4AEEB73F"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3F13B7E8" w14:textId="77777777" w:rsidTr="006A3565">
        <w:trPr>
          <w:trHeight w:val="300"/>
        </w:trPr>
        <w:tc>
          <w:tcPr>
            <w:tcW w:w="1277" w:type="dxa"/>
            <w:tcBorders>
              <w:top w:val="single" w:sz="4" w:space="0" w:color="auto"/>
              <w:left w:val="nil"/>
              <w:bottom w:val="single" w:sz="4" w:space="0" w:color="auto"/>
            </w:tcBorders>
            <w:vAlign w:val="center"/>
          </w:tcPr>
          <w:p w14:paraId="3E544495"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1D7EDCF" w14:textId="77777777" w:rsidR="005D156B" w:rsidRPr="00150CCB" w:rsidRDefault="005D156B" w:rsidP="00A01585">
            <w:pPr>
              <w:spacing w:line="276" w:lineRule="auto"/>
              <w:rPr>
                <w:color w:val="000000"/>
                <w:sz w:val="18"/>
                <w:szCs w:val="18"/>
              </w:rPr>
            </w:pPr>
            <w:r w:rsidRPr="00150CCB">
              <w:rPr>
                <w:sz w:val="18"/>
                <w:szCs w:val="18"/>
              </w:rPr>
              <w:t>Thymidine</w:t>
            </w:r>
          </w:p>
        </w:tc>
        <w:tc>
          <w:tcPr>
            <w:tcW w:w="1948" w:type="dxa"/>
            <w:tcBorders>
              <w:top w:val="single" w:sz="4" w:space="0" w:color="auto"/>
              <w:bottom w:val="single" w:sz="4" w:space="0" w:color="auto"/>
            </w:tcBorders>
            <w:vAlign w:val="center"/>
          </w:tcPr>
          <w:p w14:paraId="13CAFB57" w14:textId="5D10FEE1"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365</w:t>
            </w:r>
          </w:p>
        </w:tc>
        <w:tc>
          <w:tcPr>
            <w:tcW w:w="1535" w:type="dxa"/>
            <w:tcBorders>
              <w:top w:val="single" w:sz="4" w:space="0" w:color="auto"/>
              <w:bottom w:val="single" w:sz="4" w:space="0" w:color="auto"/>
            </w:tcBorders>
            <w:vAlign w:val="bottom"/>
          </w:tcPr>
          <w:p w14:paraId="6EE0E1E9" w14:textId="05908D82" w:rsidR="005D156B" w:rsidRPr="00150CCB" w:rsidRDefault="003B382D" w:rsidP="00A01585">
            <w:pPr>
              <w:spacing w:line="276" w:lineRule="auto"/>
              <w:rPr>
                <w:color w:val="000000"/>
                <w:sz w:val="18"/>
                <w:szCs w:val="18"/>
              </w:rPr>
            </w:pPr>
            <w:r w:rsidRPr="00150CCB">
              <w:rPr>
                <w:color w:val="000000"/>
                <w:sz w:val="18"/>
                <w:szCs w:val="18"/>
              </w:rPr>
              <w:t>258</w:t>
            </w:r>
            <w:r w:rsidR="009D1F0A">
              <w:rPr>
                <w:color w:val="000000"/>
                <w:sz w:val="18"/>
                <w:szCs w:val="18"/>
              </w:rPr>
              <w:t>.</w:t>
            </w:r>
            <w:r w:rsidRPr="00150CCB">
              <w:rPr>
                <w:color w:val="000000"/>
                <w:sz w:val="18"/>
                <w:szCs w:val="18"/>
              </w:rPr>
              <w:t>60</w:t>
            </w:r>
          </w:p>
        </w:tc>
        <w:tc>
          <w:tcPr>
            <w:tcW w:w="1660" w:type="dxa"/>
            <w:tcBorders>
              <w:top w:val="single" w:sz="4" w:space="0" w:color="auto"/>
              <w:bottom w:val="single" w:sz="4" w:space="0" w:color="auto"/>
            </w:tcBorders>
            <w:vAlign w:val="bottom"/>
          </w:tcPr>
          <w:p w14:paraId="4447ACCB" w14:textId="07B42583"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09</w:t>
            </w:r>
          </w:p>
        </w:tc>
        <w:tc>
          <w:tcPr>
            <w:tcW w:w="1560" w:type="dxa"/>
            <w:tcBorders>
              <w:top w:val="single" w:sz="4" w:space="0" w:color="auto"/>
              <w:bottom w:val="single" w:sz="4" w:space="0" w:color="auto"/>
              <w:right w:val="nil"/>
            </w:tcBorders>
            <w:vAlign w:val="bottom"/>
          </w:tcPr>
          <w:p w14:paraId="0CBCB90C" w14:textId="6A8CFC11"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A176288" w14:textId="77777777" w:rsidTr="006A3565">
        <w:trPr>
          <w:trHeight w:val="300"/>
        </w:trPr>
        <w:tc>
          <w:tcPr>
            <w:tcW w:w="1277" w:type="dxa"/>
            <w:tcBorders>
              <w:top w:val="single" w:sz="4" w:space="0" w:color="auto"/>
              <w:left w:val="nil"/>
              <w:bottom w:val="single" w:sz="4" w:space="0" w:color="auto"/>
            </w:tcBorders>
            <w:vAlign w:val="center"/>
          </w:tcPr>
          <w:p w14:paraId="7283221C" w14:textId="77777777" w:rsidR="005D156B" w:rsidRPr="00150CCB" w:rsidRDefault="005D156B" w:rsidP="00A01585">
            <w:pPr>
              <w:spacing w:line="276" w:lineRule="auto"/>
              <w:rPr>
                <w:color w:val="000000"/>
                <w:sz w:val="18"/>
                <w:szCs w:val="18"/>
              </w:rPr>
            </w:pPr>
            <w:r w:rsidRPr="00150CCB">
              <w:rPr>
                <w:sz w:val="18"/>
                <w:szCs w:val="18"/>
              </w:rPr>
              <w:t>Amino Acids</w:t>
            </w:r>
          </w:p>
        </w:tc>
        <w:tc>
          <w:tcPr>
            <w:tcW w:w="1944" w:type="dxa"/>
            <w:tcBorders>
              <w:top w:val="single" w:sz="4" w:space="0" w:color="auto"/>
              <w:bottom w:val="single" w:sz="4" w:space="0" w:color="auto"/>
            </w:tcBorders>
            <w:vAlign w:val="center"/>
          </w:tcPr>
          <w:p w14:paraId="2BC07C6B" w14:textId="77777777" w:rsidR="005D156B" w:rsidRPr="00150CCB" w:rsidRDefault="005D156B" w:rsidP="00A01585">
            <w:pPr>
              <w:spacing w:line="276" w:lineRule="auto"/>
              <w:rPr>
                <w:color w:val="000000"/>
                <w:sz w:val="18"/>
                <w:szCs w:val="18"/>
              </w:rPr>
            </w:pPr>
            <w:r w:rsidRPr="00150CCB">
              <w:rPr>
                <w:sz w:val="18"/>
                <w:szCs w:val="18"/>
              </w:rPr>
              <w:t>L-Alanine</w:t>
            </w:r>
          </w:p>
        </w:tc>
        <w:tc>
          <w:tcPr>
            <w:tcW w:w="1948" w:type="dxa"/>
            <w:tcBorders>
              <w:top w:val="single" w:sz="4" w:space="0" w:color="auto"/>
              <w:bottom w:val="single" w:sz="4" w:space="0" w:color="auto"/>
            </w:tcBorders>
            <w:vAlign w:val="center"/>
          </w:tcPr>
          <w:p w14:paraId="1271CC3F" w14:textId="009A9AAD" w:rsidR="005D156B" w:rsidRPr="00150CCB" w:rsidRDefault="005D156B" w:rsidP="00A01585">
            <w:pPr>
              <w:spacing w:line="276" w:lineRule="auto"/>
              <w:rPr>
                <w:color w:val="000000"/>
                <w:sz w:val="18"/>
                <w:szCs w:val="18"/>
              </w:rPr>
            </w:pPr>
            <w:r w:rsidRPr="00150CCB">
              <w:rPr>
                <w:sz w:val="18"/>
                <w:szCs w:val="18"/>
              </w:rPr>
              <w:t>4</w:t>
            </w:r>
            <w:r w:rsidR="009D1F0A">
              <w:rPr>
                <w:sz w:val="18"/>
                <w:szCs w:val="18"/>
              </w:rPr>
              <w:t>.</w:t>
            </w:r>
            <w:r w:rsidRPr="00150CCB">
              <w:rPr>
                <w:sz w:val="18"/>
                <w:szCs w:val="18"/>
              </w:rPr>
              <w:t>45</w:t>
            </w:r>
          </w:p>
        </w:tc>
        <w:tc>
          <w:tcPr>
            <w:tcW w:w="1535" w:type="dxa"/>
            <w:tcBorders>
              <w:top w:val="single" w:sz="4" w:space="0" w:color="auto"/>
              <w:bottom w:val="single" w:sz="4" w:space="0" w:color="auto"/>
            </w:tcBorders>
            <w:vAlign w:val="bottom"/>
          </w:tcPr>
          <w:p w14:paraId="6FC91211" w14:textId="33B4B155" w:rsidR="005D156B" w:rsidRPr="00150CCB" w:rsidRDefault="003B382D" w:rsidP="00A01585">
            <w:pPr>
              <w:spacing w:line="276" w:lineRule="auto"/>
              <w:rPr>
                <w:color w:val="000000"/>
                <w:sz w:val="18"/>
                <w:szCs w:val="18"/>
              </w:rPr>
            </w:pPr>
            <w:r w:rsidRPr="00150CCB">
              <w:rPr>
                <w:color w:val="000000"/>
                <w:sz w:val="18"/>
                <w:szCs w:val="18"/>
              </w:rPr>
              <w:t>25</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0FC6F7E3" w14:textId="4B0AE0A2"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12</w:t>
            </w:r>
          </w:p>
        </w:tc>
        <w:tc>
          <w:tcPr>
            <w:tcW w:w="1560" w:type="dxa"/>
            <w:tcBorders>
              <w:top w:val="single" w:sz="4" w:space="0" w:color="auto"/>
              <w:bottom w:val="single" w:sz="4" w:space="0" w:color="auto"/>
              <w:right w:val="nil"/>
            </w:tcBorders>
            <w:vAlign w:val="bottom"/>
          </w:tcPr>
          <w:p w14:paraId="5F206D8B" w14:textId="0C428401"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60FA0D2E" w14:textId="77777777" w:rsidTr="006A3565">
        <w:trPr>
          <w:trHeight w:val="300"/>
        </w:trPr>
        <w:tc>
          <w:tcPr>
            <w:tcW w:w="1277" w:type="dxa"/>
            <w:tcBorders>
              <w:top w:val="single" w:sz="4" w:space="0" w:color="auto"/>
              <w:left w:val="nil"/>
              <w:bottom w:val="single" w:sz="4" w:space="0" w:color="auto"/>
            </w:tcBorders>
            <w:vAlign w:val="center"/>
          </w:tcPr>
          <w:p w14:paraId="6E2BF0F7"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26C833C9" w14:textId="77777777" w:rsidR="005D156B" w:rsidRPr="00150CCB" w:rsidRDefault="005D156B" w:rsidP="00A01585">
            <w:pPr>
              <w:spacing w:line="276" w:lineRule="auto"/>
              <w:rPr>
                <w:color w:val="000000"/>
                <w:sz w:val="18"/>
                <w:szCs w:val="18"/>
              </w:rPr>
            </w:pPr>
            <w:r w:rsidRPr="00150CCB">
              <w:rPr>
                <w:sz w:val="18"/>
                <w:szCs w:val="18"/>
              </w:rPr>
              <w:t>L-Arginine HCl</w:t>
            </w:r>
          </w:p>
        </w:tc>
        <w:tc>
          <w:tcPr>
            <w:tcW w:w="1948" w:type="dxa"/>
            <w:tcBorders>
              <w:top w:val="single" w:sz="4" w:space="0" w:color="auto"/>
              <w:bottom w:val="single" w:sz="4" w:space="0" w:color="auto"/>
            </w:tcBorders>
            <w:vAlign w:val="center"/>
          </w:tcPr>
          <w:p w14:paraId="697769D4" w14:textId="0E9EC413" w:rsidR="005D156B" w:rsidRPr="00150CCB" w:rsidRDefault="005D156B" w:rsidP="00A01585">
            <w:pPr>
              <w:spacing w:line="276" w:lineRule="auto"/>
              <w:rPr>
                <w:color w:val="000000"/>
                <w:sz w:val="18"/>
                <w:szCs w:val="18"/>
              </w:rPr>
            </w:pPr>
            <w:r w:rsidRPr="00150CCB">
              <w:rPr>
                <w:sz w:val="18"/>
                <w:szCs w:val="18"/>
              </w:rPr>
              <w:t>147</w:t>
            </w:r>
            <w:r w:rsidR="009D1F0A">
              <w:rPr>
                <w:sz w:val="18"/>
                <w:szCs w:val="18"/>
              </w:rPr>
              <w:t>.</w:t>
            </w:r>
            <w:r w:rsidRPr="00150CCB">
              <w:rPr>
                <w:sz w:val="18"/>
                <w:szCs w:val="18"/>
              </w:rPr>
              <w:t>5</w:t>
            </w:r>
          </w:p>
        </w:tc>
        <w:tc>
          <w:tcPr>
            <w:tcW w:w="1535" w:type="dxa"/>
            <w:tcBorders>
              <w:top w:val="single" w:sz="4" w:space="0" w:color="auto"/>
              <w:bottom w:val="single" w:sz="4" w:space="0" w:color="auto"/>
            </w:tcBorders>
            <w:vAlign w:val="bottom"/>
          </w:tcPr>
          <w:p w14:paraId="6A53C0C0" w14:textId="2C4116C6" w:rsidR="005D156B" w:rsidRPr="00150CCB" w:rsidRDefault="003B382D" w:rsidP="00A01585">
            <w:pPr>
              <w:spacing w:line="276" w:lineRule="auto"/>
              <w:rPr>
                <w:color w:val="000000"/>
                <w:sz w:val="18"/>
                <w:szCs w:val="18"/>
              </w:rPr>
            </w:pPr>
            <w:r w:rsidRPr="00150CCB">
              <w:rPr>
                <w:color w:val="000000"/>
                <w:sz w:val="18"/>
                <w:szCs w:val="18"/>
              </w:rPr>
              <w:t>25</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2A167F49" w14:textId="7D238BB9" w:rsidR="005D156B" w:rsidRPr="00150CCB" w:rsidRDefault="00E14436" w:rsidP="00A01585">
            <w:pPr>
              <w:spacing w:line="276" w:lineRule="auto"/>
              <w:rPr>
                <w:rFonts w:eastAsia="Calibri"/>
                <w:color w:val="000000"/>
                <w:sz w:val="18"/>
                <w:szCs w:val="18"/>
              </w:rPr>
            </w:pPr>
            <w:r w:rsidRPr="00150CCB">
              <w:rPr>
                <w:color w:val="000000"/>
                <w:sz w:val="18"/>
                <w:szCs w:val="18"/>
              </w:rPr>
              <w:t>3</w:t>
            </w:r>
            <w:r w:rsidR="009D1F0A">
              <w:rPr>
                <w:color w:val="000000"/>
                <w:sz w:val="18"/>
                <w:szCs w:val="18"/>
              </w:rPr>
              <w:t>.</w:t>
            </w:r>
            <w:r w:rsidRPr="00150CCB">
              <w:rPr>
                <w:color w:val="000000"/>
                <w:sz w:val="18"/>
                <w:szCs w:val="18"/>
              </w:rPr>
              <w:t>81</w:t>
            </w:r>
          </w:p>
        </w:tc>
        <w:tc>
          <w:tcPr>
            <w:tcW w:w="1560" w:type="dxa"/>
            <w:tcBorders>
              <w:top w:val="single" w:sz="4" w:space="0" w:color="auto"/>
              <w:bottom w:val="single" w:sz="4" w:space="0" w:color="auto"/>
              <w:right w:val="nil"/>
            </w:tcBorders>
            <w:vAlign w:val="bottom"/>
          </w:tcPr>
          <w:p w14:paraId="3C1DDED3" w14:textId="34E8484B"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65D96C2E" w14:textId="77777777" w:rsidTr="006A3565">
        <w:trPr>
          <w:trHeight w:val="300"/>
        </w:trPr>
        <w:tc>
          <w:tcPr>
            <w:tcW w:w="1277" w:type="dxa"/>
            <w:tcBorders>
              <w:top w:val="single" w:sz="4" w:space="0" w:color="auto"/>
              <w:left w:val="nil"/>
              <w:bottom w:val="single" w:sz="4" w:space="0" w:color="auto"/>
            </w:tcBorders>
            <w:vAlign w:val="center"/>
          </w:tcPr>
          <w:p w14:paraId="73D89751"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731F70F" w14:textId="77777777" w:rsidR="005D156B" w:rsidRPr="00150CCB" w:rsidRDefault="005D156B" w:rsidP="00A01585">
            <w:pPr>
              <w:spacing w:line="276" w:lineRule="auto"/>
              <w:rPr>
                <w:color w:val="000000"/>
                <w:sz w:val="18"/>
                <w:szCs w:val="18"/>
              </w:rPr>
            </w:pPr>
            <w:proofErr w:type="spellStart"/>
            <w:r w:rsidRPr="00150CCB">
              <w:rPr>
                <w:sz w:val="18"/>
                <w:szCs w:val="18"/>
              </w:rPr>
              <w:t>L-Asparagine·H</w:t>
            </w:r>
            <w:r w:rsidRPr="00150CCB">
              <w:rPr>
                <w:rFonts w:ascii="Cambria Math" w:hAnsi="Cambria Math" w:cs="Cambria Math"/>
                <w:sz w:val="18"/>
                <w:szCs w:val="18"/>
              </w:rPr>
              <w:t>₂</w:t>
            </w:r>
            <w:r w:rsidRPr="00150CCB">
              <w:rPr>
                <w:sz w:val="18"/>
                <w:szCs w:val="18"/>
              </w:rPr>
              <w:t>O</w:t>
            </w:r>
            <w:proofErr w:type="spellEnd"/>
          </w:p>
        </w:tc>
        <w:tc>
          <w:tcPr>
            <w:tcW w:w="1948" w:type="dxa"/>
            <w:tcBorders>
              <w:top w:val="single" w:sz="4" w:space="0" w:color="auto"/>
              <w:bottom w:val="single" w:sz="4" w:space="0" w:color="auto"/>
            </w:tcBorders>
            <w:vAlign w:val="center"/>
          </w:tcPr>
          <w:p w14:paraId="32DFE55F" w14:textId="444A719B" w:rsidR="005D156B" w:rsidRPr="00150CCB" w:rsidRDefault="005D156B" w:rsidP="00A01585">
            <w:pPr>
              <w:spacing w:line="276" w:lineRule="auto"/>
              <w:rPr>
                <w:color w:val="000000"/>
                <w:sz w:val="18"/>
                <w:szCs w:val="18"/>
              </w:rPr>
            </w:pPr>
            <w:r w:rsidRPr="00150CCB">
              <w:rPr>
                <w:sz w:val="18"/>
                <w:szCs w:val="18"/>
              </w:rPr>
              <w:t>7</w:t>
            </w:r>
            <w:r w:rsidR="009D1F0A">
              <w:rPr>
                <w:sz w:val="18"/>
                <w:szCs w:val="18"/>
              </w:rPr>
              <w:t>.</w:t>
            </w:r>
            <w:r w:rsidRPr="00150CCB">
              <w:rPr>
                <w:sz w:val="18"/>
                <w:szCs w:val="18"/>
              </w:rPr>
              <w:t>5</w:t>
            </w:r>
          </w:p>
        </w:tc>
        <w:tc>
          <w:tcPr>
            <w:tcW w:w="1535" w:type="dxa"/>
            <w:tcBorders>
              <w:top w:val="single" w:sz="4" w:space="0" w:color="auto"/>
              <w:bottom w:val="single" w:sz="4" w:space="0" w:color="auto"/>
            </w:tcBorders>
            <w:vAlign w:val="bottom"/>
          </w:tcPr>
          <w:p w14:paraId="13392C0D" w14:textId="355E9C78" w:rsidR="005D156B" w:rsidRPr="00150CCB" w:rsidRDefault="003B382D" w:rsidP="00A01585">
            <w:pPr>
              <w:spacing w:line="276" w:lineRule="auto"/>
              <w:rPr>
                <w:color w:val="000000"/>
                <w:sz w:val="18"/>
                <w:szCs w:val="18"/>
              </w:rPr>
            </w:pPr>
            <w:r w:rsidRPr="00150CCB">
              <w:rPr>
                <w:color w:val="000000"/>
                <w:sz w:val="18"/>
                <w:szCs w:val="18"/>
              </w:rPr>
              <w:t>25</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135B9F47" w14:textId="2B6F2780"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19</w:t>
            </w:r>
          </w:p>
        </w:tc>
        <w:tc>
          <w:tcPr>
            <w:tcW w:w="1560" w:type="dxa"/>
            <w:tcBorders>
              <w:top w:val="single" w:sz="4" w:space="0" w:color="auto"/>
              <w:bottom w:val="single" w:sz="4" w:space="0" w:color="auto"/>
              <w:right w:val="nil"/>
            </w:tcBorders>
            <w:vAlign w:val="bottom"/>
          </w:tcPr>
          <w:p w14:paraId="3CFA353E" w14:textId="7825F77C"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194582E3" w14:textId="77777777" w:rsidTr="006A3565">
        <w:trPr>
          <w:trHeight w:val="300"/>
        </w:trPr>
        <w:tc>
          <w:tcPr>
            <w:tcW w:w="1277" w:type="dxa"/>
            <w:tcBorders>
              <w:top w:val="single" w:sz="4" w:space="0" w:color="auto"/>
              <w:left w:val="nil"/>
              <w:bottom w:val="single" w:sz="4" w:space="0" w:color="auto"/>
            </w:tcBorders>
            <w:vAlign w:val="center"/>
          </w:tcPr>
          <w:p w14:paraId="611806B0"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71C56FF1" w14:textId="77777777" w:rsidR="005D156B" w:rsidRPr="00150CCB" w:rsidRDefault="005D156B" w:rsidP="00A01585">
            <w:pPr>
              <w:spacing w:line="276" w:lineRule="auto"/>
              <w:rPr>
                <w:color w:val="000000"/>
                <w:sz w:val="18"/>
                <w:szCs w:val="18"/>
              </w:rPr>
            </w:pPr>
            <w:r w:rsidRPr="00150CCB">
              <w:rPr>
                <w:sz w:val="18"/>
                <w:szCs w:val="18"/>
              </w:rPr>
              <w:t>L-Aspartic acid</w:t>
            </w:r>
          </w:p>
        </w:tc>
        <w:tc>
          <w:tcPr>
            <w:tcW w:w="1948" w:type="dxa"/>
            <w:tcBorders>
              <w:top w:val="single" w:sz="4" w:space="0" w:color="auto"/>
              <w:bottom w:val="single" w:sz="4" w:space="0" w:color="auto"/>
            </w:tcBorders>
            <w:vAlign w:val="center"/>
          </w:tcPr>
          <w:p w14:paraId="3E6460DE" w14:textId="4992D31F" w:rsidR="005D156B" w:rsidRPr="00150CCB" w:rsidRDefault="005D156B" w:rsidP="00A01585">
            <w:pPr>
              <w:spacing w:line="276" w:lineRule="auto"/>
              <w:rPr>
                <w:color w:val="000000"/>
                <w:sz w:val="18"/>
                <w:szCs w:val="18"/>
              </w:rPr>
            </w:pPr>
            <w:r w:rsidRPr="00150CCB">
              <w:rPr>
                <w:sz w:val="18"/>
                <w:szCs w:val="18"/>
              </w:rPr>
              <w:t>6</w:t>
            </w:r>
            <w:r w:rsidR="009D1F0A">
              <w:rPr>
                <w:sz w:val="18"/>
                <w:szCs w:val="18"/>
              </w:rPr>
              <w:t>.</w:t>
            </w:r>
            <w:r w:rsidRPr="00150CCB">
              <w:rPr>
                <w:sz w:val="18"/>
                <w:szCs w:val="18"/>
              </w:rPr>
              <w:t>65</w:t>
            </w:r>
          </w:p>
        </w:tc>
        <w:tc>
          <w:tcPr>
            <w:tcW w:w="1535" w:type="dxa"/>
            <w:tcBorders>
              <w:top w:val="single" w:sz="4" w:space="0" w:color="auto"/>
              <w:bottom w:val="single" w:sz="4" w:space="0" w:color="auto"/>
            </w:tcBorders>
            <w:vAlign w:val="bottom"/>
          </w:tcPr>
          <w:p w14:paraId="0CA1C076" w14:textId="1F93EDC9" w:rsidR="005D156B" w:rsidRPr="00150CCB" w:rsidRDefault="003B382D" w:rsidP="00A01585">
            <w:pPr>
              <w:spacing w:line="276" w:lineRule="auto"/>
              <w:rPr>
                <w:color w:val="000000"/>
                <w:sz w:val="18"/>
                <w:szCs w:val="18"/>
              </w:rPr>
            </w:pPr>
            <w:r w:rsidRPr="00150CCB">
              <w:rPr>
                <w:color w:val="000000"/>
                <w:sz w:val="18"/>
                <w:szCs w:val="18"/>
              </w:rPr>
              <w:t>2</w:t>
            </w:r>
            <w:r w:rsidR="009D1F0A">
              <w:rPr>
                <w:color w:val="000000"/>
                <w:sz w:val="18"/>
                <w:szCs w:val="18"/>
              </w:rPr>
              <w:t>.</w:t>
            </w:r>
            <w:r w:rsidRPr="00150CCB">
              <w:rPr>
                <w:color w:val="000000"/>
                <w:sz w:val="18"/>
                <w:szCs w:val="18"/>
              </w:rPr>
              <w:t>59</w:t>
            </w:r>
          </w:p>
        </w:tc>
        <w:tc>
          <w:tcPr>
            <w:tcW w:w="1660" w:type="dxa"/>
            <w:tcBorders>
              <w:top w:val="single" w:sz="4" w:space="0" w:color="auto"/>
              <w:bottom w:val="single" w:sz="4" w:space="0" w:color="auto"/>
            </w:tcBorders>
            <w:vAlign w:val="bottom"/>
          </w:tcPr>
          <w:p w14:paraId="34613646" w14:textId="2A094C86"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02</w:t>
            </w:r>
          </w:p>
        </w:tc>
        <w:tc>
          <w:tcPr>
            <w:tcW w:w="1560" w:type="dxa"/>
            <w:tcBorders>
              <w:top w:val="single" w:sz="4" w:space="0" w:color="auto"/>
              <w:bottom w:val="single" w:sz="4" w:space="0" w:color="auto"/>
              <w:right w:val="nil"/>
            </w:tcBorders>
            <w:vAlign w:val="bottom"/>
          </w:tcPr>
          <w:p w14:paraId="106BF93E" w14:textId="6A94D057"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13AE6491" w14:textId="77777777" w:rsidTr="006A3565">
        <w:trPr>
          <w:trHeight w:val="300"/>
        </w:trPr>
        <w:tc>
          <w:tcPr>
            <w:tcW w:w="1277" w:type="dxa"/>
            <w:tcBorders>
              <w:top w:val="single" w:sz="4" w:space="0" w:color="auto"/>
              <w:left w:val="nil"/>
              <w:bottom w:val="single" w:sz="4" w:space="0" w:color="auto"/>
            </w:tcBorders>
            <w:vAlign w:val="center"/>
          </w:tcPr>
          <w:p w14:paraId="1ABAFD42"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129288B3" w14:textId="77777777" w:rsidR="005D156B" w:rsidRPr="00150CCB" w:rsidRDefault="005D156B" w:rsidP="00A01585">
            <w:pPr>
              <w:spacing w:line="276" w:lineRule="auto"/>
              <w:rPr>
                <w:color w:val="000000"/>
                <w:sz w:val="18"/>
                <w:szCs w:val="18"/>
              </w:rPr>
            </w:pPr>
            <w:proofErr w:type="spellStart"/>
            <w:r w:rsidRPr="00150CCB">
              <w:rPr>
                <w:sz w:val="18"/>
                <w:szCs w:val="18"/>
              </w:rPr>
              <w:t>L-Cysteine·HCl·H</w:t>
            </w:r>
            <w:r w:rsidRPr="00150CCB">
              <w:rPr>
                <w:rFonts w:ascii="Cambria Math" w:hAnsi="Cambria Math" w:cs="Cambria Math"/>
                <w:sz w:val="18"/>
                <w:szCs w:val="18"/>
              </w:rPr>
              <w:t>₂</w:t>
            </w:r>
            <w:r w:rsidRPr="00150CCB">
              <w:rPr>
                <w:sz w:val="18"/>
                <w:szCs w:val="18"/>
              </w:rPr>
              <w:t>O</w:t>
            </w:r>
            <w:proofErr w:type="spellEnd"/>
          </w:p>
        </w:tc>
        <w:tc>
          <w:tcPr>
            <w:tcW w:w="1948" w:type="dxa"/>
            <w:tcBorders>
              <w:top w:val="single" w:sz="4" w:space="0" w:color="auto"/>
              <w:bottom w:val="single" w:sz="4" w:space="0" w:color="auto"/>
            </w:tcBorders>
            <w:vAlign w:val="center"/>
          </w:tcPr>
          <w:p w14:paraId="1A92E597" w14:textId="0CDD11B2" w:rsidR="005D156B" w:rsidRPr="00150CCB" w:rsidRDefault="005D156B" w:rsidP="00A01585">
            <w:pPr>
              <w:spacing w:line="276" w:lineRule="auto"/>
              <w:rPr>
                <w:color w:val="000000"/>
                <w:sz w:val="18"/>
                <w:szCs w:val="18"/>
              </w:rPr>
            </w:pPr>
            <w:r w:rsidRPr="00150CCB">
              <w:rPr>
                <w:sz w:val="18"/>
                <w:szCs w:val="18"/>
              </w:rPr>
              <w:t>17</w:t>
            </w:r>
            <w:r w:rsidR="009D1F0A">
              <w:rPr>
                <w:sz w:val="18"/>
                <w:szCs w:val="18"/>
              </w:rPr>
              <w:t>.</w:t>
            </w:r>
            <w:r w:rsidRPr="00150CCB">
              <w:rPr>
                <w:sz w:val="18"/>
                <w:szCs w:val="18"/>
              </w:rPr>
              <w:t>56</w:t>
            </w:r>
          </w:p>
        </w:tc>
        <w:tc>
          <w:tcPr>
            <w:tcW w:w="1535" w:type="dxa"/>
            <w:tcBorders>
              <w:top w:val="single" w:sz="4" w:space="0" w:color="auto"/>
              <w:bottom w:val="single" w:sz="4" w:space="0" w:color="auto"/>
            </w:tcBorders>
            <w:vAlign w:val="bottom"/>
          </w:tcPr>
          <w:p w14:paraId="61CAD42B" w14:textId="4DB9DB85" w:rsidR="005D156B" w:rsidRPr="00150CCB" w:rsidRDefault="003B382D" w:rsidP="00A01585">
            <w:pPr>
              <w:spacing w:line="276" w:lineRule="auto"/>
              <w:rPr>
                <w:color w:val="000000"/>
                <w:sz w:val="18"/>
                <w:szCs w:val="18"/>
              </w:rPr>
            </w:pPr>
            <w:r w:rsidRPr="00150CCB">
              <w:rPr>
                <w:color w:val="000000"/>
                <w:sz w:val="18"/>
                <w:szCs w:val="18"/>
              </w:rPr>
              <w:t>21</w:t>
            </w:r>
            <w:r w:rsidR="009D1F0A">
              <w:rPr>
                <w:color w:val="000000"/>
                <w:sz w:val="18"/>
                <w:szCs w:val="18"/>
              </w:rPr>
              <w:t>.</w:t>
            </w:r>
            <w:r w:rsidRPr="00150CCB">
              <w:rPr>
                <w:color w:val="000000"/>
                <w:sz w:val="18"/>
                <w:szCs w:val="18"/>
              </w:rPr>
              <w:t>55</w:t>
            </w:r>
          </w:p>
        </w:tc>
        <w:tc>
          <w:tcPr>
            <w:tcW w:w="1660" w:type="dxa"/>
            <w:tcBorders>
              <w:top w:val="single" w:sz="4" w:space="0" w:color="auto"/>
              <w:bottom w:val="single" w:sz="4" w:space="0" w:color="auto"/>
            </w:tcBorders>
            <w:vAlign w:val="bottom"/>
          </w:tcPr>
          <w:p w14:paraId="3D3A63FE" w14:textId="74EB9AD9"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38</w:t>
            </w:r>
          </w:p>
        </w:tc>
        <w:tc>
          <w:tcPr>
            <w:tcW w:w="1560" w:type="dxa"/>
            <w:tcBorders>
              <w:top w:val="single" w:sz="4" w:space="0" w:color="auto"/>
              <w:bottom w:val="single" w:sz="4" w:space="0" w:color="auto"/>
              <w:right w:val="nil"/>
            </w:tcBorders>
            <w:vAlign w:val="bottom"/>
          </w:tcPr>
          <w:p w14:paraId="041AD01C" w14:textId="5FF226CA"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00027EB" w14:textId="77777777" w:rsidTr="006A3565">
        <w:trPr>
          <w:trHeight w:val="300"/>
        </w:trPr>
        <w:tc>
          <w:tcPr>
            <w:tcW w:w="1277" w:type="dxa"/>
            <w:tcBorders>
              <w:top w:val="single" w:sz="4" w:space="0" w:color="auto"/>
              <w:left w:val="nil"/>
              <w:bottom w:val="single" w:sz="4" w:space="0" w:color="auto"/>
            </w:tcBorders>
            <w:vAlign w:val="center"/>
          </w:tcPr>
          <w:p w14:paraId="2454D077"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64CE2B23" w14:textId="77777777" w:rsidR="005D156B" w:rsidRPr="00150CCB" w:rsidRDefault="005D156B" w:rsidP="00A01585">
            <w:pPr>
              <w:spacing w:line="276" w:lineRule="auto"/>
              <w:rPr>
                <w:color w:val="000000"/>
                <w:sz w:val="18"/>
                <w:szCs w:val="18"/>
              </w:rPr>
            </w:pPr>
            <w:r w:rsidRPr="00150CCB">
              <w:rPr>
                <w:sz w:val="18"/>
                <w:szCs w:val="18"/>
              </w:rPr>
              <w:t>L-Cystine</w:t>
            </w:r>
          </w:p>
        </w:tc>
        <w:tc>
          <w:tcPr>
            <w:tcW w:w="1948" w:type="dxa"/>
            <w:tcBorders>
              <w:top w:val="single" w:sz="4" w:space="0" w:color="auto"/>
              <w:bottom w:val="single" w:sz="4" w:space="0" w:color="auto"/>
            </w:tcBorders>
            <w:vAlign w:val="center"/>
          </w:tcPr>
          <w:p w14:paraId="5459C99C" w14:textId="77777777" w:rsidR="005D156B" w:rsidRPr="00150CCB" w:rsidRDefault="005D156B" w:rsidP="00A01585">
            <w:pPr>
              <w:spacing w:line="276" w:lineRule="auto"/>
              <w:rPr>
                <w:color w:val="000000"/>
                <w:sz w:val="18"/>
                <w:szCs w:val="18"/>
              </w:rPr>
            </w:pPr>
            <w:r w:rsidRPr="00150CCB">
              <w:rPr>
                <w:sz w:val="18"/>
                <w:szCs w:val="18"/>
              </w:rPr>
              <w:t>24</w:t>
            </w:r>
          </w:p>
        </w:tc>
        <w:tc>
          <w:tcPr>
            <w:tcW w:w="1535" w:type="dxa"/>
            <w:tcBorders>
              <w:top w:val="single" w:sz="4" w:space="0" w:color="auto"/>
              <w:bottom w:val="single" w:sz="4" w:space="0" w:color="auto"/>
            </w:tcBorders>
            <w:vAlign w:val="bottom"/>
          </w:tcPr>
          <w:p w14:paraId="56053104" w14:textId="5A361F73" w:rsidR="005D156B" w:rsidRPr="00150CCB" w:rsidRDefault="003B382D" w:rsidP="00A01585">
            <w:pPr>
              <w:spacing w:line="276" w:lineRule="auto"/>
              <w:rPr>
                <w:color w:val="000000"/>
                <w:sz w:val="18"/>
                <w:szCs w:val="18"/>
              </w:rPr>
            </w:pPr>
            <w:r w:rsidRPr="00150CCB">
              <w:rPr>
                <w:color w:val="000000"/>
                <w:sz w:val="18"/>
                <w:szCs w:val="18"/>
              </w:rPr>
              <w:t>21</w:t>
            </w:r>
            <w:r w:rsidR="009D1F0A">
              <w:rPr>
                <w:color w:val="000000"/>
                <w:sz w:val="18"/>
                <w:szCs w:val="18"/>
              </w:rPr>
              <w:t>.</w:t>
            </w:r>
            <w:r w:rsidRPr="00150CCB">
              <w:rPr>
                <w:color w:val="000000"/>
                <w:sz w:val="18"/>
                <w:szCs w:val="18"/>
              </w:rPr>
              <w:t>55</w:t>
            </w:r>
          </w:p>
        </w:tc>
        <w:tc>
          <w:tcPr>
            <w:tcW w:w="1660" w:type="dxa"/>
            <w:tcBorders>
              <w:top w:val="single" w:sz="4" w:space="0" w:color="auto"/>
              <w:bottom w:val="single" w:sz="4" w:space="0" w:color="auto"/>
            </w:tcBorders>
            <w:vAlign w:val="bottom"/>
          </w:tcPr>
          <w:p w14:paraId="2036423E" w14:textId="57AE0A44"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52</w:t>
            </w:r>
          </w:p>
        </w:tc>
        <w:tc>
          <w:tcPr>
            <w:tcW w:w="1560" w:type="dxa"/>
            <w:tcBorders>
              <w:top w:val="single" w:sz="4" w:space="0" w:color="auto"/>
              <w:bottom w:val="single" w:sz="4" w:space="0" w:color="auto"/>
              <w:right w:val="nil"/>
            </w:tcBorders>
            <w:vAlign w:val="bottom"/>
          </w:tcPr>
          <w:p w14:paraId="5C980B8E" w14:textId="2B0C6AC3"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6A9E4C2" w14:textId="77777777" w:rsidTr="006A3565">
        <w:trPr>
          <w:trHeight w:val="300"/>
        </w:trPr>
        <w:tc>
          <w:tcPr>
            <w:tcW w:w="1277" w:type="dxa"/>
            <w:tcBorders>
              <w:top w:val="single" w:sz="4" w:space="0" w:color="auto"/>
              <w:left w:val="nil"/>
              <w:bottom w:val="single" w:sz="4" w:space="0" w:color="auto"/>
            </w:tcBorders>
            <w:vAlign w:val="center"/>
          </w:tcPr>
          <w:p w14:paraId="31083A57"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23B2D886" w14:textId="77777777" w:rsidR="005D156B" w:rsidRPr="00150CCB" w:rsidRDefault="005D156B" w:rsidP="00A01585">
            <w:pPr>
              <w:spacing w:line="276" w:lineRule="auto"/>
              <w:rPr>
                <w:color w:val="000000"/>
                <w:sz w:val="18"/>
                <w:szCs w:val="18"/>
              </w:rPr>
            </w:pPr>
            <w:r w:rsidRPr="00150CCB">
              <w:rPr>
                <w:sz w:val="18"/>
                <w:szCs w:val="18"/>
              </w:rPr>
              <w:t>L-Glutamic acid</w:t>
            </w:r>
          </w:p>
        </w:tc>
        <w:tc>
          <w:tcPr>
            <w:tcW w:w="1948" w:type="dxa"/>
            <w:tcBorders>
              <w:top w:val="single" w:sz="4" w:space="0" w:color="auto"/>
              <w:bottom w:val="single" w:sz="4" w:space="0" w:color="auto"/>
            </w:tcBorders>
            <w:vAlign w:val="center"/>
          </w:tcPr>
          <w:p w14:paraId="1F295A02" w14:textId="427EE704" w:rsidR="005D156B" w:rsidRPr="00150CCB" w:rsidRDefault="005D156B" w:rsidP="00A01585">
            <w:pPr>
              <w:spacing w:line="276" w:lineRule="auto"/>
              <w:rPr>
                <w:color w:val="000000"/>
                <w:sz w:val="18"/>
                <w:szCs w:val="18"/>
              </w:rPr>
            </w:pPr>
            <w:r w:rsidRPr="00150CCB">
              <w:rPr>
                <w:sz w:val="18"/>
                <w:szCs w:val="18"/>
              </w:rPr>
              <w:t>7</w:t>
            </w:r>
            <w:r w:rsidR="009D1F0A">
              <w:rPr>
                <w:sz w:val="18"/>
                <w:szCs w:val="18"/>
              </w:rPr>
              <w:t>.</w:t>
            </w:r>
            <w:r w:rsidRPr="00150CCB">
              <w:rPr>
                <w:sz w:val="18"/>
                <w:szCs w:val="18"/>
              </w:rPr>
              <w:t>35</w:t>
            </w:r>
          </w:p>
        </w:tc>
        <w:tc>
          <w:tcPr>
            <w:tcW w:w="1535" w:type="dxa"/>
            <w:tcBorders>
              <w:top w:val="single" w:sz="4" w:space="0" w:color="auto"/>
              <w:bottom w:val="single" w:sz="4" w:space="0" w:color="auto"/>
            </w:tcBorders>
            <w:vAlign w:val="bottom"/>
          </w:tcPr>
          <w:p w14:paraId="04522890" w14:textId="2D5513C1" w:rsidR="005D156B" w:rsidRPr="00150CCB" w:rsidRDefault="003B382D" w:rsidP="00A01585">
            <w:pPr>
              <w:spacing w:line="276" w:lineRule="auto"/>
              <w:rPr>
                <w:color w:val="000000"/>
                <w:sz w:val="18"/>
                <w:szCs w:val="18"/>
              </w:rPr>
            </w:pPr>
            <w:r w:rsidRPr="00150CCB">
              <w:rPr>
                <w:color w:val="000000"/>
                <w:sz w:val="18"/>
                <w:szCs w:val="18"/>
              </w:rPr>
              <w:t>25</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5EEAD256" w14:textId="408E7CE4"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19</w:t>
            </w:r>
          </w:p>
        </w:tc>
        <w:tc>
          <w:tcPr>
            <w:tcW w:w="1560" w:type="dxa"/>
            <w:tcBorders>
              <w:top w:val="single" w:sz="4" w:space="0" w:color="auto"/>
              <w:bottom w:val="single" w:sz="4" w:space="0" w:color="auto"/>
              <w:right w:val="nil"/>
            </w:tcBorders>
            <w:vAlign w:val="bottom"/>
          </w:tcPr>
          <w:p w14:paraId="719405A8" w14:textId="5A21AE98"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5B88E2E" w14:textId="77777777" w:rsidTr="006A3565">
        <w:trPr>
          <w:trHeight w:val="300"/>
        </w:trPr>
        <w:tc>
          <w:tcPr>
            <w:tcW w:w="1277" w:type="dxa"/>
            <w:tcBorders>
              <w:top w:val="single" w:sz="4" w:space="0" w:color="auto"/>
              <w:left w:val="nil"/>
              <w:bottom w:val="single" w:sz="4" w:space="0" w:color="auto"/>
            </w:tcBorders>
            <w:vAlign w:val="center"/>
          </w:tcPr>
          <w:p w14:paraId="4EB9C184"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741B307" w14:textId="77777777" w:rsidR="005D156B" w:rsidRPr="00150CCB" w:rsidRDefault="005D156B" w:rsidP="00A01585">
            <w:pPr>
              <w:spacing w:line="276" w:lineRule="auto"/>
              <w:rPr>
                <w:color w:val="000000"/>
                <w:sz w:val="18"/>
                <w:szCs w:val="18"/>
              </w:rPr>
            </w:pPr>
            <w:r w:rsidRPr="00150CCB">
              <w:rPr>
                <w:sz w:val="18"/>
                <w:szCs w:val="18"/>
              </w:rPr>
              <w:t>Glycine</w:t>
            </w:r>
          </w:p>
        </w:tc>
        <w:tc>
          <w:tcPr>
            <w:tcW w:w="1948" w:type="dxa"/>
            <w:tcBorders>
              <w:top w:val="single" w:sz="4" w:space="0" w:color="auto"/>
              <w:bottom w:val="single" w:sz="4" w:space="0" w:color="auto"/>
            </w:tcBorders>
            <w:vAlign w:val="center"/>
          </w:tcPr>
          <w:p w14:paraId="3E7DF7B9" w14:textId="386322DE" w:rsidR="005D156B" w:rsidRPr="00150CCB" w:rsidRDefault="005D156B" w:rsidP="00A01585">
            <w:pPr>
              <w:spacing w:line="276" w:lineRule="auto"/>
              <w:rPr>
                <w:color w:val="000000"/>
                <w:sz w:val="18"/>
                <w:szCs w:val="18"/>
              </w:rPr>
            </w:pPr>
            <w:r w:rsidRPr="00150CCB">
              <w:rPr>
                <w:sz w:val="18"/>
                <w:szCs w:val="18"/>
              </w:rPr>
              <w:t>18</w:t>
            </w:r>
            <w:r w:rsidR="009D1F0A">
              <w:rPr>
                <w:sz w:val="18"/>
                <w:szCs w:val="18"/>
              </w:rPr>
              <w:t>.</w:t>
            </w:r>
            <w:r w:rsidRPr="00150CCB">
              <w:rPr>
                <w:sz w:val="18"/>
                <w:szCs w:val="18"/>
              </w:rPr>
              <w:t>75</w:t>
            </w:r>
          </w:p>
        </w:tc>
        <w:tc>
          <w:tcPr>
            <w:tcW w:w="1535" w:type="dxa"/>
            <w:tcBorders>
              <w:top w:val="single" w:sz="4" w:space="0" w:color="auto"/>
              <w:bottom w:val="single" w:sz="4" w:space="0" w:color="auto"/>
            </w:tcBorders>
            <w:vAlign w:val="bottom"/>
          </w:tcPr>
          <w:p w14:paraId="57085DBB" w14:textId="25A91794" w:rsidR="005D156B" w:rsidRPr="00150CCB" w:rsidRDefault="003B382D" w:rsidP="00A01585">
            <w:pPr>
              <w:spacing w:line="276" w:lineRule="auto"/>
              <w:rPr>
                <w:color w:val="000000"/>
                <w:sz w:val="18"/>
                <w:szCs w:val="18"/>
              </w:rPr>
            </w:pPr>
            <w:r w:rsidRPr="00150CCB">
              <w:rPr>
                <w:color w:val="000000"/>
                <w:sz w:val="18"/>
                <w:szCs w:val="18"/>
              </w:rPr>
              <w:t>1</w:t>
            </w:r>
            <w:r w:rsidR="009D1F0A">
              <w:rPr>
                <w:color w:val="000000"/>
                <w:sz w:val="18"/>
                <w:szCs w:val="18"/>
              </w:rPr>
              <w:t>.</w:t>
            </w:r>
            <w:r w:rsidRPr="00150CCB">
              <w:rPr>
                <w:color w:val="000000"/>
                <w:sz w:val="18"/>
                <w:szCs w:val="18"/>
              </w:rPr>
              <w:t>72</w:t>
            </w:r>
          </w:p>
        </w:tc>
        <w:tc>
          <w:tcPr>
            <w:tcW w:w="1660" w:type="dxa"/>
            <w:tcBorders>
              <w:top w:val="single" w:sz="4" w:space="0" w:color="auto"/>
              <w:bottom w:val="single" w:sz="4" w:space="0" w:color="auto"/>
            </w:tcBorders>
            <w:vAlign w:val="bottom"/>
          </w:tcPr>
          <w:p w14:paraId="7700AA7E" w14:textId="36E8710C"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03</w:t>
            </w:r>
          </w:p>
        </w:tc>
        <w:tc>
          <w:tcPr>
            <w:tcW w:w="1560" w:type="dxa"/>
            <w:tcBorders>
              <w:top w:val="single" w:sz="4" w:space="0" w:color="auto"/>
              <w:bottom w:val="single" w:sz="4" w:space="0" w:color="auto"/>
              <w:right w:val="nil"/>
            </w:tcBorders>
            <w:vAlign w:val="bottom"/>
          </w:tcPr>
          <w:p w14:paraId="6F99AE17" w14:textId="2196ED1C"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9D132CD" w14:textId="77777777" w:rsidTr="006A3565">
        <w:trPr>
          <w:trHeight w:val="300"/>
        </w:trPr>
        <w:tc>
          <w:tcPr>
            <w:tcW w:w="1277" w:type="dxa"/>
            <w:tcBorders>
              <w:top w:val="single" w:sz="4" w:space="0" w:color="auto"/>
              <w:left w:val="nil"/>
              <w:bottom w:val="single" w:sz="4" w:space="0" w:color="auto"/>
            </w:tcBorders>
            <w:vAlign w:val="center"/>
          </w:tcPr>
          <w:p w14:paraId="44337538"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0524BE96" w14:textId="77777777" w:rsidR="005D156B" w:rsidRPr="00150CCB" w:rsidRDefault="005D156B" w:rsidP="00A01585">
            <w:pPr>
              <w:spacing w:line="276" w:lineRule="auto"/>
              <w:rPr>
                <w:color w:val="000000"/>
                <w:sz w:val="18"/>
                <w:szCs w:val="18"/>
              </w:rPr>
            </w:pPr>
            <w:r w:rsidRPr="00150CCB">
              <w:rPr>
                <w:sz w:val="18"/>
                <w:szCs w:val="18"/>
              </w:rPr>
              <w:t>L-Histidine HCl H</w:t>
            </w:r>
            <w:r w:rsidRPr="00150CCB">
              <w:rPr>
                <w:rFonts w:ascii="Cambria Math" w:hAnsi="Cambria Math" w:cs="Cambria Math"/>
                <w:sz w:val="18"/>
                <w:szCs w:val="18"/>
              </w:rPr>
              <w:t>₂</w:t>
            </w:r>
            <w:r w:rsidRPr="00150CCB">
              <w:rPr>
                <w:sz w:val="18"/>
                <w:szCs w:val="18"/>
              </w:rPr>
              <w:t>O</w:t>
            </w:r>
          </w:p>
        </w:tc>
        <w:tc>
          <w:tcPr>
            <w:tcW w:w="1948" w:type="dxa"/>
            <w:tcBorders>
              <w:top w:val="single" w:sz="4" w:space="0" w:color="auto"/>
              <w:bottom w:val="single" w:sz="4" w:space="0" w:color="auto"/>
            </w:tcBorders>
            <w:vAlign w:val="center"/>
          </w:tcPr>
          <w:p w14:paraId="6DB040C7" w14:textId="12E80AA9" w:rsidR="005D156B" w:rsidRPr="00150CCB" w:rsidRDefault="005D156B" w:rsidP="00A01585">
            <w:pPr>
              <w:spacing w:line="276" w:lineRule="auto"/>
              <w:rPr>
                <w:color w:val="000000"/>
                <w:sz w:val="18"/>
                <w:szCs w:val="18"/>
              </w:rPr>
            </w:pPr>
            <w:r w:rsidRPr="00150CCB">
              <w:rPr>
                <w:sz w:val="18"/>
                <w:szCs w:val="18"/>
              </w:rPr>
              <w:t>31</w:t>
            </w:r>
            <w:r w:rsidR="009D1F0A">
              <w:rPr>
                <w:sz w:val="18"/>
                <w:szCs w:val="18"/>
              </w:rPr>
              <w:t>.</w:t>
            </w:r>
            <w:r w:rsidRPr="00150CCB">
              <w:rPr>
                <w:sz w:val="18"/>
                <w:szCs w:val="18"/>
              </w:rPr>
              <w:t>48</w:t>
            </w:r>
          </w:p>
        </w:tc>
        <w:tc>
          <w:tcPr>
            <w:tcW w:w="1535" w:type="dxa"/>
            <w:tcBorders>
              <w:top w:val="single" w:sz="4" w:space="0" w:color="auto"/>
              <w:bottom w:val="single" w:sz="4" w:space="0" w:color="auto"/>
            </w:tcBorders>
            <w:vAlign w:val="bottom"/>
          </w:tcPr>
          <w:p w14:paraId="529C2DF8" w14:textId="3A0429BA" w:rsidR="005D156B" w:rsidRPr="00150CCB" w:rsidRDefault="003B382D" w:rsidP="00A01585">
            <w:pPr>
              <w:spacing w:line="276" w:lineRule="auto"/>
              <w:rPr>
                <w:color w:val="000000"/>
                <w:sz w:val="18"/>
                <w:szCs w:val="18"/>
              </w:rPr>
            </w:pPr>
            <w:r w:rsidRPr="00150CCB">
              <w:rPr>
                <w:color w:val="000000"/>
                <w:sz w:val="18"/>
                <w:szCs w:val="18"/>
              </w:rPr>
              <w:t>43</w:t>
            </w:r>
            <w:r w:rsidR="009D1F0A">
              <w:rPr>
                <w:color w:val="000000"/>
                <w:sz w:val="18"/>
                <w:szCs w:val="18"/>
              </w:rPr>
              <w:t>.</w:t>
            </w:r>
            <w:r w:rsidRPr="00150CCB">
              <w:rPr>
                <w:color w:val="000000"/>
                <w:sz w:val="18"/>
                <w:szCs w:val="18"/>
              </w:rPr>
              <w:t>10</w:t>
            </w:r>
          </w:p>
        </w:tc>
        <w:tc>
          <w:tcPr>
            <w:tcW w:w="1660" w:type="dxa"/>
            <w:tcBorders>
              <w:top w:val="single" w:sz="4" w:space="0" w:color="auto"/>
              <w:bottom w:val="single" w:sz="4" w:space="0" w:color="auto"/>
            </w:tcBorders>
            <w:vAlign w:val="bottom"/>
          </w:tcPr>
          <w:p w14:paraId="4C9C71FD" w14:textId="3BEF67EB" w:rsidR="005D156B" w:rsidRPr="00150CCB" w:rsidRDefault="003D5CBD" w:rsidP="00A01585">
            <w:pPr>
              <w:spacing w:line="276" w:lineRule="auto"/>
              <w:rPr>
                <w:rFonts w:eastAsia="Calibri"/>
                <w:color w:val="000000"/>
                <w:sz w:val="18"/>
                <w:szCs w:val="18"/>
              </w:rPr>
            </w:pPr>
            <w:r w:rsidRPr="00150CCB">
              <w:rPr>
                <w:color w:val="000000"/>
                <w:sz w:val="18"/>
                <w:szCs w:val="18"/>
              </w:rPr>
              <w:t>1</w:t>
            </w:r>
            <w:r w:rsidR="009D1F0A">
              <w:rPr>
                <w:color w:val="000000"/>
                <w:sz w:val="18"/>
                <w:szCs w:val="18"/>
              </w:rPr>
              <w:t>.</w:t>
            </w:r>
            <w:r w:rsidR="00E14436" w:rsidRPr="00150CCB">
              <w:rPr>
                <w:color w:val="000000"/>
                <w:sz w:val="18"/>
                <w:szCs w:val="18"/>
              </w:rPr>
              <w:t>36</w:t>
            </w:r>
          </w:p>
        </w:tc>
        <w:tc>
          <w:tcPr>
            <w:tcW w:w="1560" w:type="dxa"/>
            <w:tcBorders>
              <w:top w:val="single" w:sz="4" w:space="0" w:color="auto"/>
              <w:bottom w:val="single" w:sz="4" w:space="0" w:color="auto"/>
              <w:right w:val="nil"/>
            </w:tcBorders>
            <w:vAlign w:val="bottom"/>
          </w:tcPr>
          <w:p w14:paraId="28CDCA28" w14:textId="45AF2E4E"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2FE872D7" w14:textId="77777777" w:rsidTr="006A3565">
        <w:trPr>
          <w:trHeight w:val="300"/>
        </w:trPr>
        <w:tc>
          <w:tcPr>
            <w:tcW w:w="1277" w:type="dxa"/>
            <w:tcBorders>
              <w:top w:val="single" w:sz="4" w:space="0" w:color="auto"/>
              <w:left w:val="nil"/>
              <w:bottom w:val="single" w:sz="4" w:space="0" w:color="auto"/>
            </w:tcBorders>
            <w:vAlign w:val="center"/>
          </w:tcPr>
          <w:p w14:paraId="6996CD3E"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94CBD95" w14:textId="77777777" w:rsidR="005D156B" w:rsidRPr="00150CCB" w:rsidRDefault="005D156B" w:rsidP="00A01585">
            <w:pPr>
              <w:spacing w:line="276" w:lineRule="auto"/>
              <w:rPr>
                <w:color w:val="000000"/>
                <w:sz w:val="18"/>
                <w:szCs w:val="18"/>
              </w:rPr>
            </w:pPr>
            <w:r w:rsidRPr="00150CCB">
              <w:rPr>
                <w:sz w:val="18"/>
                <w:szCs w:val="18"/>
              </w:rPr>
              <w:t>L-Isoleucine</w:t>
            </w:r>
          </w:p>
        </w:tc>
        <w:tc>
          <w:tcPr>
            <w:tcW w:w="1948" w:type="dxa"/>
            <w:tcBorders>
              <w:top w:val="single" w:sz="4" w:space="0" w:color="auto"/>
              <w:bottom w:val="single" w:sz="4" w:space="0" w:color="auto"/>
            </w:tcBorders>
            <w:vAlign w:val="center"/>
          </w:tcPr>
          <w:p w14:paraId="7011D2D8" w14:textId="760EC39A" w:rsidR="005D156B" w:rsidRPr="00150CCB" w:rsidRDefault="005D156B" w:rsidP="00A01585">
            <w:pPr>
              <w:spacing w:line="276" w:lineRule="auto"/>
              <w:rPr>
                <w:color w:val="000000"/>
                <w:sz w:val="18"/>
                <w:szCs w:val="18"/>
              </w:rPr>
            </w:pPr>
            <w:r w:rsidRPr="00150CCB">
              <w:rPr>
                <w:sz w:val="18"/>
                <w:szCs w:val="18"/>
              </w:rPr>
              <w:t>54</w:t>
            </w:r>
            <w:r w:rsidR="009D1F0A">
              <w:rPr>
                <w:sz w:val="18"/>
                <w:szCs w:val="18"/>
              </w:rPr>
              <w:t>.</w:t>
            </w:r>
            <w:r w:rsidRPr="00150CCB">
              <w:rPr>
                <w:sz w:val="18"/>
                <w:szCs w:val="18"/>
              </w:rPr>
              <w:t>47</w:t>
            </w:r>
          </w:p>
        </w:tc>
        <w:tc>
          <w:tcPr>
            <w:tcW w:w="1535" w:type="dxa"/>
            <w:tcBorders>
              <w:top w:val="single" w:sz="4" w:space="0" w:color="auto"/>
              <w:bottom w:val="single" w:sz="4" w:space="0" w:color="auto"/>
            </w:tcBorders>
            <w:vAlign w:val="bottom"/>
          </w:tcPr>
          <w:p w14:paraId="0972ADAF" w14:textId="64DC77C2" w:rsidR="005D156B" w:rsidRPr="00150CCB" w:rsidRDefault="003B382D" w:rsidP="00A01585">
            <w:pPr>
              <w:spacing w:line="276" w:lineRule="auto"/>
              <w:rPr>
                <w:color w:val="000000"/>
                <w:sz w:val="18"/>
                <w:szCs w:val="18"/>
              </w:rPr>
            </w:pPr>
            <w:r w:rsidRPr="00150CCB">
              <w:rPr>
                <w:color w:val="000000"/>
                <w:sz w:val="18"/>
                <w:szCs w:val="18"/>
              </w:rPr>
              <w:t>43</w:t>
            </w:r>
            <w:r w:rsidR="009D1F0A">
              <w:rPr>
                <w:color w:val="000000"/>
                <w:sz w:val="18"/>
                <w:szCs w:val="18"/>
              </w:rPr>
              <w:t>.</w:t>
            </w:r>
            <w:r w:rsidRPr="00150CCB">
              <w:rPr>
                <w:color w:val="000000"/>
                <w:sz w:val="18"/>
                <w:szCs w:val="18"/>
              </w:rPr>
              <w:t>10</w:t>
            </w:r>
          </w:p>
        </w:tc>
        <w:tc>
          <w:tcPr>
            <w:tcW w:w="1660" w:type="dxa"/>
            <w:tcBorders>
              <w:top w:val="single" w:sz="4" w:space="0" w:color="auto"/>
              <w:bottom w:val="single" w:sz="4" w:space="0" w:color="auto"/>
            </w:tcBorders>
            <w:vAlign w:val="bottom"/>
          </w:tcPr>
          <w:p w14:paraId="0F7DD33E" w14:textId="74D68BFA" w:rsidR="005D156B" w:rsidRPr="00150CCB" w:rsidRDefault="003D5CBD" w:rsidP="00A01585">
            <w:pPr>
              <w:spacing w:line="276" w:lineRule="auto"/>
              <w:rPr>
                <w:rFonts w:eastAsia="Calibri"/>
                <w:color w:val="000000"/>
                <w:sz w:val="18"/>
                <w:szCs w:val="18"/>
              </w:rPr>
            </w:pPr>
            <w:r w:rsidRPr="00150CCB">
              <w:rPr>
                <w:color w:val="000000"/>
                <w:sz w:val="18"/>
                <w:szCs w:val="18"/>
              </w:rPr>
              <w:t>2</w:t>
            </w:r>
            <w:r w:rsidR="009D1F0A">
              <w:rPr>
                <w:color w:val="000000"/>
                <w:sz w:val="18"/>
                <w:szCs w:val="18"/>
              </w:rPr>
              <w:t>.</w:t>
            </w:r>
            <w:r w:rsidR="00E14436" w:rsidRPr="00150CCB">
              <w:rPr>
                <w:color w:val="000000"/>
                <w:sz w:val="18"/>
                <w:szCs w:val="18"/>
              </w:rPr>
              <w:t>35</w:t>
            </w:r>
          </w:p>
        </w:tc>
        <w:tc>
          <w:tcPr>
            <w:tcW w:w="1560" w:type="dxa"/>
            <w:tcBorders>
              <w:top w:val="single" w:sz="4" w:space="0" w:color="auto"/>
              <w:bottom w:val="single" w:sz="4" w:space="0" w:color="auto"/>
              <w:right w:val="nil"/>
            </w:tcBorders>
            <w:vAlign w:val="bottom"/>
          </w:tcPr>
          <w:p w14:paraId="691D9BA2" w14:textId="4E6469D8"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D7EBCFC" w14:textId="77777777" w:rsidTr="006A3565">
        <w:trPr>
          <w:trHeight w:val="300"/>
        </w:trPr>
        <w:tc>
          <w:tcPr>
            <w:tcW w:w="1277" w:type="dxa"/>
            <w:tcBorders>
              <w:top w:val="single" w:sz="4" w:space="0" w:color="auto"/>
              <w:left w:val="nil"/>
              <w:bottom w:val="single" w:sz="4" w:space="0" w:color="auto"/>
            </w:tcBorders>
            <w:vAlign w:val="center"/>
          </w:tcPr>
          <w:p w14:paraId="038A658C"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6F664B40" w14:textId="77777777" w:rsidR="005D156B" w:rsidRPr="00150CCB" w:rsidRDefault="005D156B" w:rsidP="00A01585">
            <w:pPr>
              <w:spacing w:line="276" w:lineRule="auto"/>
              <w:rPr>
                <w:color w:val="000000"/>
                <w:sz w:val="18"/>
                <w:szCs w:val="18"/>
              </w:rPr>
            </w:pPr>
            <w:r w:rsidRPr="00150CCB">
              <w:rPr>
                <w:sz w:val="18"/>
                <w:szCs w:val="18"/>
              </w:rPr>
              <w:t>L-Leucine</w:t>
            </w:r>
          </w:p>
        </w:tc>
        <w:tc>
          <w:tcPr>
            <w:tcW w:w="1948" w:type="dxa"/>
            <w:tcBorders>
              <w:top w:val="single" w:sz="4" w:space="0" w:color="auto"/>
              <w:bottom w:val="single" w:sz="4" w:space="0" w:color="auto"/>
            </w:tcBorders>
            <w:vAlign w:val="center"/>
          </w:tcPr>
          <w:p w14:paraId="4261DA93" w14:textId="348AE462" w:rsidR="005D156B" w:rsidRPr="00150CCB" w:rsidRDefault="005D156B" w:rsidP="00A01585">
            <w:pPr>
              <w:spacing w:line="276" w:lineRule="auto"/>
              <w:rPr>
                <w:color w:val="000000"/>
                <w:sz w:val="18"/>
                <w:szCs w:val="18"/>
              </w:rPr>
            </w:pPr>
            <w:r w:rsidRPr="00150CCB">
              <w:rPr>
                <w:sz w:val="18"/>
                <w:szCs w:val="18"/>
              </w:rPr>
              <w:t>59</w:t>
            </w:r>
            <w:r w:rsidR="009D1F0A">
              <w:rPr>
                <w:sz w:val="18"/>
                <w:szCs w:val="18"/>
              </w:rPr>
              <w:t>.</w:t>
            </w:r>
            <w:r w:rsidRPr="00150CCB">
              <w:rPr>
                <w:sz w:val="18"/>
                <w:szCs w:val="18"/>
              </w:rPr>
              <w:t>05</w:t>
            </w:r>
          </w:p>
        </w:tc>
        <w:tc>
          <w:tcPr>
            <w:tcW w:w="1535" w:type="dxa"/>
            <w:tcBorders>
              <w:top w:val="single" w:sz="4" w:space="0" w:color="auto"/>
              <w:bottom w:val="single" w:sz="4" w:space="0" w:color="auto"/>
            </w:tcBorders>
            <w:vAlign w:val="bottom"/>
          </w:tcPr>
          <w:p w14:paraId="25AC11AF" w14:textId="70939834" w:rsidR="005D156B" w:rsidRPr="00150CCB" w:rsidRDefault="003B382D" w:rsidP="00A01585">
            <w:pPr>
              <w:spacing w:line="276" w:lineRule="auto"/>
              <w:rPr>
                <w:color w:val="000000"/>
                <w:sz w:val="18"/>
                <w:szCs w:val="18"/>
              </w:rPr>
            </w:pPr>
            <w:r w:rsidRPr="00150CCB">
              <w:rPr>
                <w:color w:val="000000"/>
                <w:sz w:val="18"/>
                <w:szCs w:val="18"/>
              </w:rPr>
              <w:t>12</w:t>
            </w:r>
            <w:r w:rsidR="009D1F0A">
              <w:rPr>
                <w:color w:val="000000"/>
                <w:sz w:val="18"/>
                <w:szCs w:val="18"/>
              </w:rPr>
              <w:t>.</w:t>
            </w:r>
            <w:r w:rsidRPr="00150CCB">
              <w:rPr>
                <w:color w:val="000000"/>
                <w:sz w:val="18"/>
                <w:szCs w:val="18"/>
              </w:rPr>
              <w:t>93</w:t>
            </w:r>
          </w:p>
        </w:tc>
        <w:tc>
          <w:tcPr>
            <w:tcW w:w="1660" w:type="dxa"/>
            <w:tcBorders>
              <w:top w:val="single" w:sz="4" w:space="0" w:color="auto"/>
              <w:bottom w:val="single" w:sz="4" w:space="0" w:color="auto"/>
            </w:tcBorders>
            <w:vAlign w:val="bottom"/>
          </w:tcPr>
          <w:p w14:paraId="552F1ACC" w14:textId="4AF7402C"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76</w:t>
            </w:r>
          </w:p>
        </w:tc>
        <w:tc>
          <w:tcPr>
            <w:tcW w:w="1560" w:type="dxa"/>
            <w:tcBorders>
              <w:top w:val="single" w:sz="4" w:space="0" w:color="auto"/>
              <w:bottom w:val="single" w:sz="4" w:space="0" w:color="auto"/>
              <w:right w:val="nil"/>
            </w:tcBorders>
            <w:vAlign w:val="bottom"/>
          </w:tcPr>
          <w:p w14:paraId="0B23F51B" w14:textId="7AF096FC"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367A5190" w14:textId="77777777" w:rsidTr="006A3565">
        <w:trPr>
          <w:trHeight w:val="300"/>
        </w:trPr>
        <w:tc>
          <w:tcPr>
            <w:tcW w:w="1277" w:type="dxa"/>
            <w:tcBorders>
              <w:top w:val="single" w:sz="4" w:space="0" w:color="auto"/>
              <w:left w:val="nil"/>
              <w:bottom w:val="single" w:sz="4" w:space="0" w:color="auto"/>
            </w:tcBorders>
            <w:vAlign w:val="center"/>
          </w:tcPr>
          <w:p w14:paraId="022507E3"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61AC3826" w14:textId="77777777" w:rsidR="005D156B" w:rsidRPr="00150CCB" w:rsidRDefault="005D156B" w:rsidP="00A01585">
            <w:pPr>
              <w:spacing w:line="276" w:lineRule="auto"/>
              <w:rPr>
                <w:color w:val="000000"/>
                <w:sz w:val="18"/>
                <w:szCs w:val="18"/>
              </w:rPr>
            </w:pPr>
            <w:r w:rsidRPr="00150CCB">
              <w:rPr>
                <w:sz w:val="18"/>
                <w:szCs w:val="18"/>
              </w:rPr>
              <w:t>L-Lysine HCl</w:t>
            </w:r>
          </w:p>
        </w:tc>
        <w:tc>
          <w:tcPr>
            <w:tcW w:w="1948" w:type="dxa"/>
            <w:tcBorders>
              <w:top w:val="single" w:sz="4" w:space="0" w:color="auto"/>
              <w:bottom w:val="single" w:sz="4" w:space="0" w:color="auto"/>
            </w:tcBorders>
            <w:vAlign w:val="center"/>
          </w:tcPr>
          <w:p w14:paraId="26F2FBDA" w14:textId="139AE6CF" w:rsidR="005D156B" w:rsidRPr="00150CCB" w:rsidRDefault="005D156B" w:rsidP="00A01585">
            <w:pPr>
              <w:spacing w:line="276" w:lineRule="auto"/>
              <w:rPr>
                <w:color w:val="000000"/>
                <w:sz w:val="18"/>
                <w:szCs w:val="18"/>
              </w:rPr>
            </w:pPr>
            <w:r w:rsidRPr="00150CCB">
              <w:rPr>
                <w:sz w:val="18"/>
                <w:szCs w:val="18"/>
              </w:rPr>
              <w:t>91</w:t>
            </w:r>
            <w:r w:rsidR="009D1F0A">
              <w:rPr>
                <w:sz w:val="18"/>
                <w:szCs w:val="18"/>
              </w:rPr>
              <w:t>.</w:t>
            </w:r>
            <w:r w:rsidRPr="00150CCB">
              <w:rPr>
                <w:sz w:val="18"/>
                <w:szCs w:val="18"/>
              </w:rPr>
              <w:t>25</w:t>
            </w:r>
          </w:p>
        </w:tc>
        <w:tc>
          <w:tcPr>
            <w:tcW w:w="1535" w:type="dxa"/>
            <w:tcBorders>
              <w:top w:val="single" w:sz="4" w:space="0" w:color="auto"/>
              <w:bottom w:val="single" w:sz="4" w:space="0" w:color="auto"/>
            </w:tcBorders>
            <w:vAlign w:val="bottom"/>
          </w:tcPr>
          <w:p w14:paraId="73FF2D67" w14:textId="54A50B69" w:rsidR="005D156B" w:rsidRPr="00150CCB" w:rsidRDefault="003B382D" w:rsidP="00A01585">
            <w:pPr>
              <w:spacing w:line="276" w:lineRule="auto"/>
              <w:rPr>
                <w:color w:val="000000"/>
                <w:sz w:val="18"/>
                <w:szCs w:val="18"/>
              </w:rPr>
            </w:pPr>
            <w:r w:rsidRPr="00150CCB">
              <w:rPr>
                <w:color w:val="000000"/>
                <w:sz w:val="18"/>
                <w:szCs w:val="18"/>
              </w:rPr>
              <w:t>25</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1F7DC3C1" w14:textId="3935F8E3" w:rsidR="005D156B" w:rsidRPr="00150CCB" w:rsidRDefault="003D5CBD" w:rsidP="00A01585">
            <w:pPr>
              <w:spacing w:line="276" w:lineRule="auto"/>
              <w:rPr>
                <w:rFonts w:eastAsia="Calibri"/>
                <w:color w:val="000000"/>
                <w:sz w:val="18"/>
                <w:szCs w:val="18"/>
              </w:rPr>
            </w:pPr>
            <w:r w:rsidRPr="00150CCB">
              <w:rPr>
                <w:color w:val="000000"/>
                <w:sz w:val="18"/>
                <w:szCs w:val="18"/>
              </w:rPr>
              <w:t>2</w:t>
            </w:r>
            <w:r w:rsidR="009D1F0A">
              <w:rPr>
                <w:color w:val="000000"/>
                <w:sz w:val="18"/>
                <w:szCs w:val="18"/>
              </w:rPr>
              <w:t>.</w:t>
            </w:r>
            <w:r w:rsidR="00E14436" w:rsidRPr="00150CCB">
              <w:rPr>
                <w:color w:val="000000"/>
                <w:sz w:val="18"/>
                <w:szCs w:val="18"/>
              </w:rPr>
              <w:t>36</w:t>
            </w:r>
          </w:p>
        </w:tc>
        <w:tc>
          <w:tcPr>
            <w:tcW w:w="1560" w:type="dxa"/>
            <w:tcBorders>
              <w:top w:val="single" w:sz="4" w:space="0" w:color="auto"/>
              <w:bottom w:val="single" w:sz="4" w:space="0" w:color="auto"/>
              <w:right w:val="nil"/>
            </w:tcBorders>
            <w:vAlign w:val="bottom"/>
          </w:tcPr>
          <w:p w14:paraId="36CB75FE" w14:textId="3C4E5737"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47BF809A" w14:textId="77777777" w:rsidTr="006A3565">
        <w:trPr>
          <w:trHeight w:val="300"/>
        </w:trPr>
        <w:tc>
          <w:tcPr>
            <w:tcW w:w="1277" w:type="dxa"/>
            <w:tcBorders>
              <w:top w:val="single" w:sz="4" w:space="0" w:color="auto"/>
              <w:left w:val="nil"/>
              <w:bottom w:val="single" w:sz="4" w:space="0" w:color="auto"/>
            </w:tcBorders>
            <w:vAlign w:val="center"/>
          </w:tcPr>
          <w:p w14:paraId="0D97D54F"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14DF02EE" w14:textId="77777777" w:rsidR="005D156B" w:rsidRPr="00150CCB" w:rsidRDefault="005D156B" w:rsidP="00A01585">
            <w:pPr>
              <w:spacing w:line="276" w:lineRule="auto"/>
              <w:rPr>
                <w:color w:val="000000"/>
                <w:sz w:val="18"/>
                <w:szCs w:val="18"/>
              </w:rPr>
            </w:pPr>
            <w:r w:rsidRPr="00150CCB">
              <w:rPr>
                <w:sz w:val="18"/>
                <w:szCs w:val="18"/>
              </w:rPr>
              <w:t>L-Methionine</w:t>
            </w:r>
          </w:p>
        </w:tc>
        <w:tc>
          <w:tcPr>
            <w:tcW w:w="1948" w:type="dxa"/>
            <w:tcBorders>
              <w:top w:val="single" w:sz="4" w:space="0" w:color="auto"/>
              <w:bottom w:val="single" w:sz="4" w:space="0" w:color="auto"/>
            </w:tcBorders>
            <w:vAlign w:val="center"/>
          </w:tcPr>
          <w:p w14:paraId="4A802606" w14:textId="2A2B48EA" w:rsidR="005D156B" w:rsidRPr="00150CCB" w:rsidRDefault="005D156B" w:rsidP="00A01585">
            <w:pPr>
              <w:spacing w:line="276" w:lineRule="auto"/>
              <w:rPr>
                <w:color w:val="000000"/>
                <w:sz w:val="18"/>
                <w:szCs w:val="18"/>
              </w:rPr>
            </w:pPr>
            <w:r w:rsidRPr="00150CCB">
              <w:rPr>
                <w:sz w:val="18"/>
                <w:szCs w:val="18"/>
              </w:rPr>
              <w:t>17</w:t>
            </w:r>
            <w:r w:rsidR="009D1F0A">
              <w:rPr>
                <w:sz w:val="18"/>
                <w:szCs w:val="18"/>
              </w:rPr>
              <w:t>.</w:t>
            </w:r>
            <w:r w:rsidRPr="00150CCB">
              <w:rPr>
                <w:sz w:val="18"/>
                <w:szCs w:val="18"/>
              </w:rPr>
              <w:t>24</w:t>
            </w:r>
          </w:p>
        </w:tc>
        <w:tc>
          <w:tcPr>
            <w:tcW w:w="1535" w:type="dxa"/>
            <w:tcBorders>
              <w:top w:val="single" w:sz="4" w:space="0" w:color="auto"/>
              <w:bottom w:val="single" w:sz="4" w:space="0" w:color="auto"/>
            </w:tcBorders>
            <w:vAlign w:val="bottom"/>
          </w:tcPr>
          <w:p w14:paraId="6DD94BC1" w14:textId="5CF408DA" w:rsidR="005D156B" w:rsidRPr="00150CCB" w:rsidRDefault="003B382D" w:rsidP="00A01585">
            <w:pPr>
              <w:spacing w:line="276" w:lineRule="auto"/>
              <w:rPr>
                <w:color w:val="000000"/>
                <w:sz w:val="18"/>
                <w:szCs w:val="18"/>
              </w:rPr>
            </w:pPr>
            <w:r w:rsidRPr="00150CCB">
              <w:rPr>
                <w:color w:val="000000"/>
                <w:sz w:val="18"/>
                <w:szCs w:val="18"/>
              </w:rPr>
              <w:t>12</w:t>
            </w:r>
            <w:r w:rsidR="009D1F0A">
              <w:rPr>
                <w:color w:val="000000"/>
                <w:sz w:val="18"/>
                <w:szCs w:val="18"/>
              </w:rPr>
              <w:t>.</w:t>
            </w:r>
            <w:r w:rsidRPr="00150CCB">
              <w:rPr>
                <w:color w:val="000000"/>
                <w:sz w:val="18"/>
                <w:szCs w:val="18"/>
              </w:rPr>
              <w:t>93</w:t>
            </w:r>
          </w:p>
        </w:tc>
        <w:tc>
          <w:tcPr>
            <w:tcW w:w="1660" w:type="dxa"/>
            <w:tcBorders>
              <w:top w:val="single" w:sz="4" w:space="0" w:color="auto"/>
              <w:bottom w:val="single" w:sz="4" w:space="0" w:color="auto"/>
            </w:tcBorders>
            <w:vAlign w:val="bottom"/>
          </w:tcPr>
          <w:p w14:paraId="443C1968" w14:textId="5CBD6293"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22</w:t>
            </w:r>
          </w:p>
        </w:tc>
        <w:tc>
          <w:tcPr>
            <w:tcW w:w="1560" w:type="dxa"/>
            <w:tcBorders>
              <w:top w:val="single" w:sz="4" w:space="0" w:color="auto"/>
              <w:bottom w:val="single" w:sz="4" w:space="0" w:color="auto"/>
              <w:right w:val="nil"/>
            </w:tcBorders>
            <w:vAlign w:val="bottom"/>
          </w:tcPr>
          <w:p w14:paraId="50A79301" w14:textId="65C63916"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C96D997" w14:textId="77777777" w:rsidTr="006A3565">
        <w:trPr>
          <w:trHeight w:val="300"/>
        </w:trPr>
        <w:tc>
          <w:tcPr>
            <w:tcW w:w="1277" w:type="dxa"/>
            <w:tcBorders>
              <w:top w:val="single" w:sz="4" w:space="0" w:color="auto"/>
              <w:left w:val="nil"/>
              <w:bottom w:val="single" w:sz="4" w:space="0" w:color="auto"/>
            </w:tcBorders>
            <w:vAlign w:val="center"/>
          </w:tcPr>
          <w:p w14:paraId="18B57BB9"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055831A4" w14:textId="77777777" w:rsidR="005D156B" w:rsidRPr="00150CCB" w:rsidRDefault="005D156B" w:rsidP="00A01585">
            <w:pPr>
              <w:spacing w:line="276" w:lineRule="auto"/>
              <w:rPr>
                <w:color w:val="000000"/>
                <w:sz w:val="18"/>
                <w:szCs w:val="18"/>
              </w:rPr>
            </w:pPr>
            <w:r w:rsidRPr="00150CCB">
              <w:rPr>
                <w:sz w:val="18"/>
                <w:szCs w:val="18"/>
              </w:rPr>
              <w:t>L-Phenylalanine</w:t>
            </w:r>
          </w:p>
        </w:tc>
        <w:tc>
          <w:tcPr>
            <w:tcW w:w="1948" w:type="dxa"/>
            <w:tcBorders>
              <w:top w:val="single" w:sz="4" w:space="0" w:color="auto"/>
              <w:bottom w:val="single" w:sz="4" w:space="0" w:color="auto"/>
            </w:tcBorders>
            <w:vAlign w:val="center"/>
          </w:tcPr>
          <w:p w14:paraId="2375145B" w14:textId="22B4F033" w:rsidR="005D156B" w:rsidRPr="00150CCB" w:rsidRDefault="005D156B" w:rsidP="00A01585">
            <w:pPr>
              <w:spacing w:line="276" w:lineRule="auto"/>
              <w:rPr>
                <w:color w:val="000000"/>
                <w:sz w:val="18"/>
                <w:szCs w:val="18"/>
              </w:rPr>
            </w:pPr>
            <w:r w:rsidRPr="00150CCB">
              <w:rPr>
                <w:sz w:val="18"/>
                <w:szCs w:val="18"/>
              </w:rPr>
              <w:t>35</w:t>
            </w:r>
            <w:r w:rsidR="009D1F0A">
              <w:rPr>
                <w:sz w:val="18"/>
                <w:szCs w:val="18"/>
              </w:rPr>
              <w:t>.</w:t>
            </w:r>
            <w:r w:rsidRPr="00150CCB">
              <w:rPr>
                <w:sz w:val="18"/>
                <w:szCs w:val="18"/>
              </w:rPr>
              <w:t>48</w:t>
            </w:r>
          </w:p>
        </w:tc>
        <w:tc>
          <w:tcPr>
            <w:tcW w:w="1535" w:type="dxa"/>
            <w:tcBorders>
              <w:top w:val="single" w:sz="4" w:space="0" w:color="auto"/>
              <w:bottom w:val="single" w:sz="4" w:space="0" w:color="auto"/>
            </w:tcBorders>
            <w:vAlign w:val="bottom"/>
          </w:tcPr>
          <w:p w14:paraId="121B496F" w14:textId="603F37CE" w:rsidR="005D156B" w:rsidRPr="00150CCB" w:rsidRDefault="003B382D" w:rsidP="00A01585">
            <w:pPr>
              <w:spacing w:line="276" w:lineRule="auto"/>
              <w:rPr>
                <w:color w:val="000000"/>
                <w:sz w:val="18"/>
                <w:szCs w:val="18"/>
              </w:rPr>
            </w:pPr>
            <w:r w:rsidRPr="00150CCB">
              <w:rPr>
                <w:color w:val="000000"/>
                <w:sz w:val="18"/>
                <w:szCs w:val="18"/>
              </w:rPr>
              <w:t>24</w:t>
            </w:r>
            <w:r w:rsidR="009D1F0A">
              <w:rPr>
                <w:color w:val="000000"/>
                <w:sz w:val="18"/>
                <w:szCs w:val="18"/>
              </w:rPr>
              <w:t>.</w:t>
            </w:r>
            <w:r w:rsidRPr="00150CCB">
              <w:rPr>
                <w:color w:val="000000"/>
                <w:sz w:val="18"/>
                <w:szCs w:val="18"/>
              </w:rPr>
              <w:t>14</w:t>
            </w:r>
          </w:p>
        </w:tc>
        <w:tc>
          <w:tcPr>
            <w:tcW w:w="1660" w:type="dxa"/>
            <w:tcBorders>
              <w:top w:val="single" w:sz="4" w:space="0" w:color="auto"/>
              <w:bottom w:val="single" w:sz="4" w:space="0" w:color="auto"/>
            </w:tcBorders>
            <w:vAlign w:val="bottom"/>
          </w:tcPr>
          <w:p w14:paraId="3BDCD0AF" w14:textId="3FE47AFB"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86</w:t>
            </w:r>
          </w:p>
        </w:tc>
        <w:tc>
          <w:tcPr>
            <w:tcW w:w="1560" w:type="dxa"/>
            <w:tcBorders>
              <w:top w:val="single" w:sz="4" w:space="0" w:color="auto"/>
              <w:bottom w:val="single" w:sz="4" w:space="0" w:color="auto"/>
              <w:right w:val="nil"/>
            </w:tcBorders>
            <w:vAlign w:val="bottom"/>
          </w:tcPr>
          <w:p w14:paraId="213EAD9B" w14:textId="588E3C55"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1A2703E" w14:textId="77777777" w:rsidTr="006A3565">
        <w:trPr>
          <w:trHeight w:val="300"/>
        </w:trPr>
        <w:tc>
          <w:tcPr>
            <w:tcW w:w="1277" w:type="dxa"/>
            <w:tcBorders>
              <w:top w:val="single" w:sz="4" w:space="0" w:color="auto"/>
              <w:left w:val="nil"/>
              <w:bottom w:val="single" w:sz="4" w:space="0" w:color="auto"/>
            </w:tcBorders>
            <w:vAlign w:val="center"/>
          </w:tcPr>
          <w:p w14:paraId="42265E3B"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4F9D852" w14:textId="77777777" w:rsidR="005D156B" w:rsidRPr="00150CCB" w:rsidRDefault="005D156B" w:rsidP="00A01585">
            <w:pPr>
              <w:spacing w:line="276" w:lineRule="auto"/>
              <w:rPr>
                <w:color w:val="000000"/>
                <w:sz w:val="18"/>
                <w:szCs w:val="18"/>
              </w:rPr>
            </w:pPr>
            <w:r w:rsidRPr="00150CCB">
              <w:rPr>
                <w:sz w:val="18"/>
                <w:szCs w:val="18"/>
              </w:rPr>
              <w:t>L-Proline</w:t>
            </w:r>
          </w:p>
        </w:tc>
        <w:tc>
          <w:tcPr>
            <w:tcW w:w="1948" w:type="dxa"/>
            <w:tcBorders>
              <w:top w:val="single" w:sz="4" w:space="0" w:color="auto"/>
              <w:bottom w:val="single" w:sz="4" w:space="0" w:color="auto"/>
            </w:tcBorders>
            <w:vAlign w:val="center"/>
          </w:tcPr>
          <w:p w14:paraId="0FECA84B" w14:textId="10E71988" w:rsidR="005D156B" w:rsidRPr="00150CCB" w:rsidRDefault="005D156B" w:rsidP="00A01585">
            <w:pPr>
              <w:spacing w:line="276" w:lineRule="auto"/>
              <w:rPr>
                <w:color w:val="000000"/>
                <w:sz w:val="18"/>
                <w:szCs w:val="18"/>
              </w:rPr>
            </w:pPr>
            <w:r w:rsidRPr="00150CCB">
              <w:rPr>
                <w:sz w:val="18"/>
                <w:szCs w:val="18"/>
              </w:rPr>
              <w:t>17</w:t>
            </w:r>
            <w:r w:rsidR="009D1F0A">
              <w:rPr>
                <w:sz w:val="18"/>
                <w:szCs w:val="18"/>
              </w:rPr>
              <w:t>.</w:t>
            </w:r>
            <w:r w:rsidRPr="00150CCB">
              <w:rPr>
                <w:sz w:val="18"/>
                <w:szCs w:val="18"/>
              </w:rPr>
              <w:t>25</w:t>
            </w:r>
          </w:p>
        </w:tc>
        <w:tc>
          <w:tcPr>
            <w:tcW w:w="1535" w:type="dxa"/>
            <w:tcBorders>
              <w:top w:val="single" w:sz="4" w:space="0" w:color="auto"/>
              <w:bottom w:val="single" w:sz="4" w:space="0" w:color="auto"/>
            </w:tcBorders>
            <w:vAlign w:val="bottom"/>
          </w:tcPr>
          <w:p w14:paraId="141B82CF" w14:textId="6A99832F" w:rsidR="005D156B" w:rsidRPr="00150CCB" w:rsidRDefault="003B382D" w:rsidP="00A01585">
            <w:pPr>
              <w:spacing w:line="276" w:lineRule="auto"/>
              <w:rPr>
                <w:color w:val="000000"/>
                <w:sz w:val="18"/>
                <w:szCs w:val="18"/>
              </w:rPr>
            </w:pPr>
            <w:r w:rsidRPr="00150CCB">
              <w:rPr>
                <w:color w:val="000000"/>
                <w:sz w:val="18"/>
                <w:szCs w:val="18"/>
              </w:rPr>
              <w:t>17</w:t>
            </w:r>
            <w:r w:rsidR="009D1F0A">
              <w:rPr>
                <w:color w:val="000000"/>
                <w:sz w:val="18"/>
                <w:szCs w:val="18"/>
              </w:rPr>
              <w:t>.</w:t>
            </w:r>
            <w:r w:rsidRPr="00150CCB">
              <w:rPr>
                <w:color w:val="000000"/>
                <w:sz w:val="18"/>
                <w:szCs w:val="18"/>
              </w:rPr>
              <w:t>24</w:t>
            </w:r>
          </w:p>
        </w:tc>
        <w:tc>
          <w:tcPr>
            <w:tcW w:w="1660" w:type="dxa"/>
            <w:tcBorders>
              <w:top w:val="single" w:sz="4" w:space="0" w:color="auto"/>
              <w:bottom w:val="single" w:sz="4" w:space="0" w:color="auto"/>
            </w:tcBorders>
            <w:vAlign w:val="bottom"/>
          </w:tcPr>
          <w:p w14:paraId="7E760002" w14:textId="2CAE3898"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30</w:t>
            </w:r>
          </w:p>
        </w:tc>
        <w:tc>
          <w:tcPr>
            <w:tcW w:w="1560" w:type="dxa"/>
            <w:tcBorders>
              <w:top w:val="single" w:sz="4" w:space="0" w:color="auto"/>
              <w:bottom w:val="single" w:sz="4" w:space="0" w:color="auto"/>
              <w:right w:val="nil"/>
            </w:tcBorders>
            <w:vAlign w:val="bottom"/>
          </w:tcPr>
          <w:p w14:paraId="0FEB5181" w14:textId="38233E82"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33C9EDE3" w14:textId="77777777" w:rsidTr="006A3565">
        <w:trPr>
          <w:trHeight w:val="300"/>
        </w:trPr>
        <w:tc>
          <w:tcPr>
            <w:tcW w:w="1277" w:type="dxa"/>
            <w:tcBorders>
              <w:top w:val="single" w:sz="4" w:space="0" w:color="auto"/>
              <w:left w:val="nil"/>
              <w:bottom w:val="single" w:sz="4" w:space="0" w:color="auto"/>
            </w:tcBorders>
            <w:vAlign w:val="center"/>
          </w:tcPr>
          <w:p w14:paraId="5FB8E512"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338C89E" w14:textId="77777777" w:rsidR="005D156B" w:rsidRPr="00150CCB" w:rsidRDefault="005D156B" w:rsidP="00A01585">
            <w:pPr>
              <w:spacing w:line="276" w:lineRule="auto"/>
              <w:rPr>
                <w:color w:val="000000"/>
                <w:sz w:val="18"/>
                <w:szCs w:val="18"/>
              </w:rPr>
            </w:pPr>
            <w:r w:rsidRPr="00150CCB">
              <w:rPr>
                <w:sz w:val="18"/>
                <w:szCs w:val="18"/>
              </w:rPr>
              <w:t>L-Serine</w:t>
            </w:r>
          </w:p>
        </w:tc>
        <w:tc>
          <w:tcPr>
            <w:tcW w:w="1948" w:type="dxa"/>
            <w:tcBorders>
              <w:top w:val="single" w:sz="4" w:space="0" w:color="auto"/>
              <w:bottom w:val="single" w:sz="4" w:space="0" w:color="auto"/>
            </w:tcBorders>
            <w:vAlign w:val="center"/>
          </w:tcPr>
          <w:p w14:paraId="44753083" w14:textId="1BDB387D" w:rsidR="005D156B" w:rsidRPr="00150CCB" w:rsidRDefault="005D156B" w:rsidP="00A01585">
            <w:pPr>
              <w:spacing w:line="276" w:lineRule="auto"/>
              <w:rPr>
                <w:color w:val="000000"/>
                <w:sz w:val="18"/>
                <w:szCs w:val="18"/>
              </w:rPr>
            </w:pPr>
            <w:r w:rsidRPr="00150CCB">
              <w:rPr>
                <w:sz w:val="18"/>
                <w:szCs w:val="18"/>
              </w:rPr>
              <w:t>26</w:t>
            </w:r>
            <w:r w:rsidR="009D1F0A">
              <w:rPr>
                <w:sz w:val="18"/>
                <w:szCs w:val="18"/>
              </w:rPr>
              <w:t>.</w:t>
            </w:r>
            <w:r w:rsidRPr="00150CCB">
              <w:rPr>
                <w:sz w:val="18"/>
                <w:szCs w:val="18"/>
              </w:rPr>
              <w:t>25</w:t>
            </w:r>
          </w:p>
        </w:tc>
        <w:tc>
          <w:tcPr>
            <w:tcW w:w="1535" w:type="dxa"/>
            <w:tcBorders>
              <w:top w:val="single" w:sz="4" w:space="0" w:color="auto"/>
              <w:bottom w:val="single" w:sz="4" w:space="0" w:color="auto"/>
            </w:tcBorders>
            <w:vAlign w:val="bottom"/>
          </w:tcPr>
          <w:p w14:paraId="5BE6B4E9" w14:textId="232A98AF" w:rsidR="005D156B" w:rsidRPr="00150CCB" w:rsidRDefault="003B382D" w:rsidP="00A01585">
            <w:pPr>
              <w:spacing w:line="276" w:lineRule="auto"/>
              <w:rPr>
                <w:color w:val="000000"/>
                <w:sz w:val="18"/>
                <w:szCs w:val="18"/>
              </w:rPr>
            </w:pPr>
            <w:r w:rsidRPr="00150CCB">
              <w:rPr>
                <w:color w:val="000000"/>
                <w:sz w:val="18"/>
                <w:szCs w:val="18"/>
              </w:rPr>
              <w:t>34</w:t>
            </w:r>
            <w:r w:rsidR="009D1F0A">
              <w:rPr>
                <w:color w:val="000000"/>
                <w:sz w:val="18"/>
                <w:szCs w:val="18"/>
              </w:rPr>
              <w:t>.</w:t>
            </w:r>
            <w:r w:rsidRPr="00150CCB">
              <w:rPr>
                <w:color w:val="000000"/>
                <w:sz w:val="18"/>
                <w:szCs w:val="18"/>
              </w:rPr>
              <w:t>48</w:t>
            </w:r>
          </w:p>
        </w:tc>
        <w:tc>
          <w:tcPr>
            <w:tcW w:w="1660" w:type="dxa"/>
            <w:tcBorders>
              <w:top w:val="single" w:sz="4" w:space="0" w:color="auto"/>
              <w:bottom w:val="single" w:sz="4" w:space="0" w:color="auto"/>
            </w:tcBorders>
            <w:vAlign w:val="bottom"/>
          </w:tcPr>
          <w:p w14:paraId="3CB7233D" w14:textId="3B2EBA2A" w:rsidR="005D156B" w:rsidRPr="00150CCB" w:rsidRDefault="00E14436"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91</w:t>
            </w:r>
          </w:p>
        </w:tc>
        <w:tc>
          <w:tcPr>
            <w:tcW w:w="1560" w:type="dxa"/>
            <w:tcBorders>
              <w:top w:val="single" w:sz="4" w:space="0" w:color="auto"/>
              <w:bottom w:val="single" w:sz="4" w:space="0" w:color="auto"/>
              <w:right w:val="nil"/>
            </w:tcBorders>
            <w:vAlign w:val="bottom"/>
          </w:tcPr>
          <w:p w14:paraId="58CFB7C5" w14:textId="044E99BA"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0D67F209" w14:textId="77777777" w:rsidTr="006A3565">
        <w:trPr>
          <w:trHeight w:val="300"/>
        </w:trPr>
        <w:tc>
          <w:tcPr>
            <w:tcW w:w="1277" w:type="dxa"/>
            <w:tcBorders>
              <w:top w:val="single" w:sz="4" w:space="0" w:color="auto"/>
              <w:left w:val="nil"/>
              <w:bottom w:val="single" w:sz="4" w:space="0" w:color="auto"/>
            </w:tcBorders>
            <w:vAlign w:val="center"/>
          </w:tcPr>
          <w:p w14:paraId="64B7F7D4"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00AB5C1B" w14:textId="77777777" w:rsidR="005D156B" w:rsidRPr="00150CCB" w:rsidRDefault="005D156B" w:rsidP="00A01585">
            <w:pPr>
              <w:spacing w:line="276" w:lineRule="auto"/>
              <w:rPr>
                <w:color w:val="000000"/>
                <w:sz w:val="18"/>
                <w:szCs w:val="18"/>
              </w:rPr>
            </w:pPr>
            <w:r w:rsidRPr="00150CCB">
              <w:rPr>
                <w:sz w:val="18"/>
                <w:szCs w:val="18"/>
              </w:rPr>
              <w:t>L-Threonine</w:t>
            </w:r>
          </w:p>
        </w:tc>
        <w:tc>
          <w:tcPr>
            <w:tcW w:w="1948" w:type="dxa"/>
            <w:tcBorders>
              <w:top w:val="single" w:sz="4" w:space="0" w:color="auto"/>
              <w:bottom w:val="single" w:sz="4" w:space="0" w:color="auto"/>
            </w:tcBorders>
            <w:vAlign w:val="center"/>
          </w:tcPr>
          <w:p w14:paraId="48F9345A" w14:textId="0BED8131" w:rsidR="005D156B" w:rsidRPr="00150CCB" w:rsidRDefault="005D156B" w:rsidP="00A01585">
            <w:pPr>
              <w:spacing w:line="276" w:lineRule="auto"/>
              <w:rPr>
                <w:color w:val="000000"/>
                <w:sz w:val="18"/>
                <w:szCs w:val="18"/>
              </w:rPr>
            </w:pPr>
            <w:r w:rsidRPr="00150CCB">
              <w:rPr>
                <w:sz w:val="18"/>
                <w:szCs w:val="18"/>
              </w:rPr>
              <w:t>53</w:t>
            </w:r>
            <w:r w:rsidR="009D1F0A">
              <w:rPr>
                <w:sz w:val="18"/>
                <w:szCs w:val="18"/>
              </w:rPr>
              <w:t>.</w:t>
            </w:r>
            <w:r w:rsidRPr="00150CCB">
              <w:rPr>
                <w:sz w:val="18"/>
                <w:szCs w:val="18"/>
              </w:rPr>
              <w:t>45</w:t>
            </w:r>
          </w:p>
        </w:tc>
        <w:tc>
          <w:tcPr>
            <w:tcW w:w="1535" w:type="dxa"/>
            <w:tcBorders>
              <w:top w:val="single" w:sz="4" w:space="0" w:color="auto"/>
              <w:bottom w:val="single" w:sz="4" w:space="0" w:color="auto"/>
            </w:tcBorders>
            <w:vAlign w:val="bottom"/>
          </w:tcPr>
          <w:p w14:paraId="6E2B866C" w14:textId="62DD9940" w:rsidR="005D156B" w:rsidRPr="00150CCB" w:rsidRDefault="003B382D" w:rsidP="00A01585">
            <w:pPr>
              <w:spacing w:line="276" w:lineRule="auto"/>
              <w:rPr>
                <w:color w:val="000000"/>
                <w:sz w:val="18"/>
                <w:szCs w:val="18"/>
              </w:rPr>
            </w:pPr>
            <w:r w:rsidRPr="00150CCB">
              <w:rPr>
                <w:color w:val="000000"/>
                <w:sz w:val="18"/>
                <w:szCs w:val="18"/>
              </w:rPr>
              <w:t>2</w:t>
            </w:r>
            <w:r w:rsidR="009D1F0A">
              <w:rPr>
                <w:color w:val="000000"/>
                <w:sz w:val="18"/>
                <w:szCs w:val="18"/>
              </w:rPr>
              <w:t>.</w:t>
            </w:r>
            <w:r w:rsidRPr="00150CCB">
              <w:rPr>
                <w:color w:val="000000"/>
                <w:sz w:val="18"/>
                <w:szCs w:val="18"/>
              </w:rPr>
              <w:t>16</w:t>
            </w:r>
          </w:p>
        </w:tc>
        <w:tc>
          <w:tcPr>
            <w:tcW w:w="1660" w:type="dxa"/>
            <w:tcBorders>
              <w:top w:val="single" w:sz="4" w:space="0" w:color="auto"/>
              <w:bottom w:val="single" w:sz="4" w:space="0" w:color="auto"/>
            </w:tcBorders>
            <w:vAlign w:val="bottom"/>
          </w:tcPr>
          <w:p w14:paraId="16D0D0C7" w14:textId="2D2AF5C3"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12</w:t>
            </w:r>
          </w:p>
        </w:tc>
        <w:tc>
          <w:tcPr>
            <w:tcW w:w="1560" w:type="dxa"/>
            <w:tcBorders>
              <w:top w:val="single" w:sz="4" w:space="0" w:color="auto"/>
              <w:bottom w:val="single" w:sz="4" w:space="0" w:color="auto"/>
              <w:right w:val="nil"/>
            </w:tcBorders>
            <w:vAlign w:val="bottom"/>
          </w:tcPr>
          <w:p w14:paraId="63E6195D" w14:textId="304F508A"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6BD144AF" w14:textId="77777777" w:rsidTr="006A3565">
        <w:trPr>
          <w:trHeight w:val="300"/>
        </w:trPr>
        <w:tc>
          <w:tcPr>
            <w:tcW w:w="1277" w:type="dxa"/>
            <w:tcBorders>
              <w:top w:val="single" w:sz="4" w:space="0" w:color="auto"/>
              <w:left w:val="nil"/>
              <w:bottom w:val="single" w:sz="4" w:space="0" w:color="auto"/>
            </w:tcBorders>
            <w:vAlign w:val="center"/>
          </w:tcPr>
          <w:p w14:paraId="67BCF04D"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65B9A2E" w14:textId="77777777" w:rsidR="005D156B" w:rsidRPr="00150CCB" w:rsidRDefault="005D156B" w:rsidP="00A01585">
            <w:pPr>
              <w:spacing w:line="276" w:lineRule="auto"/>
              <w:rPr>
                <w:color w:val="000000"/>
                <w:sz w:val="18"/>
                <w:szCs w:val="18"/>
              </w:rPr>
            </w:pPr>
            <w:r w:rsidRPr="00150CCB">
              <w:rPr>
                <w:sz w:val="18"/>
                <w:szCs w:val="18"/>
              </w:rPr>
              <w:t>L-Tryptophan</w:t>
            </w:r>
          </w:p>
        </w:tc>
        <w:tc>
          <w:tcPr>
            <w:tcW w:w="1948" w:type="dxa"/>
            <w:tcBorders>
              <w:top w:val="single" w:sz="4" w:space="0" w:color="auto"/>
              <w:bottom w:val="single" w:sz="4" w:space="0" w:color="auto"/>
            </w:tcBorders>
            <w:vAlign w:val="center"/>
          </w:tcPr>
          <w:p w14:paraId="1336B93F" w14:textId="1BEB46B4" w:rsidR="005D156B" w:rsidRPr="00150CCB" w:rsidRDefault="005D156B" w:rsidP="00A01585">
            <w:pPr>
              <w:spacing w:line="276" w:lineRule="auto"/>
              <w:rPr>
                <w:color w:val="000000"/>
                <w:sz w:val="18"/>
                <w:szCs w:val="18"/>
              </w:rPr>
            </w:pPr>
            <w:r w:rsidRPr="00150CCB">
              <w:rPr>
                <w:sz w:val="18"/>
                <w:szCs w:val="18"/>
              </w:rPr>
              <w:t>9</w:t>
            </w:r>
            <w:r w:rsidR="009D1F0A">
              <w:rPr>
                <w:sz w:val="18"/>
                <w:szCs w:val="18"/>
              </w:rPr>
              <w:t>.</w:t>
            </w:r>
            <w:r w:rsidRPr="00150CCB">
              <w:rPr>
                <w:sz w:val="18"/>
                <w:szCs w:val="18"/>
              </w:rPr>
              <w:t>02</w:t>
            </w:r>
          </w:p>
        </w:tc>
        <w:tc>
          <w:tcPr>
            <w:tcW w:w="1535" w:type="dxa"/>
            <w:tcBorders>
              <w:top w:val="single" w:sz="4" w:space="0" w:color="auto"/>
              <w:bottom w:val="single" w:sz="4" w:space="0" w:color="auto"/>
            </w:tcBorders>
            <w:vAlign w:val="bottom"/>
          </w:tcPr>
          <w:p w14:paraId="3E383FE6" w14:textId="342B8C76" w:rsidR="005D156B" w:rsidRPr="00150CCB" w:rsidRDefault="003B382D" w:rsidP="00A01585">
            <w:pPr>
              <w:spacing w:line="276" w:lineRule="auto"/>
              <w:rPr>
                <w:color w:val="000000"/>
                <w:sz w:val="18"/>
                <w:szCs w:val="18"/>
              </w:rPr>
            </w:pPr>
            <w:r w:rsidRPr="00150CCB">
              <w:rPr>
                <w:color w:val="000000"/>
                <w:sz w:val="18"/>
                <w:szCs w:val="18"/>
              </w:rPr>
              <w:t>12</w:t>
            </w:r>
            <w:r w:rsidR="009D1F0A">
              <w:rPr>
                <w:color w:val="000000"/>
                <w:sz w:val="18"/>
                <w:szCs w:val="18"/>
              </w:rPr>
              <w:t>.</w:t>
            </w:r>
            <w:r w:rsidRPr="00150CCB">
              <w:rPr>
                <w:color w:val="000000"/>
                <w:sz w:val="18"/>
                <w:szCs w:val="18"/>
              </w:rPr>
              <w:t>93</w:t>
            </w:r>
          </w:p>
        </w:tc>
        <w:tc>
          <w:tcPr>
            <w:tcW w:w="1660" w:type="dxa"/>
            <w:tcBorders>
              <w:top w:val="single" w:sz="4" w:space="0" w:color="auto"/>
              <w:bottom w:val="single" w:sz="4" w:space="0" w:color="auto"/>
            </w:tcBorders>
            <w:vAlign w:val="bottom"/>
          </w:tcPr>
          <w:p w14:paraId="0EF82DE1" w14:textId="0AAF2B73"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12</w:t>
            </w:r>
          </w:p>
        </w:tc>
        <w:tc>
          <w:tcPr>
            <w:tcW w:w="1560" w:type="dxa"/>
            <w:tcBorders>
              <w:top w:val="single" w:sz="4" w:space="0" w:color="auto"/>
              <w:bottom w:val="single" w:sz="4" w:space="0" w:color="auto"/>
              <w:right w:val="nil"/>
            </w:tcBorders>
            <w:vAlign w:val="bottom"/>
          </w:tcPr>
          <w:p w14:paraId="6204C39D" w14:textId="34FF7F86"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11C627E3" w14:textId="77777777" w:rsidTr="006A3565">
        <w:trPr>
          <w:trHeight w:val="300"/>
        </w:trPr>
        <w:tc>
          <w:tcPr>
            <w:tcW w:w="1277" w:type="dxa"/>
            <w:tcBorders>
              <w:top w:val="single" w:sz="4" w:space="0" w:color="auto"/>
              <w:left w:val="nil"/>
              <w:bottom w:val="single" w:sz="4" w:space="0" w:color="auto"/>
            </w:tcBorders>
            <w:vAlign w:val="center"/>
          </w:tcPr>
          <w:p w14:paraId="5644E7EE"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2C828721" w14:textId="77777777" w:rsidR="005D156B" w:rsidRPr="00150CCB" w:rsidRDefault="005D156B" w:rsidP="00A01585">
            <w:pPr>
              <w:spacing w:line="276" w:lineRule="auto"/>
              <w:rPr>
                <w:color w:val="000000"/>
                <w:sz w:val="18"/>
                <w:szCs w:val="18"/>
              </w:rPr>
            </w:pPr>
            <w:r w:rsidRPr="00150CCB">
              <w:rPr>
                <w:sz w:val="18"/>
                <w:szCs w:val="18"/>
              </w:rPr>
              <w:t>L-Tyrosine</w:t>
            </w:r>
          </w:p>
        </w:tc>
        <w:tc>
          <w:tcPr>
            <w:tcW w:w="1948" w:type="dxa"/>
            <w:tcBorders>
              <w:top w:val="single" w:sz="4" w:space="0" w:color="auto"/>
              <w:bottom w:val="single" w:sz="4" w:space="0" w:color="auto"/>
            </w:tcBorders>
            <w:vAlign w:val="center"/>
          </w:tcPr>
          <w:p w14:paraId="2686C585" w14:textId="55A105D1" w:rsidR="005D156B" w:rsidRPr="00150CCB" w:rsidRDefault="005D156B" w:rsidP="00A01585">
            <w:pPr>
              <w:spacing w:line="276" w:lineRule="auto"/>
              <w:rPr>
                <w:color w:val="000000"/>
                <w:sz w:val="18"/>
                <w:szCs w:val="18"/>
              </w:rPr>
            </w:pPr>
            <w:r w:rsidRPr="00150CCB">
              <w:rPr>
                <w:sz w:val="18"/>
                <w:szCs w:val="18"/>
              </w:rPr>
              <w:t>38</w:t>
            </w:r>
            <w:r w:rsidR="009D1F0A">
              <w:rPr>
                <w:sz w:val="18"/>
                <w:szCs w:val="18"/>
              </w:rPr>
              <w:t>.</w:t>
            </w:r>
            <w:r w:rsidRPr="00150CCB">
              <w:rPr>
                <w:sz w:val="18"/>
                <w:szCs w:val="18"/>
              </w:rPr>
              <w:t>7</w:t>
            </w:r>
          </w:p>
        </w:tc>
        <w:tc>
          <w:tcPr>
            <w:tcW w:w="1535" w:type="dxa"/>
            <w:tcBorders>
              <w:top w:val="single" w:sz="4" w:space="0" w:color="auto"/>
              <w:bottom w:val="single" w:sz="4" w:space="0" w:color="auto"/>
            </w:tcBorders>
            <w:vAlign w:val="bottom"/>
          </w:tcPr>
          <w:p w14:paraId="0CF03096" w14:textId="633C5444" w:rsidR="005D156B" w:rsidRPr="00150CCB" w:rsidRDefault="003B382D" w:rsidP="00A01585">
            <w:pPr>
              <w:spacing w:line="276" w:lineRule="auto"/>
              <w:rPr>
                <w:color w:val="000000"/>
                <w:sz w:val="18"/>
                <w:szCs w:val="18"/>
              </w:rPr>
            </w:pPr>
            <w:r w:rsidRPr="00150CCB">
              <w:rPr>
                <w:color w:val="000000"/>
                <w:sz w:val="18"/>
                <w:szCs w:val="18"/>
              </w:rPr>
              <w:t>30</w:t>
            </w:r>
            <w:r w:rsidR="009D1F0A">
              <w:rPr>
                <w:color w:val="000000"/>
                <w:sz w:val="18"/>
                <w:szCs w:val="18"/>
              </w:rPr>
              <w:t>.</w:t>
            </w:r>
            <w:r w:rsidRPr="00150CCB">
              <w:rPr>
                <w:color w:val="000000"/>
                <w:sz w:val="18"/>
                <w:szCs w:val="18"/>
              </w:rPr>
              <w:t>17</w:t>
            </w:r>
          </w:p>
        </w:tc>
        <w:tc>
          <w:tcPr>
            <w:tcW w:w="1660" w:type="dxa"/>
            <w:tcBorders>
              <w:top w:val="single" w:sz="4" w:space="0" w:color="auto"/>
              <w:bottom w:val="single" w:sz="4" w:space="0" w:color="auto"/>
            </w:tcBorders>
            <w:vAlign w:val="bottom"/>
          </w:tcPr>
          <w:p w14:paraId="7584AEE6" w14:textId="7FD9AB18" w:rsidR="005D156B" w:rsidRPr="00150CCB" w:rsidRDefault="003D5CBD" w:rsidP="00A01585">
            <w:pPr>
              <w:spacing w:line="276" w:lineRule="auto"/>
              <w:rPr>
                <w:rFonts w:eastAsia="Calibri"/>
                <w:color w:val="000000"/>
                <w:sz w:val="18"/>
                <w:szCs w:val="18"/>
              </w:rPr>
            </w:pPr>
            <w:r w:rsidRPr="00150CCB">
              <w:rPr>
                <w:color w:val="000000"/>
                <w:sz w:val="18"/>
                <w:szCs w:val="18"/>
              </w:rPr>
              <w:t>1</w:t>
            </w:r>
            <w:r w:rsidR="009D1F0A">
              <w:rPr>
                <w:color w:val="000000"/>
                <w:sz w:val="18"/>
                <w:szCs w:val="18"/>
              </w:rPr>
              <w:t>.</w:t>
            </w:r>
            <w:r w:rsidR="00E14436" w:rsidRPr="00150CCB">
              <w:rPr>
                <w:color w:val="000000"/>
                <w:sz w:val="18"/>
                <w:szCs w:val="18"/>
              </w:rPr>
              <w:t>17</w:t>
            </w:r>
          </w:p>
        </w:tc>
        <w:tc>
          <w:tcPr>
            <w:tcW w:w="1560" w:type="dxa"/>
            <w:tcBorders>
              <w:top w:val="single" w:sz="4" w:space="0" w:color="auto"/>
              <w:bottom w:val="single" w:sz="4" w:space="0" w:color="auto"/>
              <w:right w:val="nil"/>
            </w:tcBorders>
            <w:vAlign w:val="bottom"/>
          </w:tcPr>
          <w:p w14:paraId="7E36A789" w14:textId="0FD3F729"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C6B43C0" w14:textId="77777777" w:rsidTr="006A3565">
        <w:trPr>
          <w:trHeight w:val="300"/>
        </w:trPr>
        <w:tc>
          <w:tcPr>
            <w:tcW w:w="1277" w:type="dxa"/>
            <w:tcBorders>
              <w:top w:val="single" w:sz="4" w:space="0" w:color="auto"/>
              <w:left w:val="nil"/>
              <w:bottom w:val="single" w:sz="4" w:space="0" w:color="auto"/>
            </w:tcBorders>
            <w:vAlign w:val="center"/>
          </w:tcPr>
          <w:p w14:paraId="79F4DF57"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2290F6E" w14:textId="77777777" w:rsidR="005D156B" w:rsidRPr="00150CCB" w:rsidRDefault="005D156B" w:rsidP="00A01585">
            <w:pPr>
              <w:spacing w:line="276" w:lineRule="auto"/>
              <w:rPr>
                <w:color w:val="000000"/>
                <w:sz w:val="18"/>
                <w:szCs w:val="18"/>
              </w:rPr>
            </w:pPr>
            <w:r w:rsidRPr="00150CCB">
              <w:rPr>
                <w:sz w:val="18"/>
                <w:szCs w:val="18"/>
              </w:rPr>
              <w:t>L-Valine</w:t>
            </w:r>
          </w:p>
        </w:tc>
        <w:tc>
          <w:tcPr>
            <w:tcW w:w="1948" w:type="dxa"/>
            <w:tcBorders>
              <w:top w:val="single" w:sz="4" w:space="0" w:color="auto"/>
              <w:bottom w:val="single" w:sz="4" w:space="0" w:color="auto"/>
            </w:tcBorders>
            <w:vAlign w:val="center"/>
          </w:tcPr>
          <w:p w14:paraId="3C41CE7F" w14:textId="6F0DE93A" w:rsidR="005D156B" w:rsidRPr="00150CCB" w:rsidRDefault="005D156B" w:rsidP="00A01585">
            <w:pPr>
              <w:spacing w:line="276" w:lineRule="auto"/>
              <w:rPr>
                <w:color w:val="000000"/>
                <w:sz w:val="18"/>
                <w:szCs w:val="18"/>
              </w:rPr>
            </w:pPr>
            <w:r w:rsidRPr="00150CCB">
              <w:rPr>
                <w:sz w:val="18"/>
                <w:szCs w:val="18"/>
              </w:rPr>
              <w:t>52</w:t>
            </w:r>
            <w:r w:rsidR="009D1F0A">
              <w:rPr>
                <w:sz w:val="18"/>
                <w:szCs w:val="18"/>
              </w:rPr>
              <w:t>.</w:t>
            </w:r>
            <w:r w:rsidRPr="00150CCB">
              <w:rPr>
                <w:sz w:val="18"/>
                <w:szCs w:val="18"/>
              </w:rPr>
              <w:t>85</w:t>
            </w:r>
          </w:p>
        </w:tc>
        <w:tc>
          <w:tcPr>
            <w:tcW w:w="1535" w:type="dxa"/>
            <w:tcBorders>
              <w:top w:val="single" w:sz="4" w:space="0" w:color="auto"/>
              <w:bottom w:val="single" w:sz="4" w:space="0" w:color="auto"/>
            </w:tcBorders>
            <w:vAlign w:val="bottom"/>
          </w:tcPr>
          <w:p w14:paraId="4594FE85" w14:textId="761BC52C" w:rsidR="005D156B" w:rsidRPr="00150CCB" w:rsidRDefault="003B382D" w:rsidP="00A01585">
            <w:pPr>
              <w:spacing w:line="276" w:lineRule="auto"/>
              <w:rPr>
                <w:color w:val="000000"/>
                <w:sz w:val="18"/>
                <w:szCs w:val="18"/>
              </w:rPr>
            </w:pPr>
            <w:r w:rsidRPr="00150CCB">
              <w:rPr>
                <w:color w:val="000000"/>
                <w:sz w:val="18"/>
                <w:szCs w:val="18"/>
              </w:rPr>
              <w:t>25</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7FF51F03" w14:textId="124B7964" w:rsidR="005D156B" w:rsidRPr="00150CCB" w:rsidRDefault="003D5CBD" w:rsidP="00A01585">
            <w:pPr>
              <w:spacing w:line="276" w:lineRule="auto"/>
              <w:rPr>
                <w:rFonts w:eastAsia="Calibri"/>
                <w:color w:val="000000"/>
                <w:sz w:val="18"/>
                <w:szCs w:val="18"/>
              </w:rPr>
            </w:pPr>
            <w:r w:rsidRPr="00150CCB">
              <w:rPr>
                <w:color w:val="000000"/>
                <w:sz w:val="18"/>
                <w:szCs w:val="18"/>
              </w:rPr>
              <w:t>1</w:t>
            </w:r>
            <w:r w:rsidR="009D1F0A">
              <w:rPr>
                <w:color w:val="000000"/>
                <w:sz w:val="18"/>
                <w:szCs w:val="18"/>
              </w:rPr>
              <w:t>.</w:t>
            </w:r>
            <w:r w:rsidR="00E14436" w:rsidRPr="00150CCB">
              <w:rPr>
                <w:color w:val="000000"/>
                <w:sz w:val="18"/>
                <w:szCs w:val="18"/>
              </w:rPr>
              <w:t>37</w:t>
            </w:r>
          </w:p>
        </w:tc>
        <w:tc>
          <w:tcPr>
            <w:tcW w:w="1560" w:type="dxa"/>
            <w:tcBorders>
              <w:top w:val="single" w:sz="4" w:space="0" w:color="auto"/>
              <w:bottom w:val="single" w:sz="4" w:space="0" w:color="auto"/>
              <w:right w:val="nil"/>
            </w:tcBorders>
            <w:vAlign w:val="bottom"/>
          </w:tcPr>
          <w:p w14:paraId="79B3A91A" w14:textId="6CC864A2"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46F89E80" w14:textId="77777777" w:rsidTr="006A3565">
        <w:trPr>
          <w:trHeight w:val="300"/>
        </w:trPr>
        <w:tc>
          <w:tcPr>
            <w:tcW w:w="1277" w:type="dxa"/>
            <w:tcBorders>
              <w:top w:val="single" w:sz="4" w:space="0" w:color="auto"/>
              <w:left w:val="nil"/>
              <w:bottom w:val="single" w:sz="4" w:space="0" w:color="auto"/>
            </w:tcBorders>
            <w:vAlign w:val="center"/>
          </w:tcPr>
          <w:p w14:paraId="3A131FF3" w14:textId="77777777" w:rsidR="005D156B" w:rsidRPr="00150CCB" w:rsidRDefault="005D156B" w:rsidP="00A01585">
            <w:pPr>
              <w:spacing w:line="276" w:lineRule="auto"/>
              <w:rPr>
                <w:color w:val="000000"/>
                <w:sz w:val="18"/>
                <w:szCs w:val="18"/>
              </w:rPr>
            </w:pPr>
            <w:r w:rsidRPr="00150CCB">
              <w:rPr>
                <w:sz w:val="18"/>
                <w:szCs w:val="18"/>
              </w:rPr>
              <w:t>Vitamins</w:t>
            </w:r>
          </w:p>
        </w:tc>
        <w:tc>
          <w:tcPr>
            <w:tcW w:w="1944" w:type="dxa"/>
            <w:tcBorders>
              <w:top w:val="single" w:sz="4" w:space="0" w:color="auto"/>
              <w:bottom w:val="single" w:sz="4" w:space="0" w:color="auto"/>
            </w:tcBorders>
            <w:vAlign w:val="center"/>
          </w:tcPr>
          <w:p w14:paraId="0ABD8938" w14:textId="77777777" w:rsidR="005D156B" w:rsidRPr="00150CCB" w:rsidRDefault="005D156B" w:rsidP="00A01585">
            <w:pPr>
              <w:spacing w:line="276" w:lineRule="auto"/>
              <w:rPr>
                <w:color w:val="000000"/>
                <w:sz w:val="18"/>
                <w:szCs w:val="18"/>
              </w:rPr>
            </w:pPr>
            <w:r w:rsidRPr="00150CCB">
              <w:rPr>
                <w:sz w:val="18"/>
                <w:szCs w:val="18"/>
              </w:rPr>
              <w:t>Biotin</w:t>
            </w:r>
          </w:p>
        </w:tc>
        <w:tc>
          <w:tcPr>
            <w:tcW w:w="1948" w:type="dxa"/>
            <w:tcBorders>
              <w:top w:val="single" w:sz="4" w:space="0" w:color="auto"/>
              <w:bottom w:val="single" w:sz="4" w:space="0" w:color="auto"/>
            </w:tcBorders>
            <w:vAlign w:val="center"/>
          </w:tcPr>
          <w:p w14:paraId="2445D7F3" w14:textId="77DDF35D"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0035</w:t>
            </w:r>
          </w:p>
        </w:tc>
        <w:tc>
          <w:tcPr>
            <w:tcW w:w="1535" w:type="dxa"/>
            <w:tcBorders>
              <w:top w:val="single" w:sz="4" w:space="0" w:color="auto"/>
              <w:bottom w:val="single" w:sz="4" w:space="0" w:color="auto"/>
            </w:tcBorders>
            <w:vAlign w:val="bottom"/>
          </w:tcPr>
          <w:p w14:paraId="3F8314DD" w14:textId="38F846E7" w:rsidR="005D156B" w:rsidRPr="00150CCB" w:rsidRDefault="003B382D" w:rsidP="00A01585">
            <w:pPr>
              <w:spacing w:line="276" w:lineRule="auto"/>
              <w:rPr>
                <w:color w:val="000000"/>
                <w:sz w:val="18"/>
                <w:szCs w:val="18"/>
              </w:rPr>
            </w:pPr>
            <w:r w:rsidRPr="00150CCB">
              <w:rPr>
                <w:color w:val="000000"/>
                <w:sz w:val="18"/>
                <w:szCs w:val="18"/>
              </w:rPr>
              <w:t>43</w:t>
            </w:r>
            <w:r w:rsidR="009D1F0A">
              <w:rPr>
                <w:color w:val="000000"/>
                <w:sz w:val="18"/>
                <w:szCs w:val="18"/>
              </w:rPr>
              <w:t>.</w:t>
            </w:r>
            <w:r w:rsidRPr="00150CCB">
              <w:rPr>
                <w:color w:val="000000"/>
                <w:sz w:val="18"/>
                <w:szCs w:val="18"/>
              </w:rPr>
              <w:t>10</w:t>
            </w:r>
          </w:p>
        </w:tc>
        <w:tc>
          <w:tcPr>
            <w:tcW w:w="1660" w:type="dxa"/>
            <w:tcBorders>
              <w:top w:val="single" w:sz="4" w:space="0" w:color="auto"/>
              <w:bottom w:val="single" w:sz="4" w:space="0" w:color="auto"/>
            </w:tcBorders>
            <w:vAlign w:val="bottom"/>
          </w:tcPr>
          <w:p w14:paraId="22C43E86" w14:textId="47FCB1A8"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00</w:t>
            </w:r>
          </w:p>
        </w:tc>
        <w:tc>
          <w:tcPr>
            <w:tcW w:w="1560" w:type="dxa"/>
            <w:tcBorders>
              <w:top w:val="single" w:sz="4" w:space="0" w:color="auto"/>
              <w:bottom w:val="single" w:sz="4" w:space="0" w:color="auto"/>
              <w:right w:val="nil"/>
            </w:tcBorders>
            <w:vAlign w:val="bottom"/>
          </w:tcPr>
          <w:p w14:paraId="5D9F6528" w14:textId="4077BDDD"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D9D7428" w14:textId="77777777" w:rsidTr="006A3565">
        <w:trPr>
          <w:trHeight w:val="300"/>
        </w:trPr>
        <w:tc>
          <w:tcPr>
            <w:tcW w:w="1277" w:type="dxa"/>
            <w:tcBorders>
              <w:top w:val="single" w:sz="4" w:space="0" w:color="auto"/>
              <w:left w:val="nil"/>
              <w:bottom w:val="single" w:sz="4" w:space="0" w:color="auto"/>
            </w:tcBorders>
            <w:vAlign w:val="center"/>
          </w:tcPr>
          <w:p w14:paraId="4AE56EB7"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ED530A1" w14:textId="77777777" w:rsidR="005D156B" w:rsidRPr="00150CCB" w:rsidRDefault="005D156B" w:rsidP="00A01585">
            <w:pPr>
              <w:spacing w:line="276" w:lineRule="auto"/>
              <w:rPr>
                <w:color w:val="000000"/>
                <w:sz w:val="18"/>
                <w:szCs w:val="18"/>
              </w:rPr>
            </w:pPr>
            <w:r w:rsidRPr="00150CCB">
              <w:rPr>
                <w:sz w:val="18"/>
                <w:szCs w:val="18"/>
              </w:rPr>
              <w:t>D-Calcium pantothenate</w:t>
            </w:r>
          </w:p>
        </w:tc>
        <w:tc>
          <w:tcPr>
            <w:tcW w:w="1948" w:type="dxa"/>
            <w:tcBorders>
              <w:top w:val="single" w:sz="4" w:space="0" w:color="auto"/>
              <w:bottom w:val="single" w:sz="4" w:space="0" w:color="auto"/>
            </w:tcBorders>
            <w:vAlign w:val="center"/>
          </w:tcPr>
          <w:p w14:paraId="33B77BA3" w14:textId="56043014" w:rsidR="005D156B" w:rsidRPr="00150CCB" w:rsidRDefault="005D156B" w:rsidP="00A01585">
            <w:pPr>
              <w:spacing w:line="276" w:lineRule="auto"/>
              <w:rPr>
                <w:color w:val="000000"/>
                <w:sz w:val="18"/>
                <w:szCs w:val="18"/>
              </w:rPr>
            </w:pPr>
            <w:r w:rsidRPr="00150CCB">
              <w:rPr>
                <w:sz w:val="18"/>
                <w:szCs w:val="18"/>
              </w:rPr>
              <w:t>2</w:t>
            </w:r>
            <w:r w:rsidR="009D1F0A">
              <w:rPr>
                <w:sz w:val="18"/>
                <w:szCs w:val="18"/>
              </w:rPr>
              <w:t>.</w:t>
            </w:r>
            <w:r w:rsidRPr="00150CCB">
              <w:rPr>
                <w:sz w:val="18"/>
                <w:szCs w:val="18"/>
              </w:rPr>
              <w:t>24</w:t>
            </w:r>
          </w:p>
        </w:tc>
        <w:tc>
          <w:tcPr>
            <w:tcW w:w="1535" w:type="dxa"/>
            <w:tcBorders>
              <w:top w:val="single" w:sz="4" w:space="0" w:color="auto"/>
              <w:bottom w:val="single" w:sz="4" w:space="0" w:color="auto"/>
            </w:tcBorders>
            <w:vAlign w:val="bottom"/>
          </w:tcPr>
          <w:p w14:paraId="548C9992" w14:textId="3DA5213F" w:rsidR="005D156B" w:rsidRPr="00150CCB" w:rsidRDefault="003B382D" w:rsidP="00A01585">
            <w:pPr>
              <w:spacing w:line="276" w:lineRule="auto"/>
              <w:rPr>
                <w:color w:val="000000"/>
                <w:sz w:val="18"/>
                <w:szCs w:val="18"/>
              </w:rPr>
            </w:pPr>
            <w:r w:rsidRPr="00150CCB">
              <w:rPr>
                <w:color w:val="000000"/>
                <w:sz w:val="18"/>
                <w:szCs w:val="18"/>
              </w:rPr>
              <w:t>12</w:t>
            </w:r>
            <w:r w:rsidR="009D1F0A">
              <w:rPr>
                <w:color w:val="000000"/>
                <w:sz w:val="18"/>
                <w:szCs w:val="18"/>
              </w:rPr>
              <w:t>.</w:t>
            </w:r>
            <w:r w:rsidRPr="00150CCB">
              <w:rPr>
                <w:color w:val="000000"/>
                <w:sz w:val="18"/>
                <w:szCs w:val="18"/>
              </w:rPr>
              <w:t>93</w:t>
            </w:r>
          </w:p>
        </w:tc>
        <w:tc>
          <w:tcPr>
            <w:tcW w:w="1660" w:type="dxa"/>
            <w:tcBorders>
              <w:top w:val="single" w:sz="4" w:space="0" w:color="auto"/>
              <w:bottom w:val="single" w:sz="4" w:space="0" w:color="auto"/>
            </w:tcBorders>
            <w:vAlign w:val="bottom"/>
          </w:tcPr>
          <w:p w14:paraId="30EC4E15" w14:textId="2CB5251C"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03</w:t>
            </w:r>
          </w:p>
        </w:tc>
        <w:tc>
          <w:tcPr>
            <w:tcW w:w="1560" w:type="dxa"/>
            <w:tcBorders>
              <w:top w:val="single" w:sz="4" w:space="0" w:color="auto"/>
              <w:bottom w:val="single" w:sz="4" w:space="0" w:color="auto"/>
              <w:right w:val="nil"/>
            </w:tcBorders>
            <w:vAlign w:val="bottom"/>
          </w:tcPr>
          <w:p w14:paraId="747C3F83" w14:textId="69300929"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2039F5E6" w14:textId="77777777" w:rsidTr="006A3565">
        <w:trPr>
          <w:trHeight w:val="300"/>
        </w:trPr>
        <w:tc>
          <w:tcPr>
            <w:tcW w:w="1277" w:type="dxa"/>
            <w:tcBorders>
              <w:top w:val="single" w:sz="4" w:space="0" w:color="auto"/>
              <w:left w:val="nil"/>
              <w:bottom w:val="single" w:sz="4" w:space="0" w:color="auto"/>
            </w:tcBorders>
            <w:vAlign w:val="center"/>
          </w:tcPr>
          <w:p w14:paraId="7C7E0E33"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0AF3BB68" w14:textId="77777777" w:rsidR="005D156B" w:rsidRPr="00150CCB" w:rsidRDefault="005D156B" w:rsidP="00A01585">
            <w:pPr>
              <w:spacing w:line="276" w:lineRule="auto"/>
              <w:rPr>
                <w:color w:val="000000"/>
                <w:sz w:val="18"/>
                <w:szCs w:val="18"/>
              </w:rPr>
            </w:pPr>
            <w:r w:rsidRPr="00150CCB">
              <w:rPr>
                <w:sz w:val="18"/>
                <w:szCs w:val="18"/>
              </w:rPr>
              <w:t>Choline chloride</w:t>
            </w:r>
          </w:p>
        </w:tc>
        <w:tc>
          <w:tcPr>
            <w:tcW w:w="1948" w:type="dxa"/>
            <w:tcBorders>
              <w:top w:val="single" w:sz="4" w:space="0" w:color="auto"/>
              <w:bottom w:val="single" w:sz="4" w:space="0" w:color="auto"/>
            </w:tcBorders>
            <w:vAlign w:val="center"/>
          </w:tcPr>
          <w:p w14:paraId="43694871" w14:textId="09725A34" w:rsidR="005D156B" w:rsidRPr="00150CCB" w:rsidRDefault="005D156B" w:rsidP="00A01585">
            <w:pPr>
              <w:spacing w:line="276" w:lineRule="auto"/>
              <w:rPr>
                <w:color w:val="000000"/>
                <w:sz w:val="18"/>
                <w:szCs w:val="18"/>
              </w:rPr>
            </w:pPr>
            <w:r w:rsidRPr="00150CCB">
              <w:rPr>
                <w:sz w:val="18"/>
                <w:szCs w:val="18"/>
              </w:rPr>
              <w:t>8</w:t>
            </w:r>
            <w:r w:rsidR="009D1F0A">
              <w:rPr>
                <w:sz w:val="18"/>
                <w:szCs w:val="18"/>
              </w:rPr>
              <w:t>.</w:t>
            </w:r>
            <w:r w:rsidRPr="00150CCB">
              <w:rPr>
                <w:sz w:val="18"/>
                <w:szCs w:val="18"/>
              </w:rPr>
              <w:t>98</w:t>
            </w:r>
          </w:p>
        </w:tc>
        <w:tc>
          <w:tcPr>
            <w:tcW w:w="1535" w:type="dxa"/>
            <w:tcBorders>
              <w:top w:val="single" w:sz="4" w:space="0" w:color="auto"/>
              <w:bottom w:val="single" w:sz="4" w:space="0" w:color="auto"/>
            </w:tcBorders>
            <w:vAlign w:val="bottom"/>
          </w:tcPr>
          <w:p w14:paraId="40A1CB14" w14:textId="7811281D" w:rsidR="005D156B" w:rsidRPr="00150CCB" w:rsidRDefault="003B382D" w:rsidP="00A01585">
            <w:pPr>
              <w:spacing w:line="276" w:lineRule="auto"/>
              <w:rPr>
                <w:color w:val="000000"/>
                <w:sz w:val="18"/>
                <w:szCs w:val="18"/>
              </w:rPr>
            </w:pPr>
            <w:r w:rsidRPr="00150CCB">
              <w:rPr>
                <w:color w:val="000000"/>
                <w:sz w:val="18"/>
                <w:szCs w:val="18"/>
              </w:rPr>
              <w:t>30</w:t>
            </w:r>
            <w:r w:rsidR="009D1F0A">
              <w:rPr>
                <w:color w:val="000000"/>
                <w:sz w:val="18"/>
                <w:szCs w:val="18"/>
              </w:rPr>
              <w:t>.</w:t>
            </w:r>
            <w:r w:rsidRPr="00150CCB">
              <w:rPr>
                <w:color w:val="000000"/>
                <w:sz w:val="18"/>
                <w:szCs w:val="18"/>
              </w:rPr>
              <w:t>17</w:t>
            </w:r>
          </w:p>
        </w:tc>
        <w:tc>
          <w:tcPr>
            <w:tcW w:w="1660" w:type="dxa"/>
            <w:tcBorders>
              <w:top w:val="single" w:sz="4" w:space="0" w:color="auto"/>
              <w:bottom w:val="single" w:sz="4" w:space="0" w:color="auto"/>
            </w:tcBorders>
            <w:vAlign w:val="bottom"/>
          </w:tcPr>
          <w:p w14:paraId="19F890B0" w14:textId="48C93AE4"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27</w:t>
            </w:r>
          </w:p>
        </w:tc>
        <w:tc>
          <w:tcPr>
            <w:tcW w:w="1560" w:type="dxa"/>
            <w:tcBorders>
              <w:top w:val="single" w:sz="4" w:space="0" w:color="auto"/>
              <w:bottom w:val="single" w:sz="4" w:space="0" w:color="auto"/>
              <w:right w:val="nil"/>
            </w:tcBorders>
            <w:vAlign w:val="bottom"/>
          </w:tcPr>
          <w:p w14:paraId="6FD38248" w14:textId="716CD23F"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06473D27" w14:textId="77777777" w:rsidTr="006A3565">
        <w:trPr>
          <w:trHeight w:val="300"/>
        </w:trPr>
        <w:tc>
          <w:tcPr>
            <w:tcW w:w="1277" w:type="dxa"/>
            <w:tcBorders>
              <w:top w:val="single" w:sz="4" w:space="0" w:color="auto"/>
              <w:left w:val="nil"/>
              <w:bottom w:val="single" w:sz="4" w:space="0" w:color="auto"/>
            </w:tcBorders>
            <w:vAlign w:val="center"/>
          </w:tcPr>
          <w:p w14:paraId="6A9B4834"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622DCFF3" w14:textId="77777777" w:rsidR="005D156B" w:rsidRPr="00150CCB" w:rsidRDefault="005D156B" w:rsidP="00A01585">
            <w:pPr>
              <w:spacing w:line="276" w:lineRule="auto"/>
              <w:rPr>
                <w:color w:val="000000"/>
                <w:sz w:val="18"/>
                <w:szCs w:val="18"/>
              </w:rPr>
            </w:pPr>
            <w:r w:rsidRPr="00150CCB">
              <w:rPr>
                <w:sz w:val="18"/>
                <w:szCs w:val="18"/>
              </w:rPr>
              <w:t>Folic acid</w:t>
            </w:r>
          </w:p>
        </w:tc>
        <w:tc>
          <w:tcPr>
            <w:tcW w:w="1948" w:type="dxa"/>
            <w:tcBorders>
              <w:top w:val="single" w:sz="4" w:space="0" w:color="auto"/>
              <w:bottom w:val="single" w:sz="4" w:space="0" w:color="auto"/>
            </w:tcBorders>
            <w:vAlign w:val="center"/>
          </w:tcPr>
          <w:p w14:paraId="128F8E0C" w14:textId="5AA63108" w:rsidR="005D156B" w:rsidRPr="00150CCB" w:rsidRDefault="005D156B" w:rsidP="00A01585">
            <w:pPr>
              <w:spacing w:line="276" w:lineRule="auto"/>
              <w:rPr>
                <w:color w:val="000000"/>
                <w:sz w:val="18"/>
                <w:szCs w:val="18"/>
              </w:rPr>
            </w:pPr>
            <w:r w:rsidRPr="00150CCB">
              <w:rPr>
                <w:sz w:val="18"/>
                <w:szCs w:val="18"/>
              </w:rPr>
              <w:t>2</w:t>
            </w:r>
            <w:r w:rsidR="009D1F0A">
              <w:rPr>
                <w:sz w:val="18"/>
                <w:szCs w:val="18"/>
              </w:rPr>
              <w:t>.</w:t>
            </w:r>
            <w:r w:rsidRPr="00150CCB">
              <w:rPr>
                <w:sz w:val="18"/>
                <w:szCs w:val="18"/>
              </w:rPr>
              <w:t>65</w:t>
            </w:r>
          </w:p>
        </w:tc>
        <w:tc>
          <w:tcPr>
            <w:tcW w:w="1535" w:type="dxa"/>
            <w:tcBorders>
              <w:top w:val="single" w:sz="4" w:space="0" w:color="auto"/>
              <w:bottom w:val="single" w:sz="4" w:space="0" w:color="auto"/>
            </w:tcBorders>
            <w:vAlign w:val="bottom"/>
          </w:tcPr>
          <w:p w14:paraId="18F6CBF9" w14:textId="7550280D" w:rsidR="005D156B" w:rsidRPr="00150CCB" w:rsidRDefault="003B382D" w:rsidP="00A01585">
            <w:pPr>
              <w:spacing w:line="276" w:lineRule="auto"/>
              <w:rPr>
                <w:color w:val="000000"/>
                <w:sz w:val="18"/>
                <w:szCs w:val="18"/>
              </w:rPr>
            </w:pPr>
            <w:r w:rsidRPr="00150CCB">
              <w:rPr>
                <w:color w:val="000000"/>
                <w:sz w:val="18"/>
                <w:szCs w:val="18"/>
              </w:rPr>
              <w:t>51</w:t>
            </w:r>
            <w:r w:rsidR="009D1F0A">
              <w:rPr>
                <w:color w:val="000000"/>
                <w:sz w:val="18"/>
                <w:szCs w:val="18"/>
              </w:rPr>
              <w:t>.</w:t>
            </w:r>
            <w:r w:rsidRPr="00150CCB">
              <w:rPr>
                <w:color w:val="000000"/>
                <w:sz w:val="18"/>
                <w:szCs w:val="18"/>
              </w:rPr>
              <w:t>72</w:t>
            </w:r>
          </w:p>
        </w:tc>
        <w:tc>
          <w:tcPr>
            <w:tcW w:w="1660" w:type="dxa"/>
            <w:tcBorders>
              <w:top w:val="single" w:sz="4" w:space="0" w:color="auto"/>
              <w:bottom w:val="single" w:sz="4" w:space="0" w:color="auto"/>
            </w:tcBorders>
            <w:vAlign w:val="bottom"/>
          </w:tcPr>
          <w:p w14:paraId="4EFBDD3B" w14:textId="49636372"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14</w:t>
            </w:r>
          </w:p>
        </w:tc>
        <w:tc>
          <w:tcPr>
            <w:tcW w:w="1560" w:type="dxa"/>
            <w:tcBorders>
              <w:top w:val="single" w:sz="4" w:space="0" w:color="auto"/>
              <w:bottom w:val="single" w:sz="4" w:space="0" w:color="auto"/>
              <w:right w:val="nil"/>
            </w:tcBorders>
            <w:vAlign w:val="bottom"/>
          </w:tcPr>
          <w:p w14:paraId="2F630F1B" w14:textId="4589DB04"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115114BA" w14:textId="77777777" w:rsidTr="006A3565">
        <w:trPr>
          <w:trHeight w:val="300"/>
        </w:trPr>
        <w:tc>
          <w:tcPr>
            <w:tcW w:w="1277" w:type="dxa"/>
            <w:tcBorders>
              <w:top w:val="single" w:sz="4" w:space="0" w:color="auto"/>
              <w:left w:val="nil"/>
              <w:bottom w:val="single" w:sz="4" w:space="0" w:color="auto"/>
            </w:tcBorders>
            <w:vAlign w:val="center"/>
          </w:tcPr>
          <w:p w14:paraId="7601B970"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3B33E756" w14:textId="77777777" w:rsidR="005D156B" w:rsidRPr="00150CCB" w:rsidRDefault="005D156B" w:rsidP="00A01585">
            <w:pPr>
              <w:spacing w:line="276" w:lineRule="auto"/>
              <w:rPr>
                <w:color w:val="000000"/>
                <w:sz w:val="18"/>
                <w:szCs w:val="18"/>
              </w:rPr>
            </w:pPr>
            <w:proofErr w:type="spellStart"/>
            <w:r w:rsidRPr="00150CCB">
              <w:rPr>
                <w:sz w:val="18"/>
                <w:szCs w:val="18"/>
              </w:rPr>
              <w:t>i</w:t>
            </w:r>
            <w:proofErr w:type="spellEnd"/>
            <w:r w:rsidRPr="00150CCB">
              <w:rPr>
                <w:sz w:val="18"/>
                <w:szCs w:val="18"/>
              </w:rPr>
              <w:t>-Inositol</w:t>
            </w:r>
          </w:p>
        </w:tc>
        <w:tc>
          <w:tcPr>
            <w:tcW w:w="1948" w:type="dxa"/>
            <w:tcBorders>
              <w:top w:val="single" w:sz="4" w:space="0" w:color="auto"/>
              <w:bottom w:val="single" w:sz="4" w:space="0" w:color="auto"/>
            </w:tcBorders>
            <w:vAlign w:val="center"/>
          </w:tcPr>
          <w:p w14:paraId="513EAC94" w14:textId="3038889B" w:rsidR="005D156B" w:rsidRPr="00150CCB" w:rsidRDefault="005D156B" w:rsidP="00A01585">
            <w:pPr>
              <w:spacing w:line="276" w:lineRule="auto"/>
              <w:rPr>
                <w:color w:val="000000"/>
                <w:sz w:val="18"/>
                <w:szCs w:val="18"/>
              </w:rPr>
            </w:pPr>
            <w:r w:rsidRPr="00150CCB">
              <w:rPr>
                <w:sz w:val="18"/>
                <w:szCs w:val="18"/>
              </w:rPr>
              <w:t>12</w:t>
            </w:r>
            <w:r w:rsidR="009D1F0A">
              <w:rPr>
                <w:sz w:val="18"/>
                <w:szCs w:val="18"/>
              </w:rPr>
              <w:t>.</w:t>
            </w:r>
            <w:r w:rsidRPr="00150CCB">
              <w:rPr>
                <w:sz w:val="18"/>
                <w:szCs w:val="18"/>
              </w:rPr>
              <w:t>6</w:t>
            </w:r>
          </w:p>
        </w:tc>
        <w:tc>
          <w:tcPr>
            <w:tcW w:w="1535" w:type="dxa"/>
            <w:tcBorders>
              <w:top w:val="single" w:sz="4" w:space="0" w:color="auto"/>
              <w:bottom w:val="single" w:sz="4" w:space="0" w:color="auto"/>
            </w:tcBorders>
            <w:vAlign w:val="bottom"/>
          </w:tcPr>
          <w:p w14:paraId="0B49D7CE" w14:textId="5EF41D63" w:rsidR="005D156B" w:rsidRPr="00150CCB" w:rsidRDefault="003B382D" w:rsidP="00A01585">
            <w:pPr>
              <w:spacing w:line="276" w:lineRule="auto"/>
              <w:rPr>
                <w:color w:val="000000"/>
                <w:sz w:val="18"/>
                <w:szCs w:val="18"/>
              </w:rPr>
            </w:pPr>
            <w:r w:rsidRPr="00150CCB">
              <w:rPr>
                <w:color w:val="000000"/>
                <w:sz w:val="18"/>
                <w:szCs w:val="18"/>
              </w:rPr>
              <w:t>12</w:t>
            </w:r>
            <w:r w:rsidR="009D1F0A">
              <w:rPr>
                <w:color w:val="000000"/>
                <w:sz w:val="18"/>
                <w:szCs w:val="18"/>
              </w:rPr>
              <w:t>.</w:t>
            </w:r>
            <w:r w:rsidRPr="00150CCB">
              <w:rPr>
                <w:color w:val="000000"/>
                <w:sz w:val="18"/>
                <w:szCs w:val="18"/>
              </w:rPr>
              <w:t>93</w:t>
            </w:r>
          </w:p>
        </w:tc>
        <w:tc>
          <w:tcPr>
            <w:tcW w:w="1660" w:type="dxa"/>
            <w:tcBorders>
              <w:top w:val="single" w:sz="4" w:space="0" w:color="auto"/>
              <w:bottom w:val="single" w:sz="4" w:space="0" w:color="auto"/>
            </w:tcBorders>
            <w:vAlign w:val="bottom"/>
          </w:tcPr>
          <w:p w14:paraId="2AE8B841" w14:textId="7AFD205B"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16</w:t>
            </w:r>
          </w:p>
        </w:tc>
        <w:tc>
          <w:tcPr>
            <w:tcW w:w="1560" w:type="dxa"/>
            <w:tcBorders>
              <w:top w:val="single" w:sz="4" w:space="0" w:color="auto"/>
              <w:bottom w:val="single" w:sz="4" w:space="0" w:color="auto"/>
              <w:right w:val="nil"/>
            </w:tcBorders>
            <w:vAlign w:val="bottom"/>
          </w:tcPr>
          <w:p w14:paraId="3CF154DA" w14:textId="3A990466"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0DC45675" w14:textId="77777777" w:rsidTr="006A3565">
        <w:trPr>
          <w:trHeight w:val="300"/>
        </w:trPr>
        <w:tc>
          <w:tcPr>
            <w:tcW w:w="1277" w:type="dxa"/>
            <w:tcBorders>
              <w:top w:val="single" w:sz="4" w:space="0" w:color="auto"/>
              <w:left w:val="nil"/>
              <w:bottom w:val="single" w:sz="4" w:space="0" w:color="auto"/>
            </w:tcBorders>
            <w:vAlign w:val="center"/>
          </w:tcPr>
          <w:p w14:paraId="6E94DBC4"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FBFD0E2" w14:textId="77777777" w:rsidR="005D156B" w:rsidRPr="00150CCB" w:rsidRDefault="005D156B" w:rsidP="00A01585">
            <w:pPr>
              <w:spacing w:line="276" w:lineRule="auto"/>
              <w:rPr>
                <w:color w:val="000000"/>
                <w:sz w:val="18"/>
                <w:szCs w:val="18"/>
              </w:rPr>
            </w:pPr>
            <w:r w:rsidRPr="00150CCB">
              <w:rPr>
                <w:sz w:val="18"/>
                <w:szCs w:val="18"/>
              </w:rPr>
              <w:t>Niacinamide</w:t>
            </w:r>
          </w:p>
        </w:tc>
        <w:tc>
          <w:tcPr>
            <w:tcW w:w="1948" w:type="dxa"/>
            <w:tcBorders>
              <w:top w:val="single" w:sz="4" w:space="0" w:color="auto"/>
              <w:bottom w:val="single" w:sz="4" w:space="0" w:color="auto"/>
            </w:tcBorders>
            <w:vAlign w:val="center"/>
          </w:tcPr>
          <w:p w14:paraId="5CBD507B" w14:textId="16AE4AD3" w:rsidR="005D156B" w:rsidRPr="00150CCB" w:rsidRDefault="005D156B" w:rsidP="00A01585">
            <w:pPr>
              <w:spacing w:line="276" w:lineRule="auto"/>
              <w:rPr>
                <w:color w:val="000000"/>
                <w:sz w:val="18"/>
                <w:szCs w:val="18"/>
              </w:rPr>
            </w:pPr>
            <w:r w:rsidRPr="00150CCB">
              <w:rPr>
                <w:sz w:val="18"/>
                <w:szCs w:val="18"/>
              </w:rPr>
              <w:t>2</w:t>
            </w:r>
            <w:r w:rsidR="009D1F0A">
              <w:rPr>
                <w:sz w:val="18"/>
                <w:szCs w:val="18"/>
              </w:rPr>
              <w:t>.</w:t>
            </w:r>
            <w:r w:rsidRPr="00150CCB">
              <w:rPr>
                <w:sz w:val="18"/>
                <w:szCs w:val="18"/>
              </w:rPr>
              <w:t>02</w:t>
            </w:r>
          </w:p>
        </w:tc>
        <w:tc>
          <w:tcPr>
            <w:tcW w:w="1535" w:type="dxa"/>
            <w:tcBorders>
              <w:top w:val="single" w:sz="4" w:space="0" w:color="auto"/>
              <w:bottom w:val="single" w:sz="4" w:space="0" w:color="auto"/>
            </w:tcBorders>
            <w:vAlign w:val="bottom"/>
          </w:tcPr>
          <w:p w14:paraId="61B91DA1" w14:textId="414FF676" w:rsidR="005D156B" w:rsidRPr="00150CCB" w:rsidRDefault="003B382D" w:rsidP="00A01585">
            <w:pPr>
              <w:spacing w:line="276" w:lineRule="auto"/>
              <w:rPr>
                <w:color w:val="000000"/>
                <w:sz w:val="18"/>
                <w:szCs w:val="18"/>
              </w:rPr>
            </w:pPr>
            <w:r w:rsidRPr="00150CCB">
              <w:rPr>
                <w:color w:val="000000"/>
                <w:sz w:val="18"/>
                <w:szCs w:val="18"/>
              </w:rPr>
              <w:t>6</w:t>
            </w:r>
            <w:r w:rsidR="009D1F0A">
              <w:rPr>
                <w:color w:val="000000"/>
                <w:sz w:val="18"/>
                <w:szCs w:val="18"/>
              </w:rPr>
              <w:t>.</w:t>
            </w:r>
            <w:r w:rsidRPr="00150CCB">
              <w:rPr>
                <w:color w:val="000000"/>
                <w:sz w:val="18"/>
                <w:szCs w:val="18"/>
              </w:rPr>
              <w:t>03</w:t>
            </w:r>
          </w:p>
        </w:tc>
        <w:tc>
          <w:tcPr>
            <w:tcW w:w="1660" w:type="dxa"/>
            <w:tcBorders>
              <w:top w:val="single" w:sz="4" w:space="0" w:color="auto"/>
              <w:bottom w:val="single" w:sz="4" w:space="0" w:color="auto"/>
            </w:tcBorders>
            <w:vAlign w:val="bottom"/>
          </w:tcPr>
          <w:p w14:paraId="15B2A26D" w14:textId="561DB336"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01</w:t>
            </w:r>
          </w:p>
        </w:tc>
        <w:tc>
          <w:tcPr>
            <w:tcW w:w="1560" w:type="dxa"/>
            <w:tcBorders>
              <w:top w:val="single" w:sz="4" w:space="0" w:color="auto"/>
              <w:bottom w:val="single" w:sz="4" w:space="0" w:color="auto"/>
              <w:right w:val="nil"/>
            </w:tcBorders>
            <w:vAlign w:val="bottom"/>
          </w:tcPr>
          <w:p w14:paraId="010DE985" w14:textId="2768361D"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2ED04088" w14:textId="77777777" w:rsidTr="006A3565">
        <w:trPr>
          <w:trHeight w:val="300"/>
        </w:trPr>
        <w:tc>
          <w:tcPr>
            <w:tcW w:w="1277" w:type="dxa"/>
            <w:tcBorders>
              <w:top w:val="single" w:sz="4" w:space="0" w:color="auto"/>
              <w:left w:val="nil"/>
              <w:bottom w:val="single" w:sz="4" w:space="0" w:color="auto"/>
            </w:tcBorders>
            <w:vAlign w:val="center"/>
          </w:tcPr>
          <w:p w14:paraId="40357064"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5D257FE9" w14:textId="77777777" w:rsidR="005D156B" w:rsidRPr="00150CCB" w:rsidRDefault="005D156B" w:rsidP="00A01585">
            <w:pPr>
              <w:spacing w:line="276" w:lineRule="auto"/>
              <w:rPr>
                <w:color w:val="000000"/>
                <w:sz w:val="18"/>
                <w:szCs w:val="18"/>
              </w:rPr>
            </w:pPr>
            <w:r w:rsidRPr="00150CCB">
              <w:rPr>
                <w:sz w:val="18"/>
                <w:szCs w:val="18"/>
              </w:rPr>
              <w:t>Pyridoxal HCl</w:t>
            </w:r>
          </w:p>
        </w:tc>
        <w:tc>
          <w:tcPr>
            <w:tcW w:w="1948" w:type="dxa"/>
            <w:tcBorders>
              <w:top w:val="single" w:sz="4" w:space="0" w:color="auto"/>
              <w:bottom w:val="single" w:sz="4" w:space="0" w:color="auto"/>
            </w:tcBorders>
            <w:vAlign w:val="center"/>
          </w:tcPr>
          <w:p w14:paraId="02A8EC0F" w14:textId="77777777" w:rsidR="005D156B" w:rsidRPr="00150CCB" w:rsidRDefault="005D156B" w:rsidP="00A01585">
            <w:pPr>
              <w:spacing w:line="276" w:lineRule="auto"/>
              <w:rPr>
                <w:color w:val="000000"/>
                <w:sz w:val="18"/>
                <w:szCs w:val="18"/>
              </w:rPr>
            </w:pPr>
            <w:r w:rsidRPr="00150CCB">
              <w:rPr>
                <w:sz w:val="18"/>
                <w:szCs w:val="18"/>
              </w:rPr>
              <w:t>2</w:t>
            </w:r>
          </w:p>
        </w:tc>
        <w:tc>
          <w:tcPr>
            <w:tcW w:w="1535" w:type="dxa"/>
            <w:tcBorders>
              <w:top w:val="single" w:sz="4" w:space="0" w:color="auto"/>
              <w:bottom w:val="single" w:sz="4" w:space="0" w:color="auto"/>
            </w:tcBorders>
            <w:vAlign w:val="bottom"/>
          </w:tcPr>
          <w:p w14:paraId="07A41492" w14:textId="269C79E3" w:rsidR="005D156B" w:rsidRPr="00150CCB" w:rsidRDefault="003B382D" w:rsidP="00A01585">
            <w:pPr>
              <w:spacing w:line="276" w:lineRule="auto"/>
              <w:rPr>
                <w:color w:val="000000"/>
                <w:sz w:val="18"/>
                <w:szCs w:val="18"/>
              </w:rPr>
            </w:pPr>
            <w:r w:rsidRPr="00150CCB">
              <w:rPr>
                <w:color w:val="000000"/>
                <w:sz w:val="18"/>
                <w:szCs w:val="18"/>
              </w:rPr>
              <w:t>21</w:t>
            </w:r>
            <w:r w:rsidR="009D1F0A">
              <w:rPr>
                <w:color w:val="000000"/>
                <w:sz w:val="18"/>
                <w:szCs w:val="18"/>
              </w:rPr>
              <w:t>.</w:t>
            </w:r>
            <w:r w:rsidRPr="00150CCB">
              <w:rPr>
                <w:color w:val="000000"/>
                <w:sz w:val="18"/>
                <w:szCs w:val="18"/>
              </w:rPr>
              <w:t>55</w:t>
            </w:r>
          </w:p>
        </w:tc>
        <w:tc>
          <w:tcPr>
            <w:tcW w:w="1660" w:type="dxa"/>
            <w:tcBorders>
              <w:top w:val="single" w:sz="4" w:space="0" w:color="auto"/>
              <w:bottom w:val="single" w:sz="4" w:space="0" w:color="auto"/>
            </w:tcBorders>
            <w:vAlign w:val="bottom"/>
          </w:tcPr>
          <w:p w14:paraId="3CB5D465" w14:textId="0B9C9C06"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04</w:t>
            </w:r>
          </w:p>
        </w:tc>
        <w:tc>
          <w:tcPr>
            <w:tcW w:w="1560" w:type="dxa"/>
            <w:tcBorders>
              <w:top w:val="single" w:sz="4" w:space="0" w:color="auto"/>
              <w:bottom w:val="single" w:sz="4" w:space="0" w:color="auto"/>
              <w:right w:val="nil"/>
            </w:tcBorders>
            <w:vAlign w:val="bottom"/>
          </w:tcPr>
          <w:p w14:paraId="26A1F8BD" w14:textId="13AA3E52"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5E1645A3" w14:textId="77777777" w:rsidTr="006A3565">
        <w:trPr>
          <w:trHeight w:val="300"/>
        </w:trPr>
        <w:tc>
          <w:tcPr>
            <w:tcW w:w="1277" w:type="dxa"/>
            <w:tcBorders>
              <w:top w:val="single" w:sz="4" w:space="0" w:color="auto"/>
              <w:left w:val="nil"/>
              <w:bottom w:val="single" w:sz="4" w:space="0" w:color="auto"/>
            </w:tcBorders>
            <w:vAlign w:val="center"/>
          </w:tcPr>
          <w:p w14:paraId="06485B08"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20D8E92C" w14:textId="77777777" w:rsidR="005D156B" w:rsidRPr="00150CCB" w:rsidRDefault="005D156B" w:rsidP="00A01585">
            <w:pPr>
              <w:spacing w:line="276" w:lineRule="auto"/>
              <w:rPr>
                <w:color w:val="000000"/>
                <w:sz w:val="18"/>
                <w:szCs w:val="18"/>
              </w:rPr>
            </w:pPr>
            <w:r w:rsidRPr="00150CCB">
              <w:rPr>
                <w:sz w:val="18"/>
                <w:szCs w:val="18"/>
              </w:rPr>
              <w:t>Pyridoxine HCl</w:t>
            </w:r>
          </w:p>
        </w:tc>
        <w:tc>
          <w:tcPr>
            <w:tcW w:w="1948" w:type="dxa"/>
            <w:tcBorders>
              <w:top w:val="single" w:sz="4" w:space="0" w:color="auto"/>
              <w:bottom w:val="single" w:sz="4" w:space="0" w:color="auto"/>
            </w:tcBorders>
            <w:vAlign w:val="center"/>
          </w:tcPr>
          <w:p w14:paraId="3C75F75B" w14:textId="0BE470F9"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031</w:t>
            </w:r>
          </w:p>
        </w:tc>
        <w:tc>
          <w:tcPr>
            <w:tcW w:w="1535" w:type="dxa"/>
            <w:tcBorders>
              <w:top w:val="single" w:sz="4" w:space="0" w:color="auto"/>
              <w:bottom w:val="single" w:sz="4" w:space="0" w:color="auto"/>
            </w:tcBorders>
            <w:vAlign w:val="bottom"/>
          </w:tcPr>
          <w:p w14:paraId="384D8577" w14:textId="75E2491B" w:rsidR="005D156B" w:rsidRPr="00150CCB" w:rsidRDefault="003B382D" w:rsidP="00A01585">
            <w:pPr>
              <w:spacing w:line="276" w:lineRule="auto"/>
              <w:rPr>
                <w:color w:val="000000"/>
                <w:sz w:val="18"/>
                <w:szCs w:val="18"/>
              </w:rPr>
            </w:pPr>
            <w:r w:rsidRPr="00150CCB">
              <w:rPr>
                <w:color w:val="000000"/>
                <w:sz w:val="18"/>
                <w:szCs w:val="18"/>
              </w:rPr>
              <w:t>25</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1105F090" w14:textId="0BAB67E1"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00</w:t>
            </w:r>
          </w:p>
        </w:tc>
        <w:tc>
          <w:tcPr>
            <w:tcW w:w="1560" w:type="dxa"/>
            <w:tcBorders>
              <w:top w:val="single" w:sz="4" w:space="0" w:color="auto"/>
              <w:bottom w:val="single" w:sz="4" w:space="0" w:color="auto"/>
              <w:right w:val="nil"/>
            </w:tcBorders>
            <w:vAlign w:val="bottom"/>
          </w:tcPr>
          <w:p w14:paraId="2BEA7EFC" w14:textId="6E80D5FC"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40556FF3" w14:textId="77777777" w:rsidTr="006A3565">
        <w:trPr>
          <w:trHeight w:val="300"/>
        </w:trPr>
        <w:tc>
          <w:tcPr>
            <w:tcW w:w="1277" w:type="dxa"/>
            <w:tcBorders>
              <w:top w:val="single" w:sz="4" w:space="0" w:color="auto"/>
              <w:left w:val="nil"/>
              <w:bottom w:val="single" w:sz="4" w:space="0" w:color="auto"/>
            </w:tcBorders>
            <w:vAlign w:val="center"/>
          </w:tcPr>
          <w:p w14:paraId="177A71FB"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4F737603" w14:textId="77777777" w:rsidR="005D156B" w:rsidRPr="00150CCB" w:rsidRDefault="005D156B" w:rsidP="00A01585">
            <w:pPr>
              <w:spacing w:line="276" w:lineRule="auto"/>
              <w:rPr>
                <w:color w:val="000000"/>
                <w:sz w:val="18"/>
                <w:szCs w:val="18"/>
              </w:rPr>
            </w:pPr>
            <w:r w:rsidRPr="00150CCB">
              <w:rPr>
                <w:sz w:val="18"/>
                <w:szCs w:val="18"/>
              </w:rPr>
              <w:t>Riboflavin</w:t>
            </w:r>
          </w:p>
        </w:tc>
        <w:tc>
          <w:tcPr>
            <w:tcW w:w="1948" w:type="dxa"/>
            <w:tcBorders>
              <w:top w:val="single" w:sz="4" w:space="0" w:color="auto"/>
              <w:bottom w:val="single" w:sz="4" w:space="0" w:color="auto"/>
            </w:tcBorders>
            <w:vAlign w:val="center"/>
          </w:tcPr>
          <w:p w14:paraId="1B83240A" w14:textId="4D1AB7C8"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219</w:t>
            </w:r>
          </w:p>
        </w:tc>
        <w:tc>
          <w:tcPr>
            <w:tcW w:w="1535" w:type="dxa"/>
            <w:tcBorders>
              <w:top w:val="single" w:sz="4" w:space="0" w:color="auto"/>
              <w:bottom w:val="single" w:sz="4" w:space="0" w:color="auto"/>
            </w:tcBorders>
            <w:vAlign w:val="bottom"/>
          </w:tcPr>
          <w:p w14:paraId="52C6E9CD" w14:textId="1FFA7DCE" w:rsidR="005D156B" w:rsidRPr="00150CCB" w:rsidRDefault="003B382D" w:rsidP="00A01585">
            <w:pPr>
              <w:spacing w:line="276" w:lineRule="auto"/>
              <w:rPr>
                <w:color w:val="000000"/>
                <w:sz w:val="18"/>
                <w:szCs w:val="18"/>
              </w:rPr>
            </w:pPr>
            <w:r w:rsidRPr="00150CCB">
              <w:rPr>
                <w:color w:val="000000"/>
                <w:sz w:val="18"/>
                <w:szCs w:val="18"/>
              </w:rPr>
              <w:t>21</w:t>
            </w:r>
            <w:r w:rsidR="009D1F0A">
              <w:rPr>
                <w:color w:val="000000"/>
                <w:sz w:val="18"/>
                <w:szCs w:val="18"/>
              </w:rPr>
              <w:t>.</w:t>
            </w:r>
            <w:r w:rsidRPr="00150CCB">
              <w:rPr>
                <w:color w:val="000000"/>
                <w:sz w:val="18"/>
                <w:szCs w:val="18"/>
              </w:rPr>
              <w:t>55</w:t>
            </w:r>
          </w:p>
        </w:tc>
        <w:tc>
          <w:tcPr>
            <w:tcW w:w="1660" w:type="dxa"/>
            <w:tcBorders>
              <w:top w:val="single" w:sz="4" w:space="0" w:color="auto"/>
              <w:bottom w:val="single" w:sz="4" w:space="0" w:color="auto"/>
            </w:tcBorders>
            <w:vAlign w:val="bottom"/>
          </w:tcPr>
          <w:p w14:paraId="34042F98" w14:textId="3F3D55D9"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00</w:t>
            </w:r>
          </w:p>
        </w:tc>
        <w:tc>
          <w:tcPr>
            <w:tcW w:w="1560" w:type="dxa"/>
            <w:tcBorders>
              <w:top w:val="single" w:sz="4" w:space="0" w:color="auto"/>
              <w:bottom w:val="single" w:sz="4" w:space="0" w:color="auto"/>
              <w:right w:val="nil"/>
            </w:tcBorders>
            <w:vAlign w:val="bottom"/>
          </w:tcPr>
          <w:p w14:paraId="1FA2B70F" w14:textId="0D3FC089"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74B61B03" w14:textId="77777777" w:rsidTr="006A3565">
        <w:trPr>
          <w:trHeight w:val="300"/>
        </w:trPr>
        <w:tc>
          <w:tcPr>
            <w:tcW w:w="1277" w:type="dxa"/>
            <w:tcBorders>
              <w:top w:val="single" w:sz="4" w:space="0" w:color="auto"/>
              <w:left w:val="nil"/>
              <w:bottom w:val="single" w:sz="4" w:space="0" w:color="auto"/>
            </w:tcBorders>
            <w:vAlign w:val="center"/>
          </w:tcPr>
          <w:p w14:paraId="28B48B48"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31500001" w14:textId="77777777" w:rsidR="005D156B" w:rsidRPr="00150CCB" w:rsidRDefault="005D156B" w:rsidP="00A01585">
            <w:pPr>
              <w:spacing w:line="276" w:lineRule="auto"/>
              <w:rPr>
                <w:color w:val="000000"/>
                <w:sz w:val="18"/>
                <w:szCs w:val="18"/>
              </w:rPr>
            </w:pPr>
            <w:r w:rsidRPr="00150CCB">
              <w:rPr>
                <w:sz w:val="18"/>
                <w:szCs w:val="18"/>
              </w:rPr>
              <w:t>Thiamine HCl</w:t>
            </w:r>
          </w:p>
        </w:tc>
        <w:tc>
          <w:tcPr>
            <w:tcW w:w="1948" w:type="dxa"/>
            <w:tcBorders>
              <w:top w:val="single" w:sz="4" w:space="0" w:color="auto"/>
              <w:bottom w:val="single" w:sz="4" w:space="0" w:color="auto"/>
            </w:tcBorders>
            <w:vAlign w:val="center"/>
          </w:tcPr>
          <w:p w14:paraId="651CFEB4" w14:textId="1CE94F5D" w:rsidR="005D156B" w:rsidRPr="00150CCB" w:rsidRDefault="005D156B" w:rsidP="00A01585">
            <w:pPr>
              <w:spacing w:line="276" w:lineRule="auto"/>
              <w:rPr>
                <w:color w:val="000000"/>
                <w:sz w:val="18"/>
                <w:szCs w:val="18"/>
              </w:rPr>
            </w:pPr>
            <w:r w:rsidRPr="00150CCB">
              <w:rPr>
                <w:sz w:val="18"/>
                <w:szCs w:val="18"/>
              </w:rPr>
              <w:t>2</w:t>
            </w:r>
            <w:r w:rsidR="009D1F0A">
              <w:rPr>
                <w:sz w:val="18"/>
                <w:szCs w:val="18"/>
              </w:rPr>
              <w:t>.</w:t>
            </w:r>
            <w:r w:rsidRPr="00150CCB">
              <w:rPr>
                <w:sz w:val="18"/>
                <w:szCs w:val="18"/>
              </w:rPr>
              <w:t>17</w:t>
            </w:r>
          </w:p>
        </w:tc>
        <w:tc>
          <w:tcPr>
            <w:tcW w:w="1535" w:type="dxa"/>
            <w:tcBorders>
              <w:top w:val="single" w:sz="4" w:space="0" w:color="auto"/>
              <w:bottom w:val="single" w:sz="4" w:space="0" w:color="auto"/>
            </w:tcBorders>
            <w:vAlign w:val="bottom"/>
          </w:tcPr>
          <w:p w14:paraId="300BD3E4" w14:textId="4C66AF47" w:rsidR="005D156B" w:rsidRPr="00150CCB" w:rsidRDefault="003B382D" w:rsidP="00A01585">
            <w:pPr>
              <w:spacing w:line="276" w:lineRule="auto"/>
              <w:rPr>
                <w:color w:val="000000"/>
                <w:sz w:val="18"/>
                <w:szCs w:val="18"/>
              </w:rPr>
            </w:pPr>
            <w:r w:rsidRPr="00150CCB">
              <w:rPr>
                <w:color w:val="000000"/>
                <w:sz w:val="18"/>
                <w:szCs w:val="18"/>
              </w:rPr>
              <w:t>34</w:t>
            </w:r>
            <w:r w:rsidR="009D1F0A">
              <w:rPr>
                <w:color w:val="000000"/>
                <w:sz w:val="18"/>
                <w:szCs w:val="18"/>
              </w:rPr>
              <w:t>.</w:t>
            </w:r>
            <w:r w:rsidRPr="00150CCB">
              <w:rPr>
                <w:color w:val="000000"/>
                <w:sz w:val="18"/>
                <w:szCs w:val="18"/>
              </w:rPr>
              <w:t>48</w:t>
            </w:r>
          </w:p>
        </w:tc>
        <w:tc>
          <w:tcPr>
            <w:tcW w:w="1660" w:type="dxa"/>
            <w:tcBorders>
              <w:top w:val="single" w:sz="4" w:space="0" w:color="auto"/>
              <w:bottom w:val="single" w:sz="4" w:space="0" w:color="auto"/>
            </w:tcBorders>
            <w:vAlign w:val="bottom"/>
          </w:tcPr>
          <w:p w14:paraId="50CC988F" w14:textId="4C7843BD"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07</w:t>
            </w:r>
          </w:p>
        </w:tc>
        <w:tc>
          <w:tcPr>
            <w:tcW w:w="1560" w:type="dxa"/>
            <w:tcBorders>
              <w:top w:val="single" w:sz="4" w:space="0" w:color="auto"/>
              <w:bottom w:val="single" w:sz="4" w:space="0" w:color="auto"/>
              <w:right w:val="nil"/>
            </w:tcBorders>
            <w:vAlign w:val="bottom"/>
          </w:tcPr>
          <w:p w14:paraId="540591C5" w14:textId="6694B644"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C11792" w:rsidRPr="00150CCB" w14:paraId="644C6CC3" w14:textId="77777777" w:rsidTr="006A3565">
        <w:trPr>
          <w:trHeight w:val="300"/>
        </w:trPr>
        <w:tc>
          <w:tcPr>
            <w:tcW w:w="1277" w:type="dxa"/>
            <w:tcBorders>
              <w:top w:val="single" w:sz="4" w:space="0" w:color="auto"/>
              <w:left w:val="nil"/>
              <w:bottom w:val="single" w:sz="4" w:space="0" w:color="auto"/>
            </w:tcBorders>
            <w:vAlign w:val="center"/>
          </w:tcPr>
          <w:p w14:paraId="09374A3D" w14:textId="77777777" w:rsidR="005D156B" w:rsidRPr="00150CCB" w:rsidRDefault="005D156B" w:rsidP="00A01585">
            <w:pPr>
              <w:spacing w:line="276" w:lineRule="auto"/>
              <w:rPr>
                <w:sz w:val="18"/>
                <w:szCs w:val="18"/>
              </w:rPr>
            </w:pPr>
          </w:p>
        </w:tc>
        <w:tc>
          <w:tcPr>
            <w:tcW w:w="1944" w:type="dxa"/>
            <w:tcBorders>
              <w:top w:val="single" w:sz="4" w:space="0" w:color="auto"/>
              <w:bottom w:val="single" w:sz="4" w:space="0" w:color="auto"/>
            </w:tcBorders>
            <w:vAlign w:val="center"/>
          </w:tcPr>
          <w:p w14:paraId="2927BB49" w14:textId="77777777" w:rsidR="005D156B" w:rsidRPr="00150CCB" w:rsidRDefault="005D156B" w:rsidP="00A01585">
            <w:pPr>
              <w:spacing w:line="276" w:lineRule="auto"/>
              <w:rPr>
                <w:color w:val="000000"/>
                <w:sz w:val="18"/>
                <w:szCs w:val="18"/>
              </w:rPr>
            </w:pPr>
            <w:r w:rsidRPr="00150CCB">
              <w:rPr>
                <w:sz w:val="18"/>
                <w:szCs w:val="18"/>
              </w:rPr>
              <w:t>Vitamin B</w:t>
            </w:r>
            <w:r w:rsidRPr="00150CCB">
              <w:rPr>
                <w:rFonts w:ascii="Cambria Math" w:hAnsi="Cambria Math" w:cs="Cambria Math"/>
                <w:sz w:val="18"/>
                <w:szCs w:val="18"/>
              </w:rPr>
              <w:t>₁₂</w:t>
            </w:r>
          </w:p>
        </w:tc>
        <w:tc>
          <w:tcPr>
            <w:tcW w:w="1948" w:type="dxa"/>
            <w:tcBorders>
              <w:top w:val="single" w:sz="4" w:space="0" w:color="auto"/>
              <w:bottom w:val="single" w:sz="4" w:space="0" w:color="auto"/>
            </w:tcBorders>
            <w:vAlign w:val="center"/>
          </w:tcPr>
          <w:p w14:paraId="7448B10A" w14:textId="7E78FE84" w:rsidR="005D156B" w:rsidRPr="00150CCB" w:rsidRDefault="005D156B" w:rsidP="00A01585">
            <w:pPr>
              <w:spacing w:line="276" w:lineRule="auto"/>
              <w:rPr>
                <w:color w:val="000000"/>
                <w:sz w:val="18"/>
                <w:szCs w:val="18"/>
              </w:rPr>
            </w:pPr>
            <w:r w:rsidRPr="00150CCB">
              <w:rPr>
                <w:sz w:val="18"/>
                <w:szCs w:val="18"/>
              </w:rPr>
              <w:t>0</w:t>
            </w:r>
            <w:r w:rsidR="009D1F0A">
              <w:rPr>
                <w:sz w:val="18"/>
                <w:szCs w:val="18"/>
              </w:rPr>
              <w:t>.</w:t>
            </w:r>
            <w:r w:rsidRPr="00150CCB">
              <w:rPr>
                <w:sz w:val="18"/>
                <w:szCs w:val="18"/>
              </w:rPr>
              <w:t>68</w:t>
            </w:r>
          </w:p>
        </w:tc>
        <w:tc>
          <w:tcPr>
            <w:tcW w:w="1535" w:type="dxa"/>
            <w:tcBorders>
              <w:top w:val="single" w:sz="4" w:space="0" w:color="auto"/>
              <w:bottom w:val="single" w:sz="4" w:space="0" w:color="auto"/>
            </w:tcBorders>
            <w:vAlign w:val="bottom"/>
          </w:tcPr>
          <w:p w14:paraId="1AE31852" w14:textId="762566CB" w:rsidR="005D156B" w:rsidRPr="00150CCB" w:rsidRDefault="003B382D" w:rsidP="00A01585">
            <w:pPr>
              <w:spacing w:line="276" w:lineRule="auto"/>
              <w:rPr>
                <w:color w:val="000000"/>
                <w:sz w:val="18"/>
                <w:szCs w:val="18"/>
              </w:rPr>
            </w:pPr>
            <w:r w:rsidRPr="00150CCB">
              <w:rPr>
                <w:color w:val="000000"/>
                <w:sz w:val="18"/>
                <w:szCs w:val="18"/>
              </w:rPr>
              <w:t>12</w:t>
            </w:r>
            <w:r w:rsidR="009D1F0A">
              <w:rPr>
                <w:color w:val="000000"/>
                <w:sz w:val="18"/>
                <w:szCs w:val="18"/>
              </w:rPr>
              <w:t>.</w:t>
            </w:r>
            <w:r w:rsidRPr="00150CCB">
              <w:rPr>
                <w:color w:val="000000"/>
                <w:sz w:val="18"/>
                <w:szCs w:val="18"/>
              </w:rPr>
              <w:t>93</w:t>
            </w:r>
          </w:p>
        </w:tc>
        <w:tc>
          <w:tcPr>
            <w:tcW w:w="1660" w:type="dxa"/>
            <w:tcBorders>
              <w:top w:val="single" w:sz="4" w:space="0" w:color="auto"/>
              <w:bottom w:val="single" w:sz="4" w:space="0" w:color="auto"/>
            </w:tcBorders>
            <w:vAlign w:val="bottom"/>
          </w:tcPr>
          <w:p w14:paraId="1528D3C3" w14:textId="63370289" w:rsidR="005D156B" w:rsidRPr="00150CCB" w:rsidRDefault="005D156B"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3D5CBD" w:rsidRPr="00150CCB">
              <w:rPr>
                <w:color w:val="000000"/>
                <w:sz w:val="18"/>
                <w:szCs w:val="18"/>
              </w:rPr>
              <w:t>01</w:t>
            </w:r>
          </w:p>
        </w:tc>
        <w:tc>
          <w:tcPr>
            <w:tcW w:w="1560" w:type="dxa"/>
            <w:tcBorders>
              <w:top w:val="single" w:sz="4" w:space="0" w:color="auto"/>
              <w:bottom w:val="single" w:sz="4" w:space="0" w:color="auto"/>
              <w:right w:val="nil"/>
            </w:tcBorders>
            <w:vAlign w:val="bottom"/>
          </w:tcPr>
          <w:p w14:paraId="5A50AEBD" w14:textId="70D2A21A" w:rsidR="005D156B" w:rsidRPr="00150CCB" w:rsidRDefault="005D156B" w:rsidP="00A01585">
            <w:pPr>
              <w:spacing w:line="276" w:lineRule="auto"/>
              <w:rPr>
                <w:color w:val="000000"/>
                <w:sz w:val="18"/>
                <w:szCs w:val="18"/>
              </w:rPr>
            </w:pPr>
            <w:r w:rsidRPr="00150CCB">
              <w:rPr>
                <w:sz w:val="18"/>
                <w:szCs w:val="18"/>
              </w:rPr>
              <w:t>(Specht</w:t>
            </w:r>
            <w:r w:rsidR="009D1F0A">
              <w:rPr>
                <w:sz w:val="18"/>
                <w:szCs w:val="18"/>
              </w:rPr>
              <w:t>.</w:t>
            </w:r>
            <w:r w:rsidRPr="00150CCB">
              <w:rPr>
                <w:sz w:val="18"/>
                <w:szCs w:val="18"/>
              </w:rPr>
              <w:t xml:space="preserve"> 2020)</w:t>
            </w:r>
          </w:p>
        </w:tc>
      </w:tr>
      <w:tr w:rsidR="00BE33C0" w:rsidRPr="00150CCB" w14:paraId="552E4689" w14:textId="77777777" w:rsidTr="006A3565">
        <w:trPr>
          <w:trHeight w:val="300"/>
        </w:trPr>
        <w:tc>
          <w:tcPr>
            <w:tcW w:w="1277" w:type="dxa"/>
            <w:tcBorders>
              <w:top w:val="single" w:sz="4" w:space="0" w:color="auto"/>
              <w:left w:val="nil"/>
              <w:bottom w:val="single" w:sz="4" w:space="0" w:color="auto"/>
            </w:tcBorders>
            <w:vAlign w:val="bottom"/>
          </w:tcPr>
          <w:p w14:paraId="2DEDF01C" w14:textId="77777777" w:rsidR="00DD254F" w:rsidRPr="00150CCB" w:rsidRDefault="005D156B" w:rsidP="00A01585">
            <w:pPr>
              <w:spacing w:line="276" w:lineRule="auto"/>
              <w:rPr>
                <w:sz w:val="18"/>
                <w:szCs w:val="18"/>
              </w:rPr>
            </w:pPr>
            <w:r w:rsidRPr="00150CCB">
              <w:rPr>
                <w:sz w:val="18"/>
                <w:szCs w:val="18"/>
              </w:rPr>
              <w:t xml:space="preserve">Added </w:t>
            </w:r>
          </w:p>
          <w:p w14:paraId="62F56874" w14:textId="0B82A483" w:rsidR="005D156B" w:rsidRPr="00150CCB" w:rsidRDefault="005D156B" w:rsidP="00A01585">
            <w:pPr>
              <w:spacing w:line="276" w:lineRule="auto"/>
              <w:rPr>
                <w:color w:val="000000"/>
                <w:sz w:val="18"/>
                <w:szCs w:val="18"/>
              </w:rPr>
            </w:pPr>
            <w:r w:rsidRPr="00150CCB">
              <w:rPr>
                <w:sz w:val="18"/>
                <w:szCs w:val="18"/>
              </w:rPr>
              <w:t>components</w:t>
            </w:r>
          </w:p>
        </w:tc>
        <w:tc>
          <w:tcPr>
            <w:tcW w:w="1944" w:type="dxa"/>
            <w:tcBorders>
              <w:top w:val="single" w:sz="4" w:space="0" w:color="auto"/>
              <w:bottom w:val="single" w:sz="4" w:space="0" w:color="auto"/>
            </w:tcBorders>
            <w:vAlign w:val="bottom"/>
          </w:tcPr>
          <w:p w14:paraId="7BB50E64" w14:textId="77777777" w:rsidR="005D156B" w:rsidRPr="00150CCB" w:rsidRDefault="005D156B" w:rsidP="00A01585">
            <w:pPr>
              <w:spacing w:line="276" w:lineRule="auto"/>
              <w:rPr>
                <w:color w:val="000000"/>
                <w:sz w:val="18"/>
                <w:szCs w:val="18"/>
              </w:rPr>
            </w:pPr>
            <w:r w:rsidRPr="00150CCB">
              <w:rPr>
                <w:sz w:val="18"/>
                <w:szCs w:val="18"/>
              </w:rPr>
              <w:t>Methylcellulose</w:t>
            </w:r>
          </w:p>
        </w:tc>
        <w:tc>
          <w:tcPr>
            <w:tcW w:w="1948" w:type="dxa"/>
            <w:tcBorders>
              <w:top w:val="single" w:sz="4" w:space="0" w:color="auto"/>
              <w:bottom w:val="single" w:sz="4" w:space="0" w:color="auto"/>
            </w:tcBorders>
            <w:vAlign w:val="bottom"/>
          </w:tcPr>
          <w:p w14:paraId="6BF613E0" w14:textId="77777777" w:rsidR="005D156B" w:rsidRPr="00150CCB" w:rsidRDefault="005D156B" w:rsidP="00A01585">
            <w:pPr>
              <w:spacing w:line="276" w:lineRule="auto"/>
              <w:rPr>
                <w:color w:val="000000"/>
                <w:sz w:val="18"/>
                <w:szCs w:val="18"/>
              </w:rPr>
            </w:pPr>
            <w:r w:rsidRPr="00150CCB">
              <w:rPr>
                <w:sz w:val="18"/>
                <w:szCs w:val="18"/>
              </w:rPr>
              <w:t>300</w:t>
            </w:r>
          </w:p>
        </w:tc>
        <w:tc>
          <w:tcPr>
            <w:tcW w:w="1535" w:type="dxa"/>
            <w:tcBorders>
              <w:top w:val="single" w:sz="4" w:space="0" w:color="auto"/>
              <w:bottom w:val="single" w:sz="4" w:space="0" w:color="auto"/>
            </w:tcBorders>
            <w:vAlign w:val="bottom"/>
          </w:tcPr>
          <w:p w14:paraId="0225D3A3" w14:textId="6425D8F3"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86</w:t>
            </w:r>
          </w:p>
        </w:tc>
        <w:tc>
          <w:tcPr>
            <w:tcW w:w="1660" w:type="dxa"/>
            <w:tcBorders>
              <w:top w:val="single" w:sz="4" w:space="0" w:color="auto"/>
              <w:bottom w:val="single" w:sz="4" w:space="0" w:color="auto"/>
            </w:tcBorders>
            <w:vAlign w:val="bottom"/>
          </w:tcPr>
          <w:p w14:paraId="20803645" w14:textId="06DBB576"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26</w:t>
            </w:r>
          </w:p>
        </w:tc>
        <w:tc>
          <w:tcPr>
            <w:tcW w:w="1560" w:type="dxa"/>
            <w:tcBorders>
              <w:top w:val="single" w:sz="4" w:space="0" w:color="auto"/>
              <w:bottom w:val="single" w:sz="4" w:space="0" w:color="auto"/>
              <w:right w:val="nil"/>
            </w:tcBorders>
            <w:vAlign w:val="bottom"/>
          </w:tcPr>
          <w:p w14:paraId="6E120533" w14:textId="688ED4F8" w:rsidR="00F238E8" w:rsidRDefault="00F238E8" w:rsidP="00A01585">
            <w:pPr>
              <w:spacing w:line="276" w:lineRule="auto"/>
              <w:rPr>
                <w:sz w:val="18"/>
                <w:szCs w:val="18"/>
              </w:rPr>
            </w:pPr>
            <w:r>
              <w:rPr>
                <w:sz w:val="18"/>
                <w:szCs w:val="18"/>
              </w:rPr>
              <w:t xml:space="preserve">Methylcellulose </w:t>
            </w:r>
            <w:r w:rsidR="005D156B" w:rsidRPr="00150CCB">
              <w:rPr>
                <w:sz w:val="18"/>
                <w:szCs w:val="18"/>
              </w:rPr>
              <w:t xml:space="preserve">food grade; </w:t>
            </w:r>
          </w:p>
          <w:p w14:paraId="25E08110" w14:textId="77777777" w:rsidR="00F238E8" w:rsidRDefault="005D156B" w:rsidP="00A01585">
            <w:pPr>
              <w:spacing w:line="276" w:lineRule="auto"/>
              <w:rPr>
                <w:sz w:val="18"/>
                <w:szCs w:val="18"/>
              </w:rPr>
            </w:pPr>
            <w:r w:rsidRPr="00150CCB">
              <w:rPr>
                <w:sz w:val="18"/>
                <w:szCs w:val="18"/>
              </w:rPr>
              <w:t xml:space="preserve">Hunan </w:t>
            </w:r>
            <w:proofErr w:type="spellStart"/>
            <w:r w:rsidRPr="00150CCB">
              <w:rPr>
                <w:sz w:val="18"/>
                <w:szCs w:val="18"/>
              </w:rPr>
              <w:t>Sentai</w:t>
            </w:r>
            <w:proofErr w:type="spellEnd"/>
            <w:r w:rsidRPr="00150CCB">
              <w:rPr>
                <w:sz w:val="18"/>
                <w:szCs w:val="18"/>
              </w:rPr>
              <w:t xml:space="preserve"> </w:t>
            </w:r>
          </w:p>
          <w:p w14:paraId="71AEACF6" w14:textId="1FD86BB3" w:rsidR="005D156B" w:rsidRPr="00150CCB" w:rsidRDefault="005D156B" w:rsidP="00A01585">
            <w:pPr>
              <w:spacing w:line="276" w:lineRule="auto"/>
              <w:rPr>
                <w:color w:val="000000"/>
                <w:sz w:val="18"/>
                <w:szCs w:val="18"/>
              </w:rPr>
            </w:pPr>
            <w:r w:rsidRPr="00150CCB">
              <w:rPr>
                <w:sz w:val="18"/>
                <w:szCs w:val="18"/>
              </w:rPr>
              <w:t>Biotechnology Co. China)</w:t>
            </w:r>
          </w:p>
        </w:tc>
      </w:tr>
      <w:tr w:rsidR="00BE33C0" w:rsidRPr="00150CCB" w14:paraId="1DE5F228" w14:textId="77777777" w:rsidTr="006A3565">
        <w:trPr>
          <w:trHeight w:val="300"/>
        </w:trPr>
        <w:tc>
          <w:tcPr>
            <w:tcW w:w="1277" w:type="dxa"/>
            <w:tcBorders>
              <w:top w:val="single" w:sz="4" w:space="0" w:color="auto"/>
              <w:left w:val="nil"/>
              <w:bottom w:val="nil"/>
            </w:tcBorders>
            <w:vAlign w:val="bottom"/>
          </w:tcPr>
          <w:p w14:paraId="6B54E8A2" w14:textId="77777777" w:rsidR="005D156B" w:rsidRPr="00150CCB" w:rsidRDefault="005D156B" w:rsidP="00A01585">
            <w:pPr>
              <w:spacing w:line="276" w:lineRule="auto"/>
              <w:rPr>
                <w:sz w:val="18"/>
                <w:szCs w:val="18"/>
              </w:rPr>
            </w:pPr>
          </w:p>
        </w:tc>
        <w:tc>
          <w:tcPr>
            <w:tcW w:w="1944" w:type="dxa"/>
            <w:tcBorders>
              <w:top w:val="single" w:sz="4" w:space="0" w:color="auto"/>
              <w:bottom w:val="nil"/>
            </w:tcBorders>
            <w:vAlign w:val="bottom"/>
          </w:tcPr>
          <w:p w14:paraId="336D7A26" w14:textId="77777777" w:rsidR="005D156B" w:rsidRPr="00150CCB" w:rsidRDefault="005D156B" w:rsidP="00A01585">
            <w:pPr>
              <w:spacing w:line="276" w:lineRule="auto"/>
              <w:rPr>
                <w:color w:val="000000"/>
                <w:sz w:val="18"/>
                <w:szCs w:val="18"/>
              </w:rPr>
            </w:pPr>
            <w:r w:rsidRPr="00150CCB">
              <w:rPr>
                <w:sz w:val="18"/>
                <w:szCs w:val="18"/>
              </w:rPr>
              <w:t>Sodium-pyruvate</w:t>
            </w:r>
          </w:p>
        </w:tc>
        <w:tc>
          <w:tcPr>
            <w:tcW w:w="1948" w:type="dxa"/>
            <w:tcBorders>
              <w:top w:val="single" w:sz="4" w:space="0" w:color="auto"/>
              <w:bottom w:val="nil"/>
            </w:tcBorders>
            <w:vAlign w:val="bottom"/>
          </w:tcPr>
          <w:p w14:paraId="09F3E1D8" w14:textId="77777777" w:rsidR="005D156B" w:rsidRPr="00150CCB" w:rsidRDefault="005D156B" w:rsidP="00A01585">
            <w:pPr>
              <w:spacing w:line="276" w:lineRule="auto"/>
              <w:rPr>
                <w:color w:val="000000"/>
                <w:sz w:val="18"/>
                <w:szCs w:val="18"/>
              </w:rPr>
            </w:pPr>
            <w:r w:rsidRPr="00150CCB">
              <w:rPr>
                <w:sz w:val="18"/>
                <w:szCs w:val="18"/>
              </w:rPr>
              <w:t>1100</w:t>
            </w:r>
          </w:p>
        </w:tc>
        <w:tc>
          <w:tcPr>
            <w:tcW w:w="1535" w:type="dxa"/>
            <w:tcBorders>
              <w:top w:val="single" w:sz="4" w:space="0" w:color="auto"/>
              <w:bottom w:val="nil"/>
            </w:tcBorders>
            <w:vAlign w:val="bottom"/>
          </w:tcPr>
          <w:p w14:paraId="67728E4D" w14:textId="6F8C84A1" w:rsidR="005D156B" w:rsidRPr="00150CCB" w:rsidRDefault="003B382D" w:rsidP="00A01585">
            <w:pPr>
              <w:spacing w:line="276" w:lineRule="auto"/>
              <w:rPr>
                <w:color w:val="000000"/>
                <w:sz w:val="18"/>
                <w:szCs w:val="18"/>
              </w:rPr>
            </w:pPr>
            <w:r w:rsidRPr="00150CCB">
              <w:rPr>
                <w:color w:val="000000"/>
                <w:sz w:val="18"/>
                <w:szCs w:val="18"/>
              </w:rPr>
              <w:t>0</w:t>
            </w:r>
            <w:r w:rsidR="009D1F0A">
              <w:rPr>
                <w:color w:val="000000"/>
                <w:sz w:val="18"/>
                <w:szCs w:val="18"/>
              </w:rPr>
              <w:t>.</w:t>
            </w:r>
            <w:r w:rsidRPr="00150CCB">
              <w:rPr>
                <w:color w:val="000000"/>
                <w:sz w:val="18"/>
                <w:szCs w:val="18"/>
              </w:rPr>
              <w:t>22</w:t>
            </w:r>
          </w:p>
        </w:tc>
        <w:tc>
          <w:tcPr>
            <w:tcW w:w="1660" w:type="dxa"/>
            <w:tcBorders>
              <w:top w:val="single" w:sz="4" w:space="0" w:color="auto"/>
              <w:bottom w:val="nil"/>
            </w:tcBorders>
            <w:vAlign w:val="bottom"/>
          </w:tcPr>
          <w:p w14:paraId="7AB05F68" w14:textId="486B04A3" w:rsidR="005D156B" w:rsidRPr="00150CCB" w:rsidRDefault="003D5CBD" w:rsidP="00A01585">
            <w:pPr>
              <w:spacing w:line="276" w:lineRule="auto"/>
              <w:rPr>
                <w:rFonts w:eastAsia="Calibri"/>
                <w:color w:val="000000"/>
                <w:sz w:val="18"/>
                <w:szCs w:val="18"/>
              </w:rPr>
            </w:pPr>
            <w:r w:rsidRPr="00150CCB">
              <w:rPr>
                <w:color w:val="000000"/>
                <w:sz w:val="18"/>
                <w:szCs w:val="18"/>
              </w:rPr>
              <w:t>0</w:t>
            </w:r>
            <w:r w:rsidR="009D1F0A">
              <w:rPr>
                <w:color w:val="000000"/>
                <w:sz w:val="18"/>
                <w:szCs w:val="18"/>
              </w:rPr>
              <w:t>.</w:t>
            </w:r>
            <w:r w:rsidR="00E14436" w:rsidRPr="00150CCB">
              <w:rPr>
                <w:color w:val="000000"/>
                <w:sz w:val="18"/>
                <w:szCs w:val="18"/>
              </w:rPr>
              <w:t>24</w:t>
            </w:r>
          </w:p>
        </w:tc>
        <w:tc>
          <w:tcPr>
            <w:tcW w:w="1560" w:type="dxa"/>
            <w:tcBorders>
              <w:top w:val="single" w:sz="4" w:space="0" w:color="auto"/>
              <w:bottom w:val="nil"/>
              <w:right w:val="nil"/>
            </w:tcBorders>
            <w:vAlign w:val="bottom"/>
          </w:tcPr>
          <w:p w14:paraId="228F89CE" w14:textId="77777777" w:rsidR="00F238E8" w:rsidRDefault="00F238E8" w:rsidP="00A01585">
            <w:pPr>
              <w:spacing w:line="276" w:lineRule="auto"/>
              <w:rPr>
                <w:sz w:val="18"/>
                <w:szCs w:val="18"/>
              </w:rPr>
            </w:pPr>
            <w:r>
              <w:rPr>
                <w:sz w:val="18"/>
                <w:szCs w:val="18"/>
              </w:rPr>
              <w:t xml:space="preserve">Sodium </w:t>
            </w:r>
          </w:p>
          <w:p w14:paraId="77C8DB2B" w14:textId="77777777" w:rsidR="00F238E8" w:rsidRDefault="00F238E8" w:rsidP="00A01585">
            <w:pPr>
              <w:spacing w:line="276" w:lineRule="auto"/>
              <w:rPr>
                <w:sz w:val="18"/>
                <w:szCs w:val="18"/>
              </w:rPr>
            </w:pPr>
            <w:r>
              <w:rPr>
                <w:sz w:val="18"/>
                <w:szCs w:val="18"/>
              </w:rPr>
              <w:t>pyruvate 99%</w:t>
            </w:r>
          </w:p>
          <w:p w14:paraId="72352EAC" w14:textId="6F8CF3EF" w:rsidR="00F238E8" w:rsidRDefault="005D156B" w:rsidP="00A01585">
            <w:pPr>
              <w:spacing w:line="276" w:lineRule="auto"/>
              <w:rPr>
                <w:sz w:val="18"/>
                <w:szCs w:val="18"/>
              </w:rPr>
            </w:pPr>
            <w:r w:rsidRPr="00150CCB">
              <w:rPr>
                <w:sz w:val="18"/>
                <w:szCs w:val="18"/>
              </w:rPr>
              <w:t xml:space="preserve">food grade; </w:t>
            </w:r>
          </w:p>
          <w:p w14:paraId="1EF4F135" w14:textId="546CEFB7" w:rsidR="003D5CBD" w:rsidRPr="00150CCB" w:rsidRDefault="005D156B" w:rsidP="00A01585">
            <w:pPr>
              <w:spacing w:line="276" w:lineRule="auto"/>
              <w:rPr>
                <w:sz w:val="18"/>
                <w:szCs w:val="18"/>
              </w:rPr>
            </w:pPr>
            <w:r w:rsidRPr="00150CCB">
              <w:rPr>
                <w:sz w:val="18"/>
                <w:szCs w:val="18"/>
              </w:rPr>
              <w:t>Alibaba</w:t>
            </w:r>
            <w:r w:rsidR="009D1F0A">
              <w:rPr>
                <w:sz w:val="18"/>
                <w:szCs w:val="18"/>
              </w:rPr>
              <w:t>.</w:t>
            </w:r>
            <w:r w:rsidRPr="00150CCB">
              <w:rPr>
                <w:sz w:val="18"/>
                <w:szCs w:val="18"/>
              </w:rPr>
              <w:t xml:space="preserve"> </w:t>
            </w:r>
          </w:p>
          <w:p w14:paraId="5B491636" w14:textId="0DA21B10" w:rsidR="005D156B" w:rsidRPr="00150CCB" w:rsidRDefault="005D156B" w:rsidP="00A01585">
            <w:pPr>
              <w:spacing w:line="276" w:lineRule="auto"/>
              <w:rPr>
                <w:color w:val="000000"/>
                <w:sz w:val="18"/>
                <w:szCs w:val="18"/>
              </w:rPr>
            </w:pPr>
            <w:r w:rsidRPr="00150CCB">
              <w:rPr>
                <w:sz w:val="18"/>
                <w:szCs w:val="18"/>
              </w:rPr>
              <w:t>China</w:t>
            </w:r>
          </w:p>
        </w:tc>
      </w:tr>
    </w:tbl>
    <w:p w14:paraId="1987A886" w14:textId="3E40E909" w:rsidR="005D156B" w:rsidRPr="00150CCB" w:rsidRDefault="005D156B" w:rsidP="00A01585">
      <w:pPr>
        <w:spacing w:line="276" w:lineRule="auto"/>
      </w:pPr>
    </w:p>
    <w:p w14:paraId="0458D4CE" w14:textId="77777777" w:rsidR="005D156B" w:rsidRPr="00150CCB" w:rsidRDefault="005D156B" w:rsidP="00A01585">
      <w:pPr>
        <w:spacing w:line="276" w:lineRule="auto"/>
      </w:pPr>
    </w:p>
    <w:p w14:paraId="48663E3C" w14:textId="6323FB07" w:rsidR="005D156B" w:rsidRPr="00150CCB" w:rsidRDefault="005D156B" w:rsidP="00A01585">
      <w:pPr>
        <w:spacing w:line="276" w:lineRule="auto"/>
      </w:pPr>
    </w:p>
    <w:p w14:paraId="408D018D" w14:textId="31D2F409" w:rsidR="005D156B" w:rsidRPr="00150CCB" w:rsidRDefault="005D156B" w:rsidP="00A01585">
      <w:pPr>
        <w:spacing w:line="276" w:lineRule="auto"/>
      </w:pPr>
    </w:p>
    <w:p w14:paraId="78A79F3E" w14:textId="46C81FDF" w:rsidR="00024468" w:rsidRPr="002310D8" w:rsidRDefault="00363329" w:rsidP="00024468">
      <w:pPr>
        <w:pStyle w:val="Heading2"/>
      </w:pPr>
      <w:bookmarkStart w:id="167" w:name="_Toc212212244"/>
      <w:r>
        <w:t xml:space="preserve">Appendix B: </w:t>
      </w:r>
      <w:r w:rsidR="00024468" w:rsidRPr="002310D8">
        <w:t>Parameters</w:t>
      </w:r>
      <w:bookmarkEnd w:id="167"/>
    </w:p>
    <w:p w14:paraId="09F151C3" w14:textId="49AA04BC" w:rsidR="00B66608" w:rsidRPr="00B66608" w:rsidRDefault="00B66608" w:rsidP="00B66608">
      <w:r w:rsidRPr="00300146">
        <w:t xml:space="preserve">Table </w:t>
      </w:r>
      <w:r w:rsidR="00300146" w:rsidRPr="00300146">
        <w:t>8</w:t>
      </w:r>
      <w:r w:rsidR="00300146">
        <w:t>.</w:t>
      </w:r>
      <w:r>
        <w:t xml:space="preserve"> overview of the parameters used for calculations and the assumptions made.</w:t>
      </w:r>
    </w:p>
    <w:tbl>
      <w:tblPr>
        <w:tblStyle w:val="PlainTable2"/>
        <w:tblW w:w="9350" w:type="dxa"/>
        <w:tblLook w:val="04A0" w:firstRow="1" w:lastRow="0" w:firstColumn="1" w:lastColumn="0" w:noHBand="0" w:noVBand="1"/>
      </w:tblPr>
      <w:tblGrid>
        <w:gridCol w:w="1305"/>
        <w:gridCol w:w="1860"/>
        <w:gridCol w:w="1965"/>
        <w:gridCol w:w="4220"/>
      </w:tblGrid>
      <w:tr w:rsidR="00E710DF" w:rsidRPr="002310D8" w14:paraId="6773542F" w14:textId="77777777" w:rsidTr="006A3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33D0AD8A" w14:textId="77777777" w:rsidR="00E710DF" w:rsidRPr="002310D8" w:rsidRDefault="00E710DF">
            <w:r w:rsidRPr="002310D8">
              <w:t>Symbol</w:t>
            </w:r>
          </w:p>
        </w:tc>
        <w:tc>
          <w:tcPr>
            <w:tcW w:w="1860" w:type="dxa"/>
          </w:tcPr>
          <w:p w14:paraId="679E597A" w14:textId="77777777" w:rsidR="00E710DF" w:rsidRPr="002310D8" w:rsidRDefault="00E710DF">
            <w:pPr>
              <w:cnfStyle w:val="100000000000" w:firstRow="1" w:lastRow="0" w:firstColumn="0" w:lastColumn="0" w:oddVBand="0" w:evenVBand="0" w:oddHBand="0" w:evenHBand="0" w:firstRowFirstColumn="0" w:firstRowLastColumn="0" w:lastRowFirstColumn="0" w:lastRowLastColumn="0"/>
            </w:pPr>
            <w:r w:rsidRPr="002310D8">
              <w:t>Value</w:t>
            </w:r>
          </w:p>
        </w:tc>
        <w:tc>
          <w:tcPr>
            <w:tcW w:w="1965" w:type="dxa"/>
          </w:tcPr>
          <w:p w14:paraId="40DB8F10" w14:textId="77777777" w:rsidR="00E710DF" w:rsidRPr="002310D8" w:rsidRDefault="00E710DF">
            <w:pPr>
              <w:cnfStyle w:val="100000000000" w:firstRow="1" w:lastRow="0" w:firstColumn="0" w:lastColumn="0" w:oddVBand="0" w:evenVBand="0" w:oddHBand="0" w:evenHBand="0" w:firstRowFirstColumn="0" w:firstRowLastColumn="0" w:lastRowFirstColumn="0" w:lastRowLastColumn="0"/>
            </w:pPr>
            <w:r w:rsidRPr="002310D8">
              <w:t>Unit</w:t>
            </w:r>
          </w:p>
        </w:tc>
        <w:tc>
          <w:tcPr>
            <w:tcW w:w="4220" w:type="dxa"/>
          </w:tcPr>
          <w:p w14:paraId="420C2850" w14:textId="77777777" w:rsidR="00E710DF" w:rsidRPr="002310D8" w:rsidRDefault="00E710DF">
            <w:pPr>
              <w:cnfStyle w:val="100000000000" w:firstRow="1" w:lastRow="0" w:firstColumn="0" w:lastColumn="0" w:oddVBand="0" w:evenVBand="0" w:oddHBand="0" w:evenHBand="0" w:firstRowFirstColumn="0" w:firstRowLastColumn="0" w:lastRowFirstColumn="0" w:lastRowLastColumn="0"/>
            </w:pPr>
            <w:r w:rsidRPr="002310D8">
              <w:t xml:space="preserve">Source/reason </w:t>
            </w:r>
          </w:p>
        </w:tc>
      </w:tr>
      <w:tr w:rsidR="00E710DF" w:rsidRPr="002310D8" w14:paraId="13C1F51D"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4E718815" w14:textId="77777777" w:rsidR="00E710DF" w:rsidRPr="002310D8" w:rsidRDefault="00E710DF">
            <w:pPr>
              <w:rPr>
                <w:vertAlign w:val="subscript"/>
              </w:rPr>
            </w:pPr>
            <w:proofErr w:type="spellStart"/>
            <w:r w:rsidRPr="002310D8">
              <w:t>ν</w:t>
            </w:r>
            <w:r w:rsidRPr="002310D8">
              <w:rPr>
                <w:vertAlign w:val="subscript"/>
              </w:rPr>
              <w:t>b</w:t>
            </w:r>
            <w:proofErr w:type="spellEnd"/>
          </w:p>
        </w:tc>
        <w:tc>
          <w:tcPr>
            <w:tcW w:w="1860" w:type="dxa"/>
          </w:tcPr>
          <w:p w14:paraId="747E74E1"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0.25</w:t>
            </w:r>
          </w:p>
        </w:tc>
        <w:tc>
          <w:tcPr>
            <w:tcW w:w="1965" w:type="dxa"/>
          </w:tcPr>
          <w:p w14:paraId="3256C11E"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m*s</w:t>
            </w:r>
            <w:r w:rsidRPr="002310D8">
              <w:rPr>
                <w:vertAlign w:val="superscript"/>
              </w:rPr>
              <w:t>-1</w:t>
            </w:r>
          </w:p>
        </w:tc>
        <w:tc>
          <w:tcPr>
            <w:tcW w:w="4220" w:type="dxa"/>
          </w:tcPr>
          <w:p w14:paraId="453B6C99" w14:textId="044BE2E9" w:rsidR="00E710DF" w:rsidRPr="002F4C78" w:rsidRDefault="006B4811">
            <w:pPr>
              <w:cnfStyle w:val="000000100000" w:firstRow="0" w:lastRow="0" w:firstColumn="0" w:lastColumn="0" w:oddVBand="0" w:evenVBand="0" w:oddHBand="1" w:evenHBand="0" w:firstRowFirstColumn="0" w:firstRowLastColumn="0" w:lastRowFirstColumn="0" w:lastRowLastColumn="0"/>
              <w:rPr>
                <w:vertAlign w:val="superscript"/>
              </w:rPr>
            </w:pPr>
            <w:r w:rsidRPr="006B4811">
              <w:t>(Park et al., 2017)</w:t>
            </w:r>
            <w:r w:rsidR="002F4C78">
              <w:rPr>
                <w:vertAlign w:val="superscript"/>
              </w:rPr>
              <w:t>1</w:t>
            </w:r>
          </w:p>
        </w:tc>
      </w:tr>
      <w:tr w:rsidR="00E710DF" w:rsidRPr="002310D8" w14:paraId="5D9B64BA"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12E5109C" w14:textId="77777777" w:rsidR="00E710DF" w:rsidRPr="002310D8" w:rsidRDefault="00E710DF">
            <w:proofErr w:type="spellStart"/>
            <w:r w:rsidRPr="002310D8">
              <w:t>d</w:t>
            </w:r>
            <w:r w:rsidRPr="002310D8">
              <w:rPr>
                <w:vertAlign w:val="subscript"/>
              </w:rPr>
              <w:t>b</w:t>
            </w:r>
            <w:proofErr w:type="spellEnd"/>
          </w:p>
        </w:tc>
        <w:tc>
          <w:tcPr>
            <w:tcW w:w="1860" w:type="dxa"/>
          </w:tcPr>
          <w:p w14:paraId="78BAF78D"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10</w:t>
            </w:r>
            <w:r w:rsidRPr="002310D8">
              <w:rPr>
                <w:vertAlign w:val="superscript"/>
              </w:rPr>
              <w:t>-3</w:t>
            </w:r>
          </w:p>
        </w:tc>
        <w:tc>
          <w:tcPr>
            <w:tcW w:w="1965" w:type="dxa"/>
          </w:tcPr>
          <w:p w14:paraId="37B7D5FB"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m</w:t>
            </w:r>
          </w:p>
        </w:tc>
        <w:tc>
          <w:tcPr>
            <w:tcW w:w="4220" w:type="dxa"/>
          </w:tcPr>
          <w:p w14:paraId="2298DE78" w14:textId="6E4CAAA1" w:rsidR="00E710DF" w:rsidRPr="002F4C78" w:rsidRDefault="006B4811">
            <w:pPr>
              <w:cnfStyle w:val="000000000000" w:firstRow="0" w:lastRow="0" w:firstColumn="0" w:lastColumn="0" w:oddVBand="0" w:evenVBand="0" w:oddHBand="0" w:evenHBand="0" w:firstRowFirstColumn="0" w:firstRowLastColumn="0" w:lastRowFirstColumn="0" w:lastRowLastColumn="0"/>
              <w:rPr>
                <w:vertAlign w:val="superscript"/>
              </w:rPr>
            </w:pPr>
            <w:r w:rsidRPr="006B4811">
              <w:t>(Park et al., 2017)</w:t>
            </w:r>
            <w:r w:rsidR="002F4C78">
              <w:rPr>
                <w:vertAlign w:val="superscript"/>
              </w:rPr>
              <w:t>1</w:t>
            </w:r>
          </w:p>
        </w:tc>
      </w:tr>
      <w:tr w:rsidR="00E710DF" w:rsidRPr="002310D8" w14:paraId="185B8E1E"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2D742A2F" w14:textId="77777777" w:rsidR="00E710DF" w:rsidRPr="002310D8" w:rsidRDefault="00E710DF">
            <w:pPr>
              <w:rPr>
                <w:vertAlign w:val="subscript"/>
              </w:rPr>
            </w:pPr>
            <w:r w:rsidRPr="002310D8">
              <w:t>K</w:t>
            </w:r>
            <w:r w:rsidRPr="002310D8">
              <w:rPr>
                <w:vertAlign w:val="subscript"/>
              </w:rPr>
              <w:t>M</w:t>
            </w:r>
          </w:p>
        </w:tc>
        <w:tc>
          <w:tcPr>
            <w:tcW w:w="1860" w:type="dxa"/>
          </w:tcPr>
          <w:p w14:paraId="5C831527"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6*10</w:t>
            </w:r>
            <w:r w:rsidRPr="002310D8">
              <w:rPr>
                <w:vertAlign w:val="superscript"/>
              </w:rPr>
              <w:t>-3</w:t>
            </w:r>
          </w:p>
        </w:tc>
        <w:tc>
          <w:tcPr>
            <w:tcW w:w="1965" w:type="dxa"/>
          </w:tcPr>
          <w:p w14:paraId="2BCF6F55"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mol*m</w:t>
            </w:r>
            <w:r w:rsidRPr="002310D8">
              <w:rPr>
                <w:vertAlign w:val="superscript"/>
              </w:rPr>
              <w:t>-3</w:t>
            </w:r>
          </w:p>
        </w:tc>
        <w:tc>
          <w:tcPr>
            <w:tcW w:w="4220" w:type="dxa"/>
          </w:tcPr>
          <w:p w14:paraId="4FEED483" w14:textId="45860EDA" w:rsidR="00E710DF" w:rsidRPr="002310D8" w:rsidRDefault="005F5668">
            <w:pPr>
              <w:cnfStyle w:val="000000100000" w:firstRow="0" w:lastRow="0" w:firstColumn="0" w:lastColumn="0" w:oddVBand="0" w:evenVBand="0" w:oddHBand="1" w:evenHBand="0" w:firstRowFirstColumn="0" w:firstRowLastColumn="0" w:lastRowFirstColumn="0" w:lastRowLastColumn="0"/>
            </w:pPr>
            <w:r>
              <w:t>(</w:t>
            </w:r>
            <w:r w:rsidRPr="005F5668">
              <w:t>Ludvigsen</w:t>
            </w:r>
            <w:r>
              <w:t xml:space="preserve"> et all., 1979)</w:t>
            </w:r>
          </w:p>
        </w:tc>
      </w:tr>
      <w:tr w:rsidR="00E710DF" w:rsidRPr="002310D8" w14:paraId="14B4EF82"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0B67D74A" w14:textId="77777777" w:rsidR="00E710DF" w:rsidRPr="002310D8" w:rsidRDefault="00E710DF">
            <w:pPr>
              <w:rPr>
                <w:vertAlign w:val="subscript"/>
              </w:rPr>
            </w:pPr>
            <w:proofErr w:type="spellStart"/>
            <w:r w:rsidRPr="002310D8">
              <w:t>c</w:t>
            </w:r>
            <w:r w:rsidRPr="002310D8">
              <w:rPr>
                <w:vertAlign w:val="subscript"/>
              </w:rPr>
              <w:t>S</w:t>
            </w:r>
            <w:proofErr w:type="spellEnd"/>
          </w:p>
        </w:tc>
        <w:tc>
          <w:tcPr>
            <w:tcW w:w="1860" w:type="dxa"/>
          </w:tcPr>
          <w:p w14:paraId="29BAE2D0"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6*10</w:t>
            </w:r>
            <w:r w:rsidRPr="002310D8">
              <w:rPr>
                <w:vertAlign w:val="superscript"/>
              </w:rPr>
              <w:t>-2</w:t>
            </w:r>
          </w:p>
        </w:tc>
        <w:tc>
          <w:tcPr>
            <w:tcW w:w="1965" w:type="dxa"/>
          </w:tcPr>
          <w:p w14:paraId="019C107F"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mol*m</w:t>
            </w:r>
            <w:r w:rsidRPr="002310D8">
              <w:rPr>
                <w:vertAlign w:val="superscript"/>
              </w:rPr>
              <w:t>-3</w:t>
            </w:r>
          </w:p>
        </w:tc>
        <w:tc>
          <w:tcPr>
            <w:tcW w:w="4220" w:type="dxa"/>
          </w:tcPr>
          <w:p w14:paraId="5B317DD3" w14:textId="1326E5B6" w:rsidR="00E710DF" w:rsidRPr="00377E30"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10*K</w:t>
            </w:r>
            <w:r w:rsidRPr="002310D8">
              <w:rPr>
                <w:vertAlign w:val="subscript"/>
              </w:rPr>
              <w:t>M</w:t>
            </w:r>
            <w:r w:rsidR="00234FA3">
              <w:rPr>
                <w:vertAlign w:val="subscript"/>
              </w:rPr>
              <w:t xml:space="preserve"> </w:t>
            </w:r>
            <w:r w:rsidR="002F4C78">
              <w:rPr>
                <w:vertAlign w:val="superscript"/>
              </w:rPr>
              <w:t>2</w:t>
            </w:r>
          </w:p>
        </w:tc>
      </w:tr>
      <w:tr w:rsidR="00E710DF" w:rsidRPr="002310D8" w14:paraId="67273F81"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7C5503B9" w14:textId="77777777" w:rsidR="00E710DF" w:rsidRPr="002310D8" w:rsidRDefault="00E710DF">
            <w:pPr>
              <w:rPr>
                <w:vertAlign w:val="subscript"/>
              </w:rPr>
            </w:pPr>
            <w:proofErr w:type="spellStart"/>
            <w:r w:rsidRPr="002310D8">
              <w:t>c</w:t>
            </w:r>
            <w:r w:rsidRPr="002310D8">
              <w:rPr>
                <w:vertAlign w:val="subscript"/>
              </w:rPr>
              <w:t>SIN</w:t>
            </w:r>
            <w:proofErr w:type="spellEnd"/>
          </w:p>
        </w:tc>
        <w:tc>
          <w:tcPr>
            <w:tcW w:w="1860" w:type="dxa"/>
          </w:tcPr>
          <w:p w14:paraId="647CC492"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17.49*</w:t>
            </w:r>
          </w:p>
        </w:tc>
        <w:tc>
          <w:tcPr>
            <w:tcW w:w="1965" w:type="dxa"/>
          </w:tcPr>
          <w:p w14:paraId="218DF254"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mol*m</w:t>
            </w:r>
            <w:r w:rsidRPr="002310D8">
              <w:rPr>
                <w:vertAlign w:val="superscript"/>
              </w:rPr>
              <w:t>-3</w:t>
            </w:r>
          </w:p>
        </w:tc>
        <w:tc>
          <w:tcPr>
            <w:tcW w:w="4220" w:type="dxa"/>
          </w:tcPr>
          <w:p w14:paraId="5D963976" w14:textId="2D647E67" w:rsidR="00E710DF" w:rsidRPr="002310D8" w:rsidRDefault="002F4C78">
            <w:pPr>
              <w:cnfStyle w:val="000000100000" w:firstRow="0" w:lastRow="0" w:firstColumn="0" w:lastColumn="0" w:oddVBand="0" w:evenVBand="0" w:oddHBand="1" w:evenHBand="0" w:firstRowFirstColumn="0" w:firstRowLastColumn="0" w:lastRowFirstColumn="0" w:lastRowLastColumn="0"/>
            </w:pPr>
            <w:r>
              <w:rPr>
                <w:vertAlign w:val="superscript"/>
              </w:rPr>
              <w:t>3</w:t>
            </w:r>
          </w:p>
        </w:tc>
      </w:tr>
      <w:tr w:rsidR="00E710DF" w:rsidRPr="002310D8" w14:paraId="5D9D4753"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67BC1752" w14:textId="77777777" w:rsidR="00E710DF" w:rsidRPr="002310D8" w:rsidRDefault="00E710DF">
            <w:pPr>
              <w:rPr>
                <w:vertAlign w:val="subscript"/>
              </w:rPr>
            </w:pPr>
            <w:proofErr w:type="spellStart"/>
            <w:r w:rsidRPr="002310D8">
              <w:t>q</w:t>
            </w:r>
            <w:r w:rsidRPr="002310D8">
              <w:rPr>
                <w:vertAlign w:val="subscript"/>
              </w:rPr>
              <w:t>O.UNDIF</w:t>
            </w:r>
            <w:proofErr w:type="spellEnd"/>
          </w:p>
        </w:tc>
        <w:tc>
          <w:tcPr>
            <w:tcW w:w="1860" w:type="dxa"/>
          </w:tcPr>
          <w:p w14:paraId="35D78E5D"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3.6*10</w:t>
            </w:r>
            <w:r w:rsidRPr="002310D8">
              <w:rPr>
                <w:vertAlign w:val="superscript"/>
              </w:rPr>
              <w:t>-8</w:t>
            </w:r>
          </w:p>
        </w:tc>
        <w:tc>
          <w:tcPr>
            <w:tcW w:w="1965" w:type="dxa"/>
          </w:tcPr>
          <w:p w14:paraId="297D5D01"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mol*cell</w:t>
            </w:r>
            <w:r w:rsidRPr="002310D8">
              <w:rPr>
                <w:vertAlign w:val="superscript"/>
              </w:rPr>
              <w:t>-1</w:t>
            </w:r>
            <w:r w:rsidRPr="002310D8">
              <w:t>*h</w:t>
            </w:r>
            <w:r w:rsidRPr="002310D8">
              <w:rPr>
                <w:vertAlign w:val="superscript"/>
              </w:rPr>
              <w:t>-1</w:t>
            </w:r>
          </w:p>
        </w:tc>
        <w:tc>
          <w:tcPr>
            <w:tcW w:w="4220" w:type="dxa"/>
          </w:tcPr>
          <w:p w14:paraId="4965B353" w14:textId="62C21FBF" w:rsidR="00E710DF" w:rsidRPr="002310D8" w:rsidRDefault="00240F74">
            <w:pPr>
              <w:cnfStyle w:val="000000000000" w:firstRow="0" w:lastRow="0" w:firstColumn="0" w:lastColumn="0" w:oddVBand="0" w:evenVBand="0" w:oddHBand="0" w:evenHBand="0" w:firstRowFirstColumn="0" w:firstRowLastColumn="0" w:lastRowFirstColumn="0" w:lastRowLastColumn="0"/>
            </w:pPr>
            <w:r w:rsidRPr="00240F74">
              <w:t>(Von Heimburg et al., 2005)</w:t>
            </w:r>
          </w:p>
        </w:tc>
      </w:tr>
      <w:tr w:rsidR="00E710DF" w:rsidRPr="002310D8" w14:paraId="1E96C139"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75C622A0" w14:textId="77777777" w:rsidR="00E710DF" w:rsidRPr="002310D8" w:rsidRDefault="00E710DF">
            <w:proofErr w:type="spellStart"/>
            <w:r w:rsidRPr="002310D8">
              <w:t>q</w:t>
            </w:r>
            <w:r w:rsidRPr="002310D8">
              <w:rPr>
                <w:vertAlign w:val="subscript"/>
              </w:rPr>
              <w:t>O.DIF</w:t>
            </w:r>
            <w:proofErr w:type="spellEnd"/>
          </w:p>
        </w:tc>
        <w:tc>
          <w:tcPr>
            <w:tcW w:w="1860" w:type="dxa"/>
          </w:tcPr>
          <w:p w14:paraId="4D2B4E68"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rPr>
                <w:vertAlign w:val="superscript"/>
              </w:rPr>
            </w:pPr>
            <w:r w:rsidRPr="002310D8">
              <w:t>1.8*10</w:t>
            </w:r>
            <w:r w:rsidRPr="002310D8">
              <w:rPr>
                <w:vertAlign w:val="superscript"/>
              </w:rPr>
              <w:t>-7</w:t>
            </w:r>
          </w:p>
        </w:tc>
        <w:tc>
          <w:tcPr>
            <w:tcW w:w="1965" w:type="dxa"/>
          </w:tcPr>
          <w:p w14:paraId="116BD668"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mol*cell</w:t>
            </w:r>
            <w:r w:rsidRPr="002310D8">
              <w:rPr>
                <w:vertAlign w:val="superscript"/>
              </w:rPr>
              <w:t>-1</w:t>
            </w:r>
            <w:r w:rsidRPr="002310D8">
              <w:t>*h</w:t>
            </w:r>
            <w:r w:rsidRPr="002310D8">
              <w:rPr>
                <w:vertAlign w:val="superscript"/>
              </w:rPr>
              <w:t>-1</w:t>
            </w:r>
          </w:p>
        </w:tc>
        <w:tc>
          <w:tcPr>
            <w:tcW w:w="4220" w:type="dxa"/>
          </w:tcPr>
          <w:p w14:paraId="710D1976" w14:textId="3621C416" w:rsidR="00E710DF" w:rsidRPr="002310D8" w:rsidRDefault="00240F74">
            <w:pPr>
              <w:cnfStyle w:val="000000100000" w:firstRow="0" w:lastRow="0" w:firstColumn="0" w:lastColumn="0" w:oddVBand="0" w:evenVBand="0" w:oddHBand="1" w:evenHBand="0" w:firstRowFirstColumn="0" w:firstRowLastColumn="0" w:lastRowFirstColumn="0" w:lastRowLastColumn="0"/>
            </w:pPr>
            <w:r w:rsidRPr="00240F74">
              <w:t>(Von Heimburg et al., 2005)</w:t>
            </w:r>
          </w:p>
        </w:tc>
      </w:tr>
      <w:tr w:rsidR="00E710DF" w:rsidRPr="002310D8" w14:paraId="049E7A78"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187F7D34" w14:textId="77777777" w:rsidR="00E710DF" w:rsidRPr="002310D8" w:rsidRDefault="00E710DF">
            <w:proofErr w:type="spellStart"/>
            <w:r w:rsidRPr="002310D8">
              <w:t>q</w:t>
            </w:r>
            <w:r w:rsidRPr="002310D8">
              <w:rPr>
                <w:vertAlign w:val="subscript"/>
              </w:rPr>
              <w:t>S.UNDIF</w:t>
            </w:r>
            <w:proofErr w:type="spellEnd"/>
          </w:p>
        </w:tc>
        <w:tc>
          <w:tcPr>
            <w:tcW w:w="1860" w:type="dxa"/>
          </w:tcPr>
          <w:p w14:paraId="6DF2F108"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1.915*10</w:t>
            </w:r>
            <w:r w:rsidRPr="002310D8">
              <w:rPr>
                <w:vertAlign w:val="superscript"/>
              </w:rPr>
              <w:t>-12</w:t>
            </w:r>
          </w:p>
        </w:tc>
        <w:tc>
          <w:tcPr>
            <w:tcW w:w="1965" w:type="dxa"/>
          </w:tcPr>
          <w:p w14:paraId="1C15A224"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mol*cell</w:t>
            </w:r>
            <w:r w:rsidRPr="002310D8">
              <w:rPr>
                <w:vertAlign w:val="superscript"/>
              </w:rPr>
              <w:t>-1</w:t>
            </w:r>
            <w:r w:rsidRPr="002310D8">
              <w:t>*h</w:t>
            </w:r>
            <w:r w:rsidRPr="002310D8">
              <w:rPr>
                <w:vertAlign w:val="superscript"/>
              </w:rPr>
              <w:t>-1</w:t>
            </w:r>
          </w:p>
        </w:tc>
        <w:tc>
          <w:tcPr>
            <w:tcW w:w="4220" w:type="dxa"/>
          </w:tcPr>
          <w:p w14:paraId="04F9F7A7" w14:textId="36AA539E" w:rsidR="00E710DF" w:rsidRPr="00587C7B" w:rsidRDefault="00722C50">
            <w:pPr>
              <w:cnfStyle w:val="000000000000" w:firstRow="0" w:lastRow="0" w:firstColumn="0" w:lastColumn="0" w:oddVBand="0" w:evenVBand="0" w:oddHBand="0" w:evenHBand="0" w:firstRowFirstColumn="0" w:firstRowLastColumn="0" w:lastRowFirstColumn="0" w:lastRowLastColumn="0"/>
              <w:rPr>
                <w:vertAlign w:val="superscript"/>
              </w:rPr>
            </w:pPr>
            <w:r>
              <w:t>(</w:t>
            </w:r>
            <w:r w:rsidRPr="00722C50">
              <w:t>Schop, D. 2010)</w:t>
            </w:r>
            <w:r w:rsidR="002F4C78">
              <w:rPr>
                <w:vertAlign w:val="superscript"/>
              </w:rPr>
              <w:t>4</w:t>
            </w:r>
          </w:p>
        </w:tc>
      </w:tr>
      <w:tr w:rsidR="00E710DF" w:rsidRPr="002310D8" w14:paraId="1A9822C5"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4ECCF4EE" w14:textId="77777777" w:rsidR="00E710DF" w:rsidRPr="002310D8" w:rsidRDefault="00E710DF">
            <w:proofErr w:type="spellStart"/>
            <w:r w:rsidRPr="002310D8">
              <w:t>q</w:t>
            </w:r>
            <w:r w:rsidRPr="002310D8">
              <w:rPr>
                <w:vertAlign w:val="subscript"/>
              </w:rPr>
              <w:t>S.DIF</w:t>
            </w:r>
            <w:proofErr w:type="spellEnd"/>
          </w:p>
        </w:tc>
        <w:tc>
          <w:tcPr>
            <w:tcW w:w="1860" w:type="dxa"/>
          </w:tcPr>
          <w:p w14:paraId="27DD362A"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1.915*10</w:t>
            </w:r>
            <w:r w:rsidRPr="002310D8">
              <w:rPr>
                <w:vertAlign w:val="superscript"/>
              </w:rPr>
              <w:t>-10</w:t>
            </w:r>
          </w:p>
        </w:tc>
        <w:tc>
          <w:tcPr>
            <w:tcW w:w="1965" w:type="dxa"/>
          </w:tcPr>
          <w:p w14:paraId="6C73ABB8"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mol*cell</w:t>
            </w:r>
            <w:r w:rsidRPr="002310D8">
              <w:rPr>
                <w:vertAlign w:val="superscript"/>
              </w:rPr>
              <w:t>-1</w:t>
            </w:r>
            <w:r w:rsidRPr="002310D8">
              <w:t>*h</w:t>
            </w:r>
            <w:r w:rsidRPr="002310D8">
              <w:rPr>
                <w:vertAlign w:val="superscript"/>
              </w:rPr>
              <w:t>-1</w:t>
            </w:r>
          </w:p>
        </w:tc>
        <w:tc>
          <w:tcPr>
            <w:tcW w:w="4220" w:type="dxa"/>
          </w:tcPr>
          <w:p w14:paraId="2C8F901B" w14:textId="79AC7FBF" w:rsidR="00E710DF" w:rsidRPr="00587C7B" w:rsidRDefault="00722C50">
            <w:pPr>
              <w:cnfStyle w:val="000000100000" w:firstRow="0" w:lastRow="0" w:firstColumn="0" w:lastColumn="0" w:oddVBand="0" w:evenVBand="0" w:oddHBand="1" w:evenHBand="0" w:firstRowFirstColumn="0" w:firstRowLastColumn="0" w:lastRowFirstColumn="0" w:lastRowLastColumn="0"/>
              <w:rPr>
                <w:vertAlign w:val="superscript"/>
              </w:rPr>
            </w:pPr>
            <w:r>
              <w:t>(</w:t>
            </w:r>
            <w:r w:rsidRPr="00722C50">
              <w:t>Schop, D. 2010)</w:t>
            </w:r>
            <w:r w:rsidR="002F4C78">
              <w:rPr>
                <w:vertAlign w:val="superscript"/>
              </w:rPr>
              <w:t>4</w:t>
            </w:r>
          </w:p>
        </w:tc>
      </w:tr>
      <w:tr w:rsidR="00E710DF" w:rsidRPr="002310D8" w14:paraId="1BD5AB44"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597A9391" w14:textId="77777777" w:rsidR="00E710DF" w:rsidRPr="002310D8" w:rsidRDefault="00E710DF">
            <w:proofErr w:type="spellStart"/>
            <w:r w:rsidRPr="002310D8">
              <w:t>d</w:t>
            </w:r>
            <w:r w:rsidRPr="002310D8">
              <w:rPr>
                <w:vertAlign w:val="subscript"/>
              </w:rPr>
              <w:t>C.UNDIF</w:t>
            </w:r>
            <w:proofErr w:type="spellEnd"/>
          </w:p>
        </w:tc>
        <w:tc>
          <w:tcPr>
            <w:tcW w:w="1860" w:type="dxa"/>
          </w:tcPr>
          <w:p w14:paraId="4E7BFDC3"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3*10</w:t>
            </w:r>
            <w:r w:rsidRPr="002310D8">
              <w:rPr>
                <w:vertAlign w:val="superscript"/>
              </w:rPr>
              <w:t>-5</w:t>
            </w:r>
          </w:p>
        </w:tc>
        <w:tc>
          <w:tcPr>
            <w:tcW w:w="1965" w:type="dxa"/>
          </w:tcPr>
          <w:p w14:paraId="05C304C0"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m</w:t>
            </w:r>
          </w:p>
        </w:tc>
        <w:tc>
          <w:tcPr>
            <w:tcW w:w="4220" w:type="dxa"/>
          </w:tcPr>
          <w:p w14:paraId="2599E43C" w14:textId="77F13031" w:rsidR="00E710DF" w:rsidRPr="002310D8" w:rsidRDefault="00B53AB2">
            <w:pPr>
              <w:cnfStyle w:val="000000000000" w:firstRow="0" w:lastRow="0" w:firstColumn="0" w:lastColumn="0" w:oddVBand="0" w:evenVBand="0" w:oddHBand="0" w:evenHBand="0" w:firstRowFirstColumn="0" w:firstRowLastColumn="0" w:lastRowFirstColumn="0" w:lastRowLastColumn="0"/>
            </w:pPr>
            <w:r w:rsidRPr="00B53AB2">
              <w:t>(Ge et al., 2014)</w:t>
            </w:r>
          </w:p>
        </w:tc>
      </w:tr>
      <w:tr w:rsidR="00E710DF" w:rsidRPr="002310D8" w14:paraId="2E024060"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6F17FE88" w14:textId="77777777" w:rsidR="00E710DF" w:rsidRPr="002310D8" w:rsidRDefault="00E710DF">
            <w:pPr>
              <w:rPr>
                <w:vertAlign w:val="subscript"/>
              </w:rPr>
            </w:pPr>
            <w:proofErr w:type="spellStart"/>
            <w:r w:rsidRPr="002310D8">
              <w:t>d</w:t>
            </w:r>
            <w:r w:rsidRPr="002310D8">
              <w:rPr>
                <w:vertAlign w:val="subscript"/>
              </w:rPr>
              <w:t>C.DIF</w:t>
            </w:r>
            <w:proofErr w:type="spellEnd"/>
          </w:p>
        </w:tc>
        <w:tc>
          <w:tcPr>
            <w:tcW w:w="1860" w:type="dxa"/>
          </w:tcPr>
          <w:p w14:paraId="068C9568"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2.5*10</w:t>
            </w:r>
            <w:r w:rsidRPr="002310D8">
              <w:rPr>
                <w:vertAlign w:val="superscript"/>
              </w:rPr>
              <w:t>-4</w:t>
            </w:r>
          </w:p>
        </w:tc>
        <w:tc>
          <w:tcPr>
            <w:tcW w:w="1965" w:type="dxa"/>
          </w:tcPr>
          <w:p w14:paraId="5A4C5CC5"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w:t>
            </w:r>
          </w:p>
        </w:tc>
        <w:tc>
          <w:tcPr>
            <w:tcW w:w="4220" w:type="dxa"/>
          </w:tcPr>
          <w:p w14:paraId="3E8FCEED" w14:textId="261FD689" w:rsidR="00E710DF" w:rsidRPr="002310D8" w:rsidRDefault="00861327">
            <w:pPr>
              <w:cnfStyle w:val="000000100000" w:firstRow="0" w:lastRow="0" w:firstColumn="0" w:lastColumn="0" w:oddVBand="0" w:evenVBand="0" w:oddHBand="1" w:evenHBand="0" w:firstRowFirstColumn="0" w:firstRowLastColumn="0" w:lastRowFirstColumn="0" w:lastRowLastColumn="0"/>
            </w:pPr>
            <w:r w:rsidRPr="00861327">
              <w:t>(</w:t>
            </w:r>
            <w:proofErr w:type="spellStart"/>
            <w:r w:rsidRPr="00861327">
              <w:t>Stenkula</w:t>
            </w:r>
            <w:proofErr w:type="spellEnd"/>
            <w:r w:rsidRPr="00861327">
              <w:t xml:space="preserve"> </w:t>
            </w:r>
            <w:r>
              <w:t>et al.</w:t>
            </w:r>
            <w:r w:rsidRPr="00861327">
              <w:t>, 2018)</w:t>
            </w:r>
          </w:p>
        </w:tc>
      </w:tr>
      <w:tr w:rsidR="00E710DF" w:rsidRPr="002310D8" w14:paraId="42F9ACA9"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276C7A65" w14:textId="77777777" w:rsidR="00E710DF" w:rsidRPr="002310D8" w:rsidRDefault="00E710DF">
            <w:pPr>
              <w:rPr>
                <w:vertAlign w:val="subscript"/>
              </w:rPr>
            </w:pPr>
            <w:r w:rsidRPr="002310D8">
              <w:t>V</w:t>
            </w:r>
            <w:r w:rsidRPr="002310D8">
              <w:rPr>
                <w:vertAlign w:val="subscript"/>
              </w:rPr>
              <w:t>K</w:t>
            </w:r>
          </w:p>
        </w:tc>
        <w:tc>
          <w:tcPr>
            <w:tcW w:w="1860" w:type="dxa"/>
          </w:tcPr>
          <w:p w14:paraId="07A02E2A"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10</w:t>
            </w:r>
            <w:r w:rsidRPr="002310D8">
              <w:rPr>
                <w:vertAlign w:val="superscript"/>
              </w:rPr>
              <w:t>-13</w:t>
            </w:r>
          </w:p>
        </w:tc>
        <w:tc>
          <w:tcPr>
            <w:tcW w:w="1965" w:type="dxa"/>
          </w:tcPr>
          <w:p w14:paraId="2717C0F3"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proofErr w:type="spellStart"/>
            <w:r w:rsidRPr="002310D8">
              <w:t>M</w:t>
            </w:r>
            <w:r w:rsidRPr="002310D8">
              <w:rPr>
                <w:vertAlign w:val="superscript"/>
              </w:rPr>
              <w:t>3</w:t>
            </w:r>
            <w:proofErr w:type="spellEnd"/>
          </w:p>
        </w:tc>
        <w:tc>
          <w:tcPr>
            <w:tcW w:w="4220" w:type="dxa"/>
          </w:tcPr>
          <w:p w14:paraId="5551ECE3" w14:textId="0F60A59E" w:rsidR="00E710DF" w:rsidRPr="00272010" w:rsidRDefault="00272010">
            <w:pPr>
              <w:cnfStyle w:val="000000000000" w:firstRow="0" w:lastRow="0" w:firstColumn="0" w:lastColumn="0" w:oddVBand="0" w:evenVBand="0" w:oddHBand="0" w:evenHBand="0" w:firstRowFirstColumn="0" w:firstRowLastColumn="0" w:lastRowFirstColumn="0" w:lastRowLastColumn="0"/>
            </w:pPr>
            <w:r w:rsidRPr="00272010">
              <w:t>(Martens 2025)</w:t>
            </w:r>
          </w:p>
        </w:tc>
      </w:tr>
      <w:tr w:rsidR="00E710DF" w:rsidRPr="002310D8" w14:paraId="012FF314"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7F61B452" w14:textId="77777777" w:rsidR="00E710DF" w:rsidRPr="002310D8" w:rsidRDefault="00E710DF">
            <w:pPr>
              <w:rPr>
                <w:vertAlign w:val="subscript"/>
              </w:rPr>
            </w:pPr>
            <w:r w:rsidRPr="002310D8">
              <w:t>K</w:t>
            </w:r>
            <w:r w:rsidRPr="002310D8">
              <w:rPr>
                <w:vertAlign w:val="subscript"/>
              </w:rPr>
              <w:t>OL</w:t>
            </w:r>
          </w:p>
        </w:tc>
        <w:tc>
          <w:tcPr>
            <w:tcW w:w="1860" w:type="dxa"/>
          </w:tcPr>
          <w:p w14:paraId="624FA154"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rPr>
                <w:vertAlign w:val="superscript"/>
              </w:rPr>
            </w:pPr>
            <w:r w:rsidRPr="002310D8">
              <w:t>4*10</w:t>
            </w:r>
            <w:r w:rsidRPr="002310D8">
              <w:rPr>
                <w:vertAlign w:val="superscript"/>
              </w:rPr>
              <w:t>-3</w:t>
            </w:r>
          </w:p>
        </w:tc>
        <w:tc>
          <w:tcPr>
            <w:tcW w:w="1965" w:type="dxa"/>
          </w:tcPr>
          <w:p w14:paraId="23ECF0F4"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m*s</w:t>
            </w:r>
            <w:r w:rsidRPr="002310D8">
              <w:rPr>
                <w:vertAlign w:val="superscript"/>
              </w:rPr>
              <w:t>-1</w:t>
            </w:r>
          </w:p>
        </w:tc>
        <w:tc>
          <w:tcPr>
            <w:tcW w:w="4220" w:type="dxa"/>
          </w:tcPr>
          <w:p w14:paraId="53E48786" w14:textId="38D0BADC" w:rsidR="00E710DF" w:rsidRPr="00272010" w:rsidRDefault="00272010">
            <w:pPr>
              <w:cnfStyle w:val="000000100000" w:firstRow="0" w:lastRow="0" w:firstColumn="0" w:lastColumn="0" w:oddVBand="0" w:evenVBand="0" w:oddHBand="1" w:evenHBand="0" w:firstRowFirstColumn="0" w:firstRowLastColumn="0" w:lastRowFirstColumn="0" w:lastRowLastColumn="0"/>
            </w:pPr>
            <w:r w:rsidRPr="00272010">
              <w:t>(Martens 2025)</w:t>
            </w:r>
          </w:p>
        </w:tc>
      </w:tr>
      <w:tr w:rsidR="00E710DF" w:rsidRPr="002310D8" w14:paraId="5C463576"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278D001D" w14:textId="77777777" w:rsidR="00E710DF" w:rsidRPr="002310D8" w:rsidRDefault="00E710DF">
            <w:proofErr w:type="spellStart"/>
            <w:r w:rsidRPr="002310D8">
              <w:t>c</w:t>
            </w:r>
            <w:r w:rsidRPr="002310D8">
              <w:rPr>
                <w:vertAlign w:val="subscript"/>
              </w:rPr>
              <w:t>OL</w:t>
            </w:r>
            <w:proofErr w:type="spellEnd"/>
          </w:p>
        </w:tc>
        <w:tc>
          <w:tcPr>
            <w:tcW w:w="1860" w:type="dxa"/>
          </w:tcPr>
          <w:p w14:paraId="674A14B4"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0.052</w:t>
            </w:r>
          </w:p>
        </w:tc>
        <w:tc>
          <w:tcPr>
            <w:tcW w:w="1965" w:type="dxa"/>
          </w:tcPr>
          <w:p w14:paraId="20091D43"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mol*</w:t>
            </w:r>
            <w:proofErr w:type="spellStart"/>
            <w:r w:rsidRPr="002310D8">
              <w:t>m</w:t>
            </w:r>
            <w:r w:rsidRPr="002310D8">
              <w:rPr>
                <w:vertAlign w:val="superscript"/>
              </w:rPr>
              <w:t>3</w:t>
            </w:r>
            <w:proofErr w:type="spellEnd"/>
          </w:p>
        </w:tc>
        <w:tc>
          <w:tcPr>
            <w:tcW w:w="4220" w:type="dxa"/>
          </w:tcPr>
          <w:p w14:paraId="18B469A9" w14:textId="0E7E742D" w:rsidR="00E710DF" w:rsidRPr="004D0FC5" w:rsidRDefault="002F4C78">
            <w:pPr>
              <w:cnfStyle w:val="000000000000" w:firstRow="0" w:lastRow="0" w:firstColumn="0" w:lastColumn="0" w:oddVBand="0" w:evenVBand="0" w:oddHBand="0" w:evenHBand="0" w:firstRowFirstColumn="0" w:firstRowLastColumn="0" w:lastRowFirstColumn="0" w:lastRowLastColumn="0"/>
              <w:rPr>
                <w:vertAlign w:val="superscript"/>
              </w:rPr>
            </w:pPr>
            <w:r>
              <w:rPr>
                <w:vertAlign w:val="superscript"/>
              </w:rPr>
              <w:t>5</w:t>
            </w:r>
            <w:r w:rsidR="00272010">
              <w:rPr>
                <w:vertAlign w:val="superscript"/>
              </w:rPr>
              <w:t>/</w:t>
            </w:r>
          </w:p>
        </w:tc>
      </w:tr>
      <w:tr w:rsidR="00E710DF" w:rsidRPr="002310D8" w14:paraId="763DCA7A"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0C7DCB22" w14:textId="77777777" w:rsidR="00E710DF" w:rsidRPr="002310D8" w:rsidRDefault="00E710DF">
            <w:proofErr w:type="spellStart"/>
            <w:r w:rsidRPr="002310D8">
              <w:t>c</w:t>
            </w:r>
            <w:r w:rsidRPr="002310D8">
              <w:rPr>
                <w:vertAlign w:val="subscript"/>
              </w:rPr>
              <w:t>OL</w:t>
            </w:r>
            <w:proofErr w:type="spellEnd"/>
            <w:r w:rsidRPr="002310D8">
              <w:t>*</w:t>
            </w:r>
          </w:p>
        </w:tc>
        <w:tc>
          <w:tcPr>
            <w:tcW w:w="1860" w:type="dxa"/>
          </w:tcPr>
          <w:p w14:paraId="50E693F8"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1.25</w:t>
            </w:r>
          </w:p>
        </w:tc>
        <w:tc>
          <w:tcPr>
            <w:tcW w:w="1965" w:type="dxa"/>
          </w:tcPr>
          <w:p w14:paraId="38C768E9"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mol*</w:t>
            </w:r>
            <w:proofErr w:type="spellStart"/>
            <w:r w:rsidRPr="002310D8">
              <w:t>m</w:t>
            </w:r>
            <w:r w:rsidRPr="002310D8">
              <w:rPr>
                <w:vertAlign w:val="superscript"/>
              </w:rPr>
              <w:t>3</w:t>
            </w:r>
            <w:proofErr w:type="spellEnd"/>
          </w:p>
        </w:tc>
        <w:tc>
          <w:tcPr>
            <w:tcW w:w="4220" w:type="dxa"/>
          </w:tcPr>
          <w:p w14:paraId="551087FD" w14:textId="3B205F67" w:rsidR="00E710DF" w:rsidRPr="004D0FC5" w:rsidRDefault="002F4C78">
            <w:pPr>
              <w:cnfStyle w:val="000000100000" w:firstRow="0" w:lastRow="0" w:firstColumn="0" w:lastColumn="0" w:oddVBand="0" w:evenVBand="0" w:oddHBand="1" w:evenHBand="0" w:firstRowFirstColumn="0" w:firstRowLastColumn="0" w:lastRowFirstColumn="0" w:lastRowLastColumn="0"/>
              <w:rPr>
                <w:vertAlign w:val="superscript"/>
              </w:rPr>
            </w:pPr>
            <w:r>
              <w:rPr>
                <w:vertAlign w:val="superscript"/>
              </w:rPr>
              <w:t>6</w:t>
            </w:r>
          </w:p>
        </w:tc>
      </w:tr>
      <w:tr w:rsidR="00E710DF" w:rsidRPr="002310D8" w14:paraId="6370C74A"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3B8D94CB" w14:textId="77777777" w:rsidR="00E710DF" w:rsidRPr="002310D8" w:rsidRDefault="00E710DF">
            <w:pPr>
              <w:rPr>
                <w:vertAlign w:val="subscript"/>
              </w:rPr>
            </w:pPr>
            <w:r w:rsidRPr="002310D8">
              <w:t>R</w:t>
            </w:r>
            <w:r w:rsidRPr="002310D8">
              <w:rPr>
                <w:vertAlign w:val="subscript"/>
              </w:rPr>
              <w:t>HD</w:t>
            </w:r>
          </w:p>
        </w:tc>
        <w:tc>
          <w:tcPr>
            <w:tcW w:w="1860" w:type="dxa"/>
          </w:tcPr>
          <w:p w14:paraId="41920DEE"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5</w:t>
            </w:r>
          </w:p>
        </w:tc>
        <w:tc>
          <w:tcPr>
            <w:tcW w:w="1965" w:type="dxa"/>
          </w:tcPr>
          <w:p w14:paraId="1B2D49AA"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p>
        </w:tc>
        <w:tc>
          <w:tcPr>
            <w:tcW w:w="4220" w:type="dxa"/>
          </w:tcPr>
          <w:p w14:paraId="336FCF4F" w14:textId="5A8D13FA" w:rsidR="00E710DF" w:rsidRPr="004D0FC5" w:rsidRDefault="002F4C78">
            <w:pPr>
              <w:cnfStyle w:val="000000000000" w:firstRow="0" w:lastRow="0" w:firstColumn="0" w:lastColumn="0" w:oddVBand="0" w:evenVBand="0" w:oddHBand="0" w:evenHBand="0" w:firstRowFirstColumn="0" w:firstRowLastColumn="0" w:lastRowFirstColumn="0" w:lastRowLastColumn="0"/>
              <w:rPr>
                <w:vertAlign w:val="superscript"/>
              </w:rPr>
            </w:pPr>
            <w:r>
              <w:rPr>
                <w:vertAlign w:val="superscript"/>
              </w:rPr>
              <w:t>7</w:t>
            </w:r>
          </w:p>
        </w:tc>
      </w:tr>
      <w:tr w:rsidR="00E710DF" w:rsidRPr="002310D8" w14:paraId="672B6C08"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789A478F" w14:textId="77777777" w:rsidR="00E710DF" w:rsidRPr="002310D8" w:rsidRDefault="00E710DF">
            <w:pPr>
              <w:rPr>
                <w:vertAlign w:val="subscript"/>
              </w:rPr>
            </w:pPr>
            <w:proofErr w:type="spellStart"/>
            <w:r w:rsidRPr="002310D8">
              <w:t>t</w:t>
            </w:r>
            <w:r w:rsidRPr="002310D8">
              <w:rPr>
                <w:vertAlign w:val="subscript"/>
              </w:rPr>
              <w:t>DIF</w:t>
            </w:r>
            <w:proofErr w:type="spellEnd"/>
          </w:p>
        </w:tc>
        <w:tc>
          <w:tcPr>
            <w:tcW w:w="1860" w:type="dxa"/>
          </w:tcPr>
          <w:p w14:paraId="51B82572"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240</w:t>
            </w:r>
          </w:p>
        </w:tc>
        <w:tc>
          <w:tcPr>
            <w:tcW w:w="1965" w:type="dxa"/>
          </w:tcPr>
          <w:p w14:paraId="208160DB"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h</w:t>
            </w:r>
          </w:p>
        </w:tc>
        <w:tc>
          <w:tcPr>
            <w:tcW w:w="4220" w:type="dxa"/>
          </w:tcPr>
          <w:p w14:paraId="1E6D6E41" w14:textId="7B7F2AAD" w:rsidR="00E710DF" w:rsidRPr="002310D8" w:rsidRDefault="00094D84">
            <w:pPr>
              <w:cnfStyle w:val="000000100000" w:firstRow="0" w:lastRow="0" w:firstColumn="0" w:lastColumn="0" w:oddVBand="0" w:evenVBand="0" w:oddHBand="1" w:evenHBand="0" w:firstRowFirstColumn="0" w:firstRowLastColumn="0" w:lastRowFirstColumn="0" w:lastRowLastColumn="0"/>
            </w:pPr>
            <w:r w:rsidRPr="00094D84">
              <w:t>(Cheng et al., 2023)</w:t>
            </w:r>
          </w:p>
        </w:tc>
      </w:tr>
      <w:tr w:rsidR="00E710DF" w:rsidRPr="002310D8" w14:paraId="533E891F"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07DC667F" w14:textId="77777777" w:rsidR="00E710DF" w:rsidRPr="002310D8" w:rsidRDefault="00E710DF">
            <w:r w:rsidRPr="002310D8">
              <w:t>η</w:t>
            </w:r>
          </w:p>
        </w:tc>
        <w:tc>
          <w:tcPr>
            <w:tcW w:w="1860" w:type="dxa"/>
          </w:tcPr>
          <w:p w14:paraId="2D54C5B8"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0.001</w:t>
            </w:r>
          </w:p>
        </w:tc>
        <w:tc>
          <w:tcPr>
            <w:tcW w:w="1965" w:type="dxa"/>
          </w:tcPr>
          <w:p w14:paraId="2831E46F"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N*s*m</w:t>
            </w:r>
            <w:r w:rsidRPr="002310D8">
              <w:rPr>
                <w:vertAlign w:val="superscript"/>
              </w:rPr>
              <w:t>-2</w:t>
            </w:r>
          </w:p>
        </w:tc>
        <w:tc>
          <w:tcPr>
            <w:tcW w:w="4220" w:type="dxa"/>
          </w:tcPr>
          <w:p w14:paraId="1D153FD5" w14:textId="6819B98F" w:rsidR="00E710DF" w:rsidRPr="002310D8" w:rsidRDefault="008E741C">
            <w:pPr>
              <w:cnfStyle w:val="000000000000" w:firstRow="0" w:lastRow="0" w:firstColumn="0" w:lastColumn="0" w:oddVBand="0" w:evenVBand="0" w:oddHBand="0" w:evenHBand="0" w:firstRowFirstColumn="0" w:firstRowLastColumn="0" w:lastRowFirstColumn="0" w:lastRowLastColumn="0"/>
            </w:pPr>
            <w:r>
              <w:t>V</w:t>
            </w:r>
            <w:r w:rsidR="00E710DF" w:rsidRPr="00037D56">
              <w:t>iscosity</w:t>
            </w:r>
            <w:r>
              <w:t xml:space="preserve"> of water</w:t>
            </w:r>
          </w:p>
        </w:tc>
      </w:tr>
      <w:tr w:rsidR="00E710DF" w:rsidRPr="002310D8" w14:paraId="22305AAD"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211F53B0" w14:textId="77777777" w:rsidR="00E710DF" w:rsidRPr="002310D8" w:rsidRDefault="00E710DF">
            <w:r w:rsidRPr="002310D8">
              <w:t>ρ</w:t>
            </w:r>
          </w:p>
        </w:tc>
        <w:tc>
          <w:tcPr>
            <w:tcW w:w="1860" w:type="dxa"/>
          </w:tcPr>
          <w:p w14:paraId="49DA5038"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1000</w:t>
            </w:r>
          </w:p>
        </w:tc>
        <w:tc>
          <w:tcPr>
            <w:tcW w:w="1965" w:type="dxa"/>
          </w:tcPr>
          <w:p w14:paraId="5744408B"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rPr>
                <w:vertAlign w:val="superscript"/>
              </w:rPr>
            </w:pPr>
            <w:r w:rsidRPr="002310D8">
              <w:t>Kg*m</w:t>
            </w:r>
            <w:r w:rsidRPr="002310D8">
              <w:rPr>
                <w:vertAlign w:val="superscript"/>
              </w:rPr>
              <w:t>-3</w:t>
            </w:r>
          </w:p>
        </w:tc>
        <w:tc>
          <w:tcPr>
            <w:tcW w:w="4220" w:type="dxa"/>
          </w:tcPr>
          <w:p w14:paraId="706D0A48" w14:textId="4AB1A927" w:rsidR="00E710DF" w:rsidRPr="002310D8" w:rsidRDefault="008E741C">
            <w:pPr>
              <w:cnfStyle w:val="000000100000" w:firstRow="0" w:lastRow="0" w:firstColumn="0" w:lastColumn="0" w:oddVBand="0" w:evenVBand="0" w:oddHBand="1" w:evenHBand="0" w:firstRowFirstColumn="0" w:firstRowLastColumn="0" w:lastRowFirstColumn="0" w:lastRowLastColumn="0"/>
            </w:pPr>
            <w:r>
              <w:t>D</w:t>
            </w:r>
            <w:r w:rsidR="00E710DF" w:rsidRPr="00037D56">
              <w:t>ensity</w:t>
            </w:r>
            <w:r>
              <w:t xml:space="preserve"> of water</w:t>
            </w:r>
          </w:p>
        </w:tc>
      </w:tr>
      <w:tr w:rsidR="00E710DF" w:rsidRPr="002310D8" w14:paraId="5EA6FFA0"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341375B1" w14:textId="77777777" w:rsidR="00E710DF" w:rsidRPr="002310D8" w:rsidRDefault="00E710DF">
            <w:r w:rsidRPr="002310D8">
              <w:t>N</w:t>
            </w:r>
            <w:r w:rsidRPr="004D0FC5">
              <w:rPr>
                <w:vertAlign w:val="subscript"/>
              </w:rPr>
              <w:t>p</w:t>
            </w:r>
          </w:p>
        </w:tc>
        <w:tc>
          <w:tcPr>
            <w:tcW w:w="1860" w:type="dxa"/>
          </w:tcPr>
          <w:p w14:paraId="6996CEC8"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1.5</w:t>
            </w:r>
          </w:p>
        </w:tc>
        <w:tc>
          <w:tcPr>
            <w:tcW w:w="1965" w:type="dxa"/>
          </w:tcPr>
          <w:p w14:paraId="5987B36F"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p>
        </w:tc>
        <w:tc>
          <w:tcPr>
            <w:tcW w:w="4220" w:type="dxa"/>
          </w:tcPr>
          <w:p w14:paraId="45FB8EED"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Power number for impeller</w:t>
            </w:r>
          </w:p>
        </w:tc>
      </w:tr>
      <w:tr w:rsidR="00E710DF" w:rsidRPr="002310D8" w14:paraId="7480CFAB"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47A97BAF" w14:textId="77777777" w:rsidR="00E710DF" w:rsidRPr="002310D8" w:rsidRDefault="00E710DF">
            <w:proofErr w:type="spellStart"/>
            <w:r w:rsidRPr="002310D8">
              <w:t>R</w:t>
            </w:r>
            <w:r w:rsidRPr="002310D8">
              <w:rPr>
                <w:vertAlign w:val="subscript"/>
              </w:rPr>
              <w:t>impeller</w:t>
            </w:r>
            <w:proofErr w:type="spellEnd"/>
          </w:p>
        </w:tc>
        <w:tc>
          <w:tcPr>
            <w:tcW w:w="1860" w:type="dxa"/>
          </w:tcPr>
          <w:p w14:paraId="4BFACB41"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1/3</w:t>
            </w:r>
          </w:p>
        </w:tc>
        <w:tc>
          <w:tcPr>
            <w:tcW w:w="1965" w:type="dxa"/>
          </w:tcPr>
          <w:p w14:paraId="6F545EEB" w14:textId="77777777" w:rsidR="00E710DF" w:rsidRPr="00FA2794" w:rsidRDefault="00E710DF">
            <w:pPr>
              <w:cnfStyle w:val="000000100000" w:firstRow="0" w:lastRow="0" w:firstColumn="0" w:lastColumn="0" w:oddVBand="0" w:evenVBand="0" w:oddHBand="1" w:evenHBand="0" w:firstRowFirstColumn="0" w:firstRowLastColumn="0" w:lastRowFirstColumn="0" w:lastRowLastColumn="0"/>
              <w:rPr>
                <w:vertAlign w:val="superscript"/>
              </w:rPr>
            </w:pPr>
          </w:p>
        </w:tc>
        <w:tc>
          <w:tcPr>
            <w:tcW w:w="4220" w:type="dxa"/>
          </w:tcPr>
          <w:p w14:paraId="12CA4334" w14:textId="20629189" w:rsidR="00E710DF" w:rsidRPr="00FA2794" w:rsidRDefault="002F4C78">
            <w:pPr>
              <w:cnfStyle w:val="000000100000" w:firstRow="0" w:lastRow="0" w:firstColumn="0" w:lastColumn="0" w:oddVBand="0" w:evenVBand="0" w:oddHBand="1" w:evenHBand="0" w:firstRowFirstColumn="0" w:firstRowLastColumn="0" w:lastRowFirstColumn="0" w:lastRowLastColumn="0"/>
              <w:rPr>
                <w:vertAlign w:val="superscript"/>
              </w:rPr>
            </w:pPr>
            <w:r>
              <w:rPr>
                <w:vertAlign w:val="superscript"/>
              </w:rPr>
              <w:t>8</w:t>
            </w:r>
          </w:p>
        </w:tc>
      </w:tr>
      <w:tr w:rsidR="00E710DF" w:rsidRPr="002310D8" w14:paraId="3BDB3B4D"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7EB2E16C" w14:textId="77777777" w:rsidR="00E710DF" w:rsidRPr="002310D8" w:rsidRDefault="00E710DF">
            <w:r w:rsidRPr="002310D8">
              <w:rPr>
                <w:rFonts w:ascii="Aptos Narrow" w:hAnsi="Aptos Narrow"/>
              </w:rPr>
              <w:t>µ</w:t>
            </w:r>
          </w:p>
        </w:tc>
        <w:tc>
          <w:tcPr>
            <w:tcW w:w="1860" w:type="dxa"/>
          </w:tcPr>
          <w:p w14:paraId="2F7EDFC6"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0.035</w:t>
            </w:r>
          </w:p>
        </w:tc>
        <w:tc>
          <w:tcPr>
            <w:tcW w:w="1965" w:type="dxa"/>
          </w:tcPr>
          <w:p w14:paraId="315B8C5E"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h</w:t>
            </w:r>
            <w:r w:rsidRPr="002310D8">
              <w:rPr>
                <w:vertAlign w:val="superscript"/>
              </w:rPr>
              <w:t>-1</w:t>
            </w:r>
          </w:p>
        </w:tc>
        <w:tc>
          <w:tcPr>
            <w:tcW w:w="4220" w:type="dxa"/>
          </w:tcPr>
          <w:p w14:paraId="2024B908" w14:textId="18FEA1BC" w:rsidR="00E710DF" w:rsidRPr="002310D8" w:rsidRDefault="00094D84">
            <w:pPr>
              <w:cnfStyle w:val="000000000000" w:firstRow="0" w:lastRow="0" w:firstColumn="0" w:lastColumn="0" w:oddVBand="0" w:evenVBand="0" w:oddHBand="0" w:evenHBand="0" w:firstRowFirstColumn="0" w:firstRowLastColumn="0" w:lastRowFirstColumn="0" w:lastRowLastColumn="0"/>
            </w:pPr>
            <w:r w:rsidRPr="00B313F8">
              <w:t>(Porcine Immortalised Adipose-derived Stem Cells | Dragon Biotechnologies</w:t>
            </w:r>
            <w:r w:rsidRPr="00150CCB">
              <w:t>, n.d</w:t>
            </w:r>
            <w:r>
              <w:t>.)</w:t>
            </w:r>
          </w:p>
        </w:tc>
      </w:tr>
      <w:tr w:rsidR="00E710DF" w:rsidRPr="002310D8" w14:paraId="281D5C9E"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647ED92E" w14:textId="77777777" w:rsidR="00E710DF" w:rsidRPr="002310D8" w:rsidRDefault="00E710DF">
            <w:pPr>
              <w:rPr>
                <w:vertAlign w:val="subscript"/>
              </w:rPr>
            </w:pPr>
            <w:proofErr w:type="spellStart"/>
            <w:r w:rsidRPr="002310D8">
              <w:t>k</w:t>
            </w:r>
            <w:r w:rsidRPr="002310D8">
              <w:rPr>
                <w:vertAlign w:val="subscript"/>
              </w:rPr>
              <w:t>d</w:t>
            </w:r>
            <w:proofErr w:type="spellEnd"/>
          </w:p>
        </w:tc>
        <w:tc>
          <w:tcPr>
            <w:tcW w:w="1860" w:type="dxa"/>
          </w:tcPr>
          <w:p w14:paraId="715E9C3D"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0.0035</w:t>
            </w:r>
          </w:p>
        </w:tc>
        <w:tc>
          <w:tcPr>
            <w:tcW w:w="1965" w:type="dxa"/>
          </w:tcPr>
          <w:p w14:paraId="559CCAE4"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rPr>
                <w:vertAlign w:val="superscript"/>
              </w:rPr>
            </w:pPr>
            <w:r w:rsidRPr="002310D8">
              <w:t>h</w:t>
            </w:r>
            <w:r w:rsidRPr="002310D8">
              <w:rPr>
                <w:vertAlign w:val="superscript"/>
              </w:rPr>
              <w:t>-1</w:t>
            </w:r>
          </w:p>
        </w:tc>
        <w:tc>
          <w:tcPr>
            <w:tcW w:w="4220" w:type="dxa"/>
          </w:tcPr>
          <w:p w14:paraId="7B207B0B" w14:textId="7722B1FC"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0.1*</w:t>
            </w:r>
            <w:r w:rsidRPr="002310D8">
              <w:rPr>
                <w:rFonts w:ascii="Aptos Narrow" w:hAnsi="Aptos Narrow"/>
              </w:rPr>
              <w:t>µ</w:t>
            </w:r>
          </w:p>
        </w:tc>
      </w:tr>
      <w:tr w:rsidR="00E710DF" w:rsidRPr="002310D8" w14:paraId="738CD7B1"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0976EA8D" w14:textId="1C86748A" w:rsidR="00E710DF" w:rsidRPr="002310D8" w:rsidRDefault="00554969">
            <w:r>
              <w:t>Cell weight</w:t>
            </w:r>
          </w:p>
        </w:tc>
        <w:tc>
          <w:tcPr>
            <w:tcW w:w="1860" w:type="dxa"/>
          </w:tcPr>
          <w:p w14:paraId="3210CBD6"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1.414*10</w:t>
            </w:r>
            <w:r w:rsidRPr="002310D8">
              <w:rPr>
                <w:vertAlign w:val="superscript"/>
              </w:rPr>
              <w:t>-11</w:t>
            </w:r>
          </w:p>
        </w:tc>
        <w:tc>
          <w:tcPr>
            <w:tcW w:w="1965" w:type="dxa"/>
          </w:tcPr>
          <w:p w14:paraId="49689574"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rPr>
                <w:vertAlign w:val="superscript"/>
              </w:rPr>
            </w:pPr>
            <w:r w:rsidRPr="002310D8">
              <w:t>Kg*cell</w:t>
            </w:r>
            <w:r w:rsidRPr="002310D8">
              <w:rPr>
                <w:vertAlign w:val="superscript"/>
              </w:rPr>
              <w:t>-1</w:t>
            </w:r>
          </w:p>
        </w:tc>
        <w:tc>
          <w:tcPr>
            <w:tcW w:w="4220" w:type="dxa"/>
          </w:tcPr>
          <w:p w14:paraId="4C3A4C45" w14:textId="46DFC49C" w:rsidR="00E710DF" w:rsidRPr="00FA2794" w:rsidRDefault="002F4C78">
            <w:pPr>
              <w:cnfStyle w:val="000000000000" w:firstRow="0" w:lastRow="0" w:firstColumn="0" w:lastColumn="0" w:oddVBand="0" w:evenVBand="0" w:oddHBand="0" w:evenHBand="0" w:firstRowFirstColumn="0" w:firstRowLastColumn="0" w:lastRowFirstColumn="0" w:lastRowLastColumn="0"/>
              <w:rPr>
                <w:vertAlign w:val="superscript"/>
              </w:rPr>
            </w:pPr>
            <w:r>
              <w:rPr>
                <w:vertAlign w:val="superscript"/>
              </w:rPr>
              <w:t>9</w:t>
            </w:r>
          </w:p>
        </w:tc>
      </w:tr>
      <w:tr w:rsidR="00E710DF" w:rsidRPr="002310D8" w14:paraId="1947947C"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7D3B9F54" w14:textId="6D31962A" w:rsidR="00E710DF" w:rsidRPr="002310D8" w:rsidRDefault="00554969">
            <w:r>
              <w:t>Cell weight</w:t>
            </w:r>
          </w:p>
        </w:tc>
        <w:tc>
          <w:tcPr>
            <w:tcW w:w="1860" w:type="dxa"/>
          </w:tcPr>
          <w:p w14:paraId="735C476F"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1.59*10</w:t>
            </w:r>
            <w:r w:rsidRPr="002310D8">
              <w:rPr>
                <w:vertAlign w:val="superscript"/>
              </w:rPr>
              <w:t>-9</w:t>
            </w:r>
          </w:p>
        </w:tc>
        <w:tc>
          <w:tcPr>
            <w:tcW w:w="1965" w:type="dxa"/>
          </w:tcPr>
          <w:p w14:paraId="362D5926"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Kg*cell</w:t>
            </w:r>
            <w:r w:rsidRPr="002310D8">
              <w:rPr>
                <w:vertAlign w:val="superscript"/>
              </w:rPr>
              <w:t>-1</w:t>
            </w:r>
          </w:p>
        </w:tc>
        <w:tc>
          <w:tcPr>
            <w:tcW w:w="4220" w:type="dxa"/>
          </w:tcPr>
          <w:p w14:paraId="04C1C8F8" w14:textId="6D8F719F" w:rsidR="00E710DF" w:rsidRPr="004D0FC5" w:rsidRDefault="002F4C78">
            <w:pPr>
              <w:cnfStyle w:val="000000100000" w:firstRow="0" w:lastRow="0" w:firstColumn="0" w:lastColumn="0" w:oddVBand="0" w:evenVBand="0" w:oddHBand="1" w:evenHBand="0" w:firstRowFirstColumn="0" w:firstRowLastColumn="0" w:lastRowFirstColumn="0" w:lastRowLastColumn="0"/>
              <w:rPr>
                <w:vertAlign w:val="superscript"/>
              </w:rPr>
            </w:pPr>
            <w:r>
              <w:rPr>
                <w:vertAlign w:val="superscript"/>
              </w:rPr>
              <w:t>9</w:t>
            </w:r>
          </w:p>
        </w:tc>
      </w:tr>
      <w:tr w:rsidR="00E710DF" w:rsidRPr="002310D8" w14:paraId="6D63D78C" w14:textId="77777777" w:rsidTr="006A3565">
        <w:tc>
          <w:tcPr>
            <w:cnfStyle w:val="001000000000" w:firstRow="0" w:lastRow="0" w:firstColumn="1" w:lastColumn="0" w:oddVBand="0" w:evenVBand="0" w:oddHBand="0" w:evenHBand="0" w:firstRowFirstColumn="0" w:firstRowLastColumn="0" w:lastRowFirstColumn="0" w:lastRowLastColumn="0"/>
            <w:tcW w:w="1305" w:type="dxa"/>
          </w:tcPr>
          <w:p w14:paraId="6A1809F9" w14:textId="77777777" w:rsidR="00E710DF" w:rsidRPr="002310D8" w:rsidRDefault="00E710DF">
            <w:pPr>
              <w:rPr>
                <w:vertAlign w:val="subscript"/>
              </w:rPr>
            </w:pPr>
            <w:r w:rsidRPr="002310D8">
              <w:t>Y</w:t>
            </w:r>
            <w:r w:rsidRPr="002310D8">
              <w:rPr>
                <w:vertAlign w:val="subscript"/>
              </w:rPr>
              <w:t>XS</w:t>
            </w:r>
          </w:p>
        </w:tc>
        <w:tc>
          <w:tcPr>
            <w:tcW w:w="1860" w:type="dxa"/>
          </w:tcPr>
          <w:p w14:paraId="374386C0"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1/3</w:t>
            </w:r>
          </w:p>
        </w:tc>
        <w:tc>
          <w:tcPr>
            <w:tcW w:w="1965" w:type="dxa"/>
          </w:tcPr>
          <w:p w14:paraId="34953FCE"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p>
        </w:tc>
        <w:tc>
          <w:tcPr>
            <w:tcW w:w="4220" w:type="dxa"/>
          </w:tcPr>
          <w:p w14:paraId="5CBD8352" w14:textId="77211C44" w:rsidR="00E710DF" w:rsidRPr="00FA2794" w:rsidRDefault="002F4C78">
            <w:pPr>
              <w:cnfStyle w:val="000000000000" w:firstRow="0" w:lastRow="0" w:firstColumn="0" w:lastColumn="0" w:oddVBand="0" w:evenVBand="0" w:oddHBand="0" w:evenHBand="0" w:firstRowFirstColumn="0" w:firstRowLastColumn="0" w:lastRowFirstColumn="0" w:lastRowLastColumn="0"/>
              <w:rPr>
                <w:vertAlign w:val="superscript"/>
              </w:rPr>
            </w:pPr>
            <w:r>
              <w:rPr>
                <w:vertAlign w:val="superscript"/>
              </w:rPr>
              <w:t>10</w:t>
            </w:r>
          </w:p>
        </w:tc>
      </w:tr>
    </w:tbl>
    <w:p w14:paraId="03448804" w14:textId="77777777" w:rsidR="003E421E" w:rsidRDefault="003E421E" w:rsidP="003E421E"/>
    <w:p w14:paraId="456FBB1F" w14:textId="22D71F8A" w:rsidR="003E421E" w:rsidRPr="00037D56" w:rsidRDefault="002F4C78" w:rsidP="003E421E">
      <w:proofErr w:type="spellStart"/>
      <w:r>
        <w:rPr>
          <w:vertAlign w:val="superscript"/>
        </w:rPr>
        <w:t>1</w:t>
      </w:r>
      <w:r w:rsidR="003E421E" w:rsidRPr="00037D56">
        <w:t>Bubbles</w:t>
      </w:r>
      <w:proofErr w:type="spellEnd"/>
      <w:r w:rsidR="003E421E" w:rsidRPr="00037D56">
        <w:t xml:space="preserve"> rise roughly at the same speed from a diameter of 1 mm or larger. 1 mm has relative to the volume the biggest surface area</w:t>
      </w:r>
      <w:r w:rsidR="003E421E">
        <w:t>.</w:t>
      </w:r>
      <w:r w:rsidR="003E421E" w:rsidRPr="00037D56">
        <w:t xml:space="preserve"> so 1 mm was chosen.</w:t>
      </w:r>
    </w:p>
    <w:p w14:paraId="03359C16" w14:textId="33655B54" w:rsidR="00E710DF" w:rsidRPr="002310D8" w:rsidRDefault="002F4C78" w:rsidP="00E710DF">
      <w:proofErr w:type="spellStart"/>
      <w:r>
        <w:rPr>
          <w:vertAlign w:val="superscript"/>
        </w:rPr>
        <w:t>2</w:t>
      </w:r>
      <w:r w:rsidR="00377E30">
        <w:t>Chosen</w:t>
      </w:r>
      <w:proofErr w:type="spellEnd"/>
      <w:r w:rsidR="00377E30">
        <w:t xml:space="preserve"> so the </w:t>
      </w:r>
      <w:r w:rsidR="00377E30" w:rsidRPr="007C4359">
        <w:t>µ</w:t>
      </w:r>
      <w:r w:rsidR="00934F27" w:rsidRPr="007C4359">
        <w:t xml:space="preserve"> is close </w:t>
      </w:r>
      <w:r w:rsidR="00234FA3" w:rsidRPr="007C4359">
        <w:t xml:space="preserve">to the maximum possible µ </w:t>
      </w:r>
    </w:p>
    <w:p w14:paraId="3AB19703" w14:textId="5C0C6238" w:rsidR="00E710DF" w:rsidRPr="002310D8" w:rsidRDefault="002F4C78" w:rsidP="00E710DF">
      <w:proofErr w:type="spellStart"/>
      <w:r>
        <w:rPr>
          <w:vertAlign w:val="superscript"/>
        </w:rPr>
        <w:t>3</w:t>
      </w:r>
      <w:r w:rsidR="000124D7">
        <w:t>Apendix</w:t>
      </w:r>
      <w:proofErr w:type="spellEnd"/>
      <w:r w:rsidR="000124D7">
        <w:t xml:space="preserve"> xxx</w:t>
      </w:r>
      <w:r w:rsidR="007C7750">
        <w:t>, sugar</w:t>
      </w:r>
      <w:r w:rsidR="000124D7">
        <w:t xml:space="preserve"> converted to moles</w:t>
      </w:r>
      <w:r w:rsidR="007C7750">
        <w:t>.</w:t>
      </w:r>
      <w:r w:rsidR="000D32B6">
        <w:t xml:space="preserve"> For the fed-batch </w:t>
      </w:r>
      <w:r w:rsidR="004D0FC5">
        <w:t>it is concentrated 3 times.</w:t>
      </w:r>
    </w:p>
    <w:p w14:paraId="63DC82F0" w14:textId="2D6775BA" w:rsidR="00FA2794" w:rsidRPr="00E1393A" w:rsidRDefault="002F4C78" w:rsidP="00E710DF">
      <w:r>
        <w:rPr>
          <w:vertAlign w:val="superscript"/>
        </w:rPr>
        <w:t>4</w:t>
      </w:r>
      <w:r w:rsidR="00FA2794" w:rsidRPr="00E1393A">
        <w:t xml:space="preserve">Increased from source based on relative increase in surface area from human stem cells to </w:t>
      </w:r>
      <w:r w:rsidR="00587C7B" w:rsidRPr="00E1393A">
        <w:t>undifferentiated cells</w:t>
      </w:r>
      <w:r w:rsidR="00FA2794" w:rsidRPr="00E1393A">
        <w:t xml:space="preserve"> (times 5) and </w:t>
      </w:r>
      <w:r w:rsidR="00587C7B" w:rsidRPr="00E1393A">
        <w:t xml:space="preserve">differentiated cells </w:t>
      </w:r>
      <w:r w:rsidR="00FA2794" w:rsidRPr="00E1393A">
        <w:t>(500 times)</w:t>
      </w:r>
    </w:p>
    <w:p w14:paraId="79806DCF" w14:textId="40216092" w:rsidR="004D0FC5" w:rsidRDefault="002F4C78" w:rsidP="00E710DF">
      <w:proofErr w:type="spellStart"/>
      <w:r>
        <w:rPr>
          <w:vertAlign w:val="superscript"/>
        </w:rPr>
        <w:t>5</w:t>
      </w:r>
      <w:r w:rsidR="004D0FC5">
        <w:t>Chosen</w:t>
      </w:r>
      <w:proofErr w:type="spellEnd"/>
      <w:r w:rsidR="004D0FC5">
        <w:t xml:space="preserve"> for 20% of the maximum amount of dissolved oxygen possible</w:t>
      </w:r>
    </w:p>
    <w:p w14:paraId="74740CEE" w14:textId="3ECCA0C5" w:rsidR="004D0FC5" w:rsidRPr="004D0FC5" w:rsidRDefault="002F4C78" w:rsidP="00E710DF">
      <w:proofErr w:type="spellStart"/>
      <w:r>
        <w:rPr>
          <w:vertAlign w:val="superscript"/>
        </w:rPr>
        <w:t>6</w:t>
      </w:r>
      <w:r w:rsidR="004D0FC5" w:rsidRPr="00037D56">
        <w:t>Maximum</w:t>
      </w:r>
      <w:proofErr w:type="spellEnd"/>
      <w:r w:rsidR="004D0FC5" w:rsidRPr="00037D56">
        <w:t xml:space="preserve"> </w:t>
      </w:r>
      <w:r w:rsidR="004D0FC5">
        <w:t>amount of dissolved oxygen possible in water</w:t>
      </w:r>
    </w:p>
    <w:p w14:paraId="4D601DED" w14:textId="098F7707" w:rsidR="004D0FC5" w:rsidRDefault="002F4C78" w:rsidP="00E710DF">
      <w:proofErr w:type="spellStart"/>
      <w:r>
        <w:rPr>
          <w:vertAlign w:val="superscript"/>
        </w:rPr>
        <w:t>7</w:t>
      </w:r>
      <w:r w:rsidR="004D0FC5">
        <w:t>Chosen</w:t>
      </w:r>
      <w:proofErr w:type="spellEnd"/>
      <w:r w:rsidR="004D0FC5">
        <w:t xml:space="preserve"> ratio between height and diameter</w:t>
      </w:r>
    </w:p>
    <w:p w14:paraId="48A5F870" w14:textId="2D23167A" w:rsidR="004D0FC5" w:rsidRDefault="002F4C78" w:rsidP="00E710DF">
      <w:proofErr w:type="spellStart"/>
      <w:r>
        <w:rPr>
          <w:vertAlign w:val="superscript"/>
        </w:rPr>
        <w:t>8</w:t>
      </w:r>
      <w:r w:rsidR="004D0FC5" w:rsidRPr="00037D56">
        <w:t>Chosen</w:t>
      </w:r>
      <w:proofErr w:type="spellEnd"/>
      <w:r w:rsidR="004D0FC5" w:rsidRPr="00037D56">
        <w:t xml:space="preserve"> ratio between diameter of the reactor and the impeller</w:t>
      </w:r>
    </w:p>
    <w:p w14:paraId="1B7B4E3D" w14:textId="6A563C0C" w:rsidR="004D0FC5" w:rsidRDefault="002F4C78" w:rsidP="004D0FC5">
      <w:pPr>
        <w:widowControl/>
        <w:wordWrap/>
        <w:autoSpaceDE/>
        <w:autoSpaceDN/>
        <w:spacing w:line="279" w:lineRule="auto"/>
        <w:jc w:val="left"/>
      </w:pPr>
      <w:proofErr w:type="spellStart"/>
      <w:r>
        <w:rPr>
          <w:vertAlign w:val="superscript"/>
        </w:rPr>
        <w:t>9</w:t>
      </w:r>
      <w:r w:rsidR="004D0FC5">
        <w:t>Cell</w:t>
      </w:r>
      <w:proofErr w:type="spellEnd"/>
      <w:r w:rsidR="004D0FC5">
        <w:t xml:space="preserve"> weight calculated. assuming cell is a sphere. Undifferentiated cells have a density of water (1000 kg*m</w:t>
      </w:r>
      <w:r w:rsidR="004D0FC5">
        <w:rPr>
          <w:vertAlign w:val="superscript"/>
        </w:rPr>
        <w:t>-3</w:t>
      </w:r>
      <w:r w:rsidR="004D0FC5">
        <w:t>). and differentiated cells of fat (900 kg*m</w:t>
      </w:r>
      <w:r w:rsidR="004D0FC5">
        <w:rPr>
          <w:vertAlign w:val="superscript"/>
        </w:rPr>
        <w:t>-3</w:t>
      </w:r>
      <w:r w:rsidR="004D0FC5">
        <w:t xml:space="preserve">). </w:t>
      </w:r>
    </w:p>
    <w:p w14:paraId="3B410E1F" w14:textId="2497F20D" w:rsidR="004D0FC5" w:rsidRDefault="002F4C78" w:rsidP="004D0FC5">
      <w:pPr>
        <w:jc w:val="left"/>
      </w:pPr>
      <w:proofErr w:type="spellStart"/>
      <w:r>
        <w:rPr>
          <w:vertAlign w:val="superscript"/>
        </w:rPr>
        <w:t>10</w:t>
      </w:r>
      <w:r w:rsidR="004D0FC5">
        <w:t>Estimated</w:t>
      </w:r>
      <w:proofErr w:type="spellEnd"/>
      <w:r w:rsidR="004D0FC5">
        <w:t xml:space="preserve"> yield of biomass on glucose</w:t>
      </w:r>
    </w:p>
    <w:p w14:paraId="283465DB" w14:textId="41DAFF82" w:rsidR="00E710DF" w:rsidRPr="002310D8" w:rsidRDefault="00E710DF" w:rsidP="00E710DF"/>
    <w:p w14:paraId="7D345919" w14:textId="58E4539F" w:rsidR="00E710DF" w:rsidRPr="002310D8" w:rsidRDefault="00363329" w:rsidP="00024468">
      <w:pPr>
        <w:pStyle w:val="Heading2"/>
      </w:pPr>
      <w:bookmarkStart w:id="168" w:name="_Toc212212245"/>
      <w:r>
        <w:t xml:space="preserve">Appendix C: </w:t>
      </w:r>
      <w:r w:rsidR="00024468" w:rsidRPr="002310D8">
        <w:t>A</w:t>
      </w:r>
      <w:r w:rsidR="00E710DF" w:rsidRPr="002310D8">
        <w:t>gitation speed</w:t>
      </w:r>
      <w:bookmarkEnd w:id="168"/>
      <w:r w:rsidR="00E710DF" w:rsidRPr="002310D8">
        <w:t xml:space="preserve"> </w:t>
      </w:r>
    </w:p>
    <w:p w14:paraId="5C4B0C6A" w14:textId="6270ACB9" w:rsidR="00E710DF" w:rsidRPr="002310D8" w:rsidRDefault="00BB0832" w:rsidP="00E710DF">
      <w:r>
        <w:t>The agitation speed was estimated using</w:t>
      </w:r>
      <w:r w:rsidR="00E710DF" w:rsidRPr="002310D8">
        <w:t xml:space="preserve"> the Kolmogorov length scale </w:t>
      </w:r>
      <w:r>
        <w:t>too find</w:t>
      </w:r>
      <w:r w:rsidR="00E710DF" w:rsidRPr="002310D8">
        <w:t xml:space="preserve"> the size of the eddy currents.</w:t>
      </w:r>
      <w:r w:rsidR="00243F38">
        <w:t xml:space="preserve"> If these currents are smaller than the cells</w:t>
      </w:r>
      <w:r w:rsidR="009D1F0A">
        <w:t>.</w:t>
      </w:r>
      <w:r w:rsidR="00243F38">
        <w:t xml:space="preserve"> </w:t>
      </w:r>
      <w:r w:rsidR="001F4BB4">
        <w:t xml:space="preserve">a shear stress though to cells </w:t>
      </w:r>
      <w:r w:rsidR="003A3DFA">
        <w:t>created</w:t>
      </w:r>
      <w:r w:rsidR="00685E6F">
        <w:t xml:space="preserve"> and that could rip open the cell. The </w:t>
      </w:r>
      <w:r w:rsidR="00A507CF">
        <w:t>smallest the current can be is the cell size</w:t>
      </w:r>
      <w:r w:rsidR="009D1F0A">
        <w:t>.</w:t>
      </w:r>
      <w:r w:rsidR="00A507CF">
        <w:t xml:space="preserve"> so the </w:t>
      </w:r>
      <w:r w:rsidR="002820D3">
        <w:t>eddy currents will be set at the cell size.</w:t>
      </w:r>
    </w:p>
    <w:p w14:paraId="5AB145D6" w14:textId="77777777" w:rsidR="004E786E" w:rsidRPr="002310D8" w:rsidRDefault="004E786E" w:rsidP="00E710DF"/>
    <w:p w14:paraId="462833EC" w14:textId="77777777" w:rsidR="00E710DF" w:rsidRPr="002310D8" w:rsidRDefault="00E710DF" w:rsidP="00E710DF">
      <w:r w:rsidRPr="002310D8">
        <w:rPr>
          <w:noProof/>
        </w:rPr>
        <w:drawing>
          <wp:inline distT="0" distB="0" distL="0" distR="0" wp14:anchorId="00FB4EEE" wp14:editId="440F9F68">
            <wp:extent cx="1419225" cy="809625"/>
            <wp:effectExtent l="0" t="0" r="9525" b="9525"/>
            <wp:docPr id="1749423586"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3586" name="Picture 1" descr="A math equation with numbers and symbols&#10;&#10;AI-generated content may be incorrect."/>
                    <pic:cNvPicPr/>
                  </pic:nvPicPr>
                  <pic:blipFill>
                    <a:blip r:embed="rId182"/>
                    <a:stretch>
                      <a:fillRect/>
                    </a:stretch>
                  </pic:blipFill>
                  <pic:spPr>
                    <a:xfrm>
                      <a:off x="0" y="0"/>
                      <a:ext cx="1419225" cy="809625"/>
                    </a:xfrm>
                    <a:prstGeom prst="rect">
                      <a:avLst/>
                    </a:prstGeom>
                  </pic:spPr>
                </pic:pic>
              </a:graphicData>
            </a:graphic>
          </wp:inline>
        </w:drawing>
      </w:r>
    </w:p>
    <w:p w14:paraId="6C573C1B" w14:textId="28AB75ED" w:rsidR="007D5BB5" w:rsidRPr="007D5BB5" w:rsidRDefault="00E710DF" w:rsidP="007D5BB5">
      <w:pPr>
        <w:spacing w:line="279" w:lineRule="auto"/>
        <w:rPr>
          <w:i/>
        </w:rPr>
      </w:pPr>
      <w:r w:rsidRPr="00C64459">
        <w:rPr>
          <w:i/>
        </w:rPr>
        <w:t>Formula to calculate the size of the eddy currents</w:t>
      </w:r>
      <w:r w:rsidR="006261A1">
        <w:rPr>
          <w:i/>
          <w:iCs/>
        </w:rPr>
        <w:t xml:space="preserve"> (</w:t>
      </w:r>
      <w:proofErr w:type="spellStart"/>
      <w:r w:rsidR="006261A1">
        <w:rPr>
          <w:i/>
          <w:iCs/>
        </w:rPr>
        <w:t>λ</w:t>
      </w:r>
      <w:r w:rsidR="006261A1">
        <w:rPr>
          <w:i/>
          <w:iCs/>
          <w:vertAlign w:val="subscript"/>
        </w:rPr>
        <w:t>K</w:t>
      </w:r>
      <w:proofErr w:type="spellEnd"/>
      <w:r w:rsidR="006261A1">
        <w:rPr>
          <w:i/>
          <w:iCs/>
        </w:rPr>
        <w:t>)</w:t>
      </w:r>
      <w:r w:rsidRPr="00C64459">
        <w:rPr>
          <w:i/>
          <w:iCs/>
        </w:rPr>
        <w:t>.</w:t>
      </w:r>
      <w:r w:rsidRPr="00C64459">
        <w:rPr>
          <w:i/>
        </w:rPr>
        <w:t xml:space="preserve"> Depended on Kinematic viscosity (</w:t>
      </w:r>
      <w:r w:rsidR="006261A1">
        <w:rPr>
          <w:i/>
          <w:iCs/>
        </w:rPr>
        <w:t>ν</w:t>
      </w:r>
      <w:r w:rsidRPr="00C64459">
        <w:rPr>
          <w:i/>
        </w:rPr>
        <w:t xml:space="preserve">) and </w:t>
      </w:r>
      <w:r w:rsidRPr="009D47E8">
        <w:rPr>
          <w:i/>
          <w:lang w:eastAsia="ja-JP"/>
        </w:rPr>
        <w:t>Energy dissipation</w:t>
      </w:r>
      <w:r w:rsidRPr="00C64459">
        <w:rPr>
          <w:rFonts w:asciiTheme="minorHAnsi" w:hAnsiTheme="minorHAnsi" w:cstheme="minorBidi"/>
          <w:i/>
          <w:lang w:eastAsia="ja-JP"/>
        </w:rPr>
        <w:t xml:space="preserve"> </w:t>
      </w:r>
      <w:r w:rsidRPr="00C64459">
        <w:rPr>
          <w:i/>
        </w:rPr>
        <w:t>(</w:t>
      </w:r>
      <w:proofErr w:type="spellStart"/>
      <w:r w:rsidR="00951E53">
        <w:rPr>
          <w:i/>
          <w:iCs/>
        </w:rPr>
        <w:t>ε</w:t>
      </w:r>
      <w:r w:rsidR="00951E53">
        <w:rPr>
          <w:i/>
          <w:iCs/>
          <w:vertAlign w:val="subscript"/>
        </w:rPr>
        <w:t>T</w:t>
      </w:r>
      <w:proofErr w:type="spellEnd"/>
      <w:r w:rsidRPr="00C64459">
        <w:rPr>
          <w:i/>
        </w:rPr>
        <w:t>)</w:t>
      </w:r>
      <w:r w:rsidR="007D5BB5">
        <w:rPr>
          <w:i/>
        </w:rPr>
        <w:t xml:space="preserve"> </w:t>
      </w:r>
      <w:r w:rsidR="007D5BB5" w:rsidRPr="007D5BB5">
        <w:rPr>
          <w:i/>
        </w:rPr>
        <w:t>(</w:t>
      </w:r>
      <w:proofErr w:type="spellStart"/>
      <w:r w:rsidR="007D5BB5" w:rsidRPr="007D5BB5">
        <w:rPr>
          <w:i/>
        </w:rPr>
        <w:t>Croughan</w:t>
      </w:r>
      <w:proofErr w:type="spellEnd"/>
      <w:r w:rsidR="007D5BB5" w:rsidRPr="007D5BB5">
        <w:rPr>
          <w:i/>
        </w:rPr>
        <w:t xml:space="preserve"> et al., 1987)</w:t>
      </w:r>
      <w:r w:rsidR="007D5BB5">
        <w:rPr>
          <w:i/>
        </w:rPr>
        <w:t>.</w:t>
      </w:r>
    </w:p>
    <w:p w14:paraId="71E89784" w14:textId="77777777" w:rsidR="00E710DF" w:rsidRPr="002310D8" w:rsidRDefault="00E710DF" w:rsidP="00E710DF"/>
    <w:p w14:paraId="030987F6" w14:textId="77777777" w:rsidR="00E710DF" w:rsidRPr="002310D8" w:rsidRDefault="00E710DF" w:rsidP="00E710DF">
      <w:r w:rsidRPr="002310D8">
        <w:rPr>
          <w:noProof/>
        </w:rPr>
        <w:drawing>
          <wp:inline distT="0" distB="0" distL="0" distR="0" wp14:anchorId="2663334C" wp14:editId="46B3B9BC">
            <wp:extent cx="695325" cy="819150"/>
            <wp:effectExtent l="0" t="0" r="9525" b="0"/>
            <wp:docPr id="82792881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28814" name="Picture 1" descr="A math equation with black text&#10;&#10;AI-generated content may be incorrect."/>
                    <pic:cNvPicPr/>
                  </pic:nvPicPr>
                  <pic:blipFill>
                    <a:blip r:embed="rId183"/>
                    <a:stretch>
                      <a:fillRect/>
                    </a:stretch>
                  </pic:blipFill>
                  <pic:spPr>
                    <a:xfrm>
                      <a:off x="0" y="0"/>
                      <a:ext cx="695325" cy="819150"/>
                    </a:xfrm>
                    <a:prstGeom prst="rect">
                      <a:avLst/>
                    </a:prstGeom>
                  </pic:spPr>
                </pic:pic>
              </a:graphicData>
            </a:graphic>
          </wp:inline>
        </w:drawing>
      </w:r>
    </w:p>
    <w:p w14:paraId="243D7B20" w14:textId="1CEF7014" w:rsidR="007D5BB5" w:rsidRPr="007D5BB5" w:rsidRDefault="00E710DF" w:rsidP="007D5BB5">
      <w:pPr>
        <w:rPr>
          <w:i/>
        </w:rPr>
      </w:pPr>
      <w:r w:rsidRPr="00C64459">
        <w:rPr>
          <w:i/>
        </w:rPr>
        <w:t>Kinematic viscosity (</w:t>
      </w:r>
      <w:r w:rsidR="006261A1">
        <w:rPr>
          <w:i/>
          <w:iCs/>
        </w:rPr>
        <w:t>ν</w:t>
      </w:r>
      <w:r w:rsidRPr="00C64459">
        <w:rPr>
          <w:i/>
        </w:rPr>
        <w:t>) depended on Viscosity (</w:t>
      </w:r>
      <w:r w:rsidR="006261A1">
        <w:rPr>
          <w:i/>
          <w:iCs/>
        </w:rPr>
        <w:t>η</w:t>
      </w:r>
      <w:r w:rsidRPr="00C64459">
        <w:rPr>
          <w:i/>
        </w:rPr>
        <w:t>) and density (</w:t>
      </w:r>
      <w:r w:rsidR="000E59A9">
        <w:rPr>
          <w:i/>
          <w:iCs/>
        </w:rPr>
        <w:t>ρ</w:t>
      </w:r>
      <w:r w:rsidRPr="00C64459">
        <w:rPr>
          <w:i/>
        </w:rPr>
        <w:t>)</w:t>
      </w:r>
      <w:r w:rsidR="007D5BB5">
        <w:rPr>
          <w:i/>
        </w:rPr>
        <w:t xml:space="preserve"> </w:t>
      </w:r>
      <w:r w:rsidR="007D5BB5" w:rsidRPr="007D5BB5">
        <w:rPr>
          <w:i/>
        </w:rPr>
        <w:t>(</w:t>
      </w:r>
      <w:proofErr w:type="spellStart"/>
      <w:r w:rsidR="007D5BB5" w:rsidRPr="007D5BB5">
        <w:rPr>
          <w:i/>
        </w:rPr>
        <w:t>Croughan</w:t>
      </w:r>
      <w:proofErr w:type="spellEnd"/>
      <w:r w:rsidR="007D5BB5" w:rsidRPr="007D5BB5">
        <w:rPr>
          <w:i/>
        </w:rPr>
        <w:t xml:space="preserve"> et al., 1987)</w:t>
      </w:r>
      <w:r w:rsidR="007D5BB5">
        <w:rPr>
          <w:i/>
        </w:rPr>
        <w:t>.</w:t>
      </w:r>
    </w:p>
    <w:p w14:paraId="1FB19627" w14:textId="65A94C12" w:rsidR="00E710DF" w:rsidRPr="00C64459" w:rsidRDefault="00E710DF" w:rsidP="00E710DF">
      <w:pPr>
        <w:rPr>
          <w:i/>
        </w:rPr>
      </w:pPr>
    </w:p>
    <w:p w14:paraId="7ADA08F8" w14:textId="77777777" w:rsidR="00E710DF" w:rsidRPr="002310D8" w:rsidRDefault="00E710DF" w:rsidP="00E710DF"/>
    <w:p w14:paraId="199708C8" w14:textId="77777777" w:rsidR="00E710DF" w:rsidRPr="002310D8" w:rsidRDefault="00E710DF" w:rsidP="00E710DF">
      <w:r w:rsidRPr="002310D8">
        <w:rPr>
          <w:noProof/>
        </w:rPr>
        <w:drawing>
          <wp:inline distT="0" distB="0" distL="0" distR="0" wp14:anchorId="77E933F1" wp14:editId="487A8BCD">
            <wp:extent cx="1914525" cy="695325"/>
            <wp:effectExtent l="0" t="0" r="9525" b="9525"/>
            <wp:docPr id="1325750347" name="Picture 1" descr="A graph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0347" name="Picture 1" descr="A graph paper with black text&#10;&#10;AI-generated content may be incorrect."/>
                    <pic:cNvPicPr/>
                  </pic:nvPicPr>
                  <pic:blipFill>
                    <a:blip r:embed="rId184"/>
                    <a:stretch>
                      <a:fillRect/>
                    </a:stretch>
                  </pic:blipFill>
                  <pic:spPr>
                    <a:xfrm>
                      <a:off x="0" y="0"/>
                      <a:ext cx="1914525" cy="695325"/>
                    </a:xfrm>
                    <a:prstGeom prst="rect">
                      <a:avLst/>
                    </a:prstGeom>
                  </pic:spPr>
                </pic:pic>
              </a:graphicData>
            </a:graphic>
          </wp:inline>
        </w:drawing>
      </w:r>
    </w:p>
    <w:p w14:paraId="5238AFB4" w14:textId="0B141828" w:rsidR="00E710DF" w:rsidRPr="000E59A9" w:rsidRDefault="00E710DF" w:rsidP="00E710DF">
      <w:pPr>
        <w:rPr>
          <w:i/>
        </w:rPr>
      </w:pPr>
      <w:r w:rsidRPr="000E59A9">
        <w:rPr>
          <w:i/>
        </w:rPr>
        <w:t>Energy dissipation (</w:t>
      </w:r>
      <w:proofErr w:type="spellStart"/>
      <w:r w:rsidR="000E59A9" w:rsidRPr="000E59A9">
        <w:rPr>
          <w:i/>
          <w:iCs/>
        </w:rPr>
        <w:t>ε</w:t>
      </w:r>
      <w:r w:rsidR="000E59A9" w:rsidRPr="000E59A9">
        <w:rPr>
          <w:i/>
          <w:iCs/>
          <w:vertAlign w:val="subscript"/>
        </w:rPr>
        <w:t>T</w:t>
      </w:r>
      <w:proofErr w:type="spellEnd"/>
      <w:r w:rsidRPr="000E59A9">
        <w:rPr>
          <w:i/>
        </w:rPr>
        <w:t>) depended on the power number (</w:t>
      </w:r>
      <w:r w:rsidRPr="000E59A9">
        <w:rPr>
          <w:i/>
          <w:iCs/>
        </w:rPr>
        <w:t>N</w:t>
      </w:r>
      <w:r w:rsidR="000E59A9" w:rsidRPr="000E59A9">
        <w:rPr>
          <w:i/>
          <w:iCs/>
          <w:vertAlign w:val="subscript"/>
        </w:rPr>
        <w:t>P</w:t>
      </w:r>
      <w:r w:rsidRPr="000E59A9">
        <w:rPr>
          <w:i/>
        </w:rPr>
        <w:t>)</w:t>
      </w:r>
      <w:r w:rsidR="009D1F0A">
        <w:rPr>
          <w:i/>
        </w:rPr>
        <w:t>.</w:t>
      </w:r>
      <w:r w:rsidRPr="000E59A9">
        <w:rPr>
          <w:i/>
        </w:rPr>
        <w:t xml:space="preserve"> agitation speed (N)</w:t>
      </w:r>
      <w:r w:rsidR="009D1F0A">
        <w:rPr>
          <w:i/>
        </w:rPr>
        <w:t>.</w:t>
      </w:r>
      <w:r w:rsidRPr="000E59A9">
        <w:rPr>
          <w:i/>
        </w:rPr>
        <w:t xml:space="preserve"> impeller diameter (D</w:t>
      </w:r>
      <w:r w:rsidRPr="000E59A9">
        <w:rPr>
          <w:i/>
          <w:vertAlign w:val="subscript"/>
        </w:rPr>
        <w:t>i</w:t>
      </w:r>
      <w:r w:rsidRPr="000E59A9">
        <w:rPr>
          <w:i/>
        </w:rPr>
        <w:t>) and volume of the reactor (</w:t>
      </w:r>
      <w:r w:rsidRPr="000E59A9">
        <w:rPr>
          <w:i/>
          <w:iCs/>
        </w:rPr>
        <w:t>V</w:t>
      </w:r>
      <w:r w:rsidR="000E59A9" w:rsidRPr="000E59A9">
        <w:rPr>
          <w:i/>
          <w:iCs/>
          <w:vertAlign w:val="subscript"/>
        </w:rPr>
        <w:t>L</w:t>
      </w:r>
      <w:r w:rsidRPr="000E59A9">
        <w:rPr>
          <w:i/>
        </w:rPr>
        <w:t>)</w:t>
      </w:r>
      <w:r w:rsidR="007D5BB5">
        <w:rPr>
          <w:i/>
        </w:rPr>
        <w:t xml:space="preserve"> </w:t>
      </w:r>
      <w:r w:rsidR="007D5BB5" w:rsidRPr="007D5BB5">
        <w:rPr>
          <w:i/>
        </w:rPr>
        <w:t>(</w:t>
      </w:r>
      <w:proofErr w:type="spellStart"/>
      <w:r w:rsidR="007D5BB5" w:rsidRPr="007D5BB5">
        <w:rPr>
          <w:i/>
        </w:rPr>
        <w:t>Croughan</w:t>
      </w:r>
      <w:proofErr w:type="spellEnd"/>
      <w:r w:rsidR="007D5BB5" w:rsidRPr="007D5BB5">
        <w:rPr>
          <w:i/>
        </w:rPr>
        <w:t xml:space="preserve"> et al., 1987)</w:t>
      </w:r>
      <w:r w:rsidR="007D5BB5">
        <w:rPr>
          <w:i/>
        </w:rPr>
        <w:t>.</w:t>
      </w:r>
    </w:p>
    <w:p w14:paraId="63B97E6E" w14:textId="1D4B77D9" w:rsidR="00E710DF" w:rsidRPr="002310D8" w:rsidRDefault="00E710DF" w:rsidP="00E710DF">
      <w:r w:rsidRPr="002310D8">
        <w:t>Combining the formulas</w:t>
      </w:r>
      <w:r w:rsidR="009D1F0A">
        <w:t>.</w:t>
      </w:r>
      <w:r w:rsidRPr="002310D8">
        <w:t xml:space="preserve"> </w:t>
      </w:r>
      <w:r w:rsidR="0041435E">
        <w:t>the agitation speed can be made</w:t>
      </w:r>
      <w:r w:rsidRPr="002310D8">
        <w:t xml:space="preserve"> dependent on the</w:t>
      </w:r>
      <w:r w:rsidR="00415A1C">
        <w:t xml:space="preserve"> reactor volume</w:t>
      </w:r>
      <w:r w:rsidR="009D1F0A">
        <w:t>.</w:t>
      </w:r>
      <w:r w:rsidR="00415A1C">
        <w:t xml:space="preserve"> this results in a</w:t>
      </w:r>
      <w:r w:rsidR="00E62937">
        <w:t xml:space="preserve"> maximum </w:t>
      </w:r>
      <w:r w:rsidR="00697219">
        <w:t>agitation</w:t>
      </w:r>
      <w:r w:rsidR="00E62937">
        <w:t xml:space="preserve"> speed for each </w:t>
      </w:r>
      <w:r w:rsidR="00697219">
        <w:t>volume.</w:t>
      </w:r>
    </w:p>
    <w:p w14:paraId="5094843F" w14:textId="77777777" w:rsidR="00E710DF" w:rsidRPr="002310D8" w:rsidRDefault="00E710DF" w:rsidP="00E710DF">
      <w:r w:rsidRPr="002310D8">
        <w:rPr>
          <w:noProof/>
        </w:rPr>
        <w:drawing>
          <wp:inline distT="0" distB="0" distL="0" distR="0" wp14:anchorId="20521D01" wp14:editId="092F6790">
            <wp:extent cx="5943600" cy="3298825"/>
            <wp:effectExtent l="0" t="0" r="0" b="0"/>
            <wp:docPr id="159040937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09375" name="Picture 1" descr="A graph with a line&#10;&#10;AI-generated content may be incorrect."/>
                    <pic:cNvPicPr/>
                  </pic:nvPicPr>
                  <pic:blipFill>
                    <a:blip r:embed="rId185"/>
                    <a:stretch>
                      <a:fillRect/>
                    </a:stretch>
                  </pic:blipFill>
                  <pic:spPr>
                    <a:xfrm>
                      <a:off x="0" y="0"/>
                      <a:ext cx="5943600" cy="3298825"/>
                    </a:xfrm>
                    <a:prstGeom prst="rect">
                      <a:avLst/>
                    </a:prstGeom>
                  </pic:spPr>
                </pic:pic>
              </a:graphicData>
            </a:graphic>
          </wp:inline>
        </w:drawing>
      </w:r>
    </w:p>
    <w:p w14:paraId="6CA23E0D" w14:textId="21D0F86A" w:rsidR="00E710DF" w:rsidRPr="00875EA6" w:rsidRDefault="00B66608" w:rsidP="00E710DF">
      <w:pPr>
        <w:rPr>
          <w:i/>
        </w:rPr>
      </w:pPr>
      <w:r w:rsidRPr="007C4359">
        <w:rPr>
          <w:i/>
        </w:rPr>
        <w:t>Figure</w:t>
      </w:r>
      <w:r>
        <w:rPr>
          <w:i/>
          <w:iCs/>
        </w:rPr>
        <w:t xml:space="preserve"> </w:t>
      </w:r>
      <w:r w:rsidR="007C4359" w:rsidRPr="007C4359">
        <w:rPr>
          <w:i/>
          <w:iCs/>
        </w:rPr>
        <w:t>8.</w:t>
      </w:r>
      <w:r>
        <w:rPr>
          <w:i/>
          <w:iCs/>
        </w:rPr>
        <w:t xml:space="preserve"> </w:t>
      </w:r>
      <w:r w:rsidR="00697219" w:rsidRPr="00875EA6">
        <w:rPr>
          <w:i/>
        </w:rPr>
        <w:t>Graph</w:t>
      </w:r>
      <w:r w:rsidR="00E710DF" w:rsidRPr="00875EA6">
        <w:rPr>
          <w:i/>
        </w:rPr>
        <w:t xml:space="preserve"> of agitation speed </w:t>
      </w:r>
      <w:r w:rsidR="00697219" w:rsidRPr="00875EA6">
        <w:rPr>
          <w:i/>
        </w:rPr>
        <w:t>(y-axis in rpm)</w:t>
      </w:r>
      <w:r w:rsidR="00E710DF" w:rsidRPr="00875EA6">
        <w:rPr>
          <w:i/>
        </w:rPr>
        <w:t xml:space="preserve"> for undifferentiated cells </w:t>
      </w:r>
      <w:r w:rsidR="003B1CDA" w:rsidRPr="00875EA6">
        <w:rPr>
          <w:i/>
        </w:rPr>
        <w:t xml:space="preserve">(blue) </w:t>
      </w:r>
      <w:r w:rsidR="00E710DF" w:rsidRPr="00875EA6">
        <w:rPr>
          <w:i/>
        </w:rPr>
        <w:t xml:space="preserve">and differentiated cells </w:t>
      </w:r>
      <w:r w:rsidR="003B1CDA" w:rsidRPr="00875EA6">
        <w:rPr>
          <w:i/>
        </w:rPr>
        <w:t>(black)</w:t>
      </w:r>
      <w:r w:rsidR="00E710DF" w:rsidRPr="00875EA6">
        <w:rPr>
          <w:i/>
        </w:rPr>
        <w:t xml:space="preserve"> depending on volume</w:t>
      </w:r>
      <w:r w:rsidR="00697219" w:rsidRPr="00875EA6">
        <w:rPr>
          <w:i/>
        </w:rPr>
        <w:t xml:space="preserve"> (</w:t>
      </w:r>
      <w:r w:rsidR="003B1CDA" w:rsidRPr="00875EA6">
        <w:rPr>
          <w:i/>
        </w:rPr>
        <w:t xml:space="preserve">x-axis in </w:t>
      </w:r>
      <w:proofErr w:type="spellStart"/>
      <w:r w:rsidR="003B1CDA" w:rsidRPr="00875EA6">
        <w:rPr>
          <w:i/>
        </w:rPr>
        <w:t>m</w:t>
      </w:r>
      <w:r w:rsidR="003B1CDA" w:rsidRPr="00875EA6">
        <w:rPr>
          <w:i/>
          <w:vertAlign w:val="superscript"/>
        </w:rPr>
        <w:t>3</w:t>
      </w:r>
      <w:proofErr w:type="spellEnd"/>
      <w:r w:rsidR="003B1CDA" w:rsidRPr="00875EA6">
        <w:rPr>
          <w:i/>
        </w:rPr>
        <w:t>)</w:t>
      </w:r>
    </w:p>
    <w:p w14:paraId="6123989B" w14:textId="77777777" w:rsidR="00875EA6" w:rsidRDefault="00875EA6" w:rsidP="00E710DF"/>
    <w:p w14:paraId="27335868" w14:textId="225BD0C5" w:rsidR="00E710DF" w:rsidRPr="002310D8" w:rsidRDefault="00EE078E" w:rsidP="00E710DF">
      <w:r>
        <w:t xml:space="preserve">For </w:t>
      </w:r>
      <w:r w:rsidR="00713C22">
        <w:t>differentiated</w:t>
      </w:r>
      <w:r>
        <w:t xml:space="preserve"> cell the</w:t>
      </w:r>
      <w:r w:rsidR="00E710DF" w:rsidRPr="002310D8">
        <w:t xml:space="preserve"> agitation speed is too low to mix the reactor properly</w:t>
      </w:r>
      <w:r w:rsidR="00875EA6">
        <w:t xml:space="preserve"> (1-3 rpm)</w:t>
      </w:r>
      <w:r w:rsidR="009D1F0A">
        <w:t>.</w:t>
      </w:r>
      <w:r w:rsidR="00E710DF" w:rsidRPr="002310D8">
        <w:t xml:space="preserve"> a different </w:t>
      </w:r>
      <w:r w:rsidR="00713C22">
        <w:t>type of reactor</w:t>
      </w:r>
      <w:r w:rsidR="00E710DF" w:rsidRPr="002310D8">
        <w:t xml:space="preserve"> is needed</w:t>
      </w:r>
      <w:r w:rsidR="00713C22">
        <w:t xml:space="preserve"> to differentiate the cells</w:t>
      </w:r>
      <w:r w:rsidR="00E710DF" w:rsidRPr="002310D8">
        <w:t>.</w:t>
      </w:r>
    </w:p>
    <w:p w14:paraId="6EE5321E" w14:textId="5812F671" w:rsidR="00E710DF" w:rsidRPr="002310D8" w:rsidRDefault="00E710DF" w:rsidP="00E710DF"/>
    <w:p w14:paraId="425CB1B7" w14:textId="57F495DC" w:rsidR="005A7E8D" w:rsidRPr="002310D8" w:rsidRDefault="00363329" w:rsidP="005A7E8D">
      <w:pPr>
        <w:pStyle w:val="Heading2"/>
      </w:pPr>
      <w:bookmarkStart w:id="169" w:name="_Toc212212246"/>
      <w:r>
        <w:t xml:space="preserve">Appendix D: </w:t>
      </w:r>
      <w:r w:rsidR="005A7E8D" w:rsidRPr="002310D8">
        <w:t xml:space="preserve">Maximum </w:t>
      </w:r>
      <w:r w:rsidR="00F63CF3">
        <w:t>cell density</w:t>
      </w:r>
      <w:bookmarkEnd w:id="169"/>
    </w:p>
    <w:p w14:paraId="4EC401C9" w14:textId="33D07682" w:rsidR="00441517" w:rsidRPr="008A2796" w:rsidRDefault="00441517" w:rsidP="00E710DF">
      <w:r w:rsidRPr="008A2796">
        <w:t>As animal cells are quite fragile</w:t>
      </w:r>
      <w:r w:rsidR="009D1F0A">
        <w:t>.</w:t>
      </w:r>
      <w:r w:rsidRPr="008A2796">
        <w:t xml:space="preserve"> the bursting of air bubbles can create </w:t>
      </w:r>
      <w:r w:rsidR="008A2796" w:rsidRPr="008A2796">
        <w:t>pressure differences which can burst cell.</w:t>
      </w:r>
      <w:r w:rsidR="008A2796">
        <w:t xml:space="preserve"> To </w:t>
      </w:r>
      <w:r w:rsidR="00F63CF3">
        <w:t>minimize</w:t>
      </w:r>
      <w:r w:rsidR="008A2796">
        <w:t xml:space="preserve"> this</w:t>
      </w:r>
      <w:r w:rsidR="009D1F0A">
        <w:t>.</w:t>
      </w:r>
      <w:r w:rsidR="00FF684D">
        <w:t xml:space="preserve"> </w:t>
      </w:r>
      <w:r w:rsidR="00F63CF3">
        <w:t>the correct airflow should be chosen</w:t>
      </w:r>
      <w:r w:rsidR="00A26822">
        <w:t xml:space="preserve"> that allows for a high amount of cells</w:t>
      </w:r>
      <w:r w:rsidR="00516803">
        <w:t xml:space="preserve"> </w:t>
      </w:r>
      <w:r w:rsidR="006E25B9">
        <w:t>in the reactor but minimizes the decaying cells.</w:t>
      </w:r>
      <w:r w:rsidR="00516803">
        <w:t xml:space="preserve"> </w:t>
      </w:r>
    </w:p>
    <w:p w14:paraId="2921493B" w14:textId="77777777" w:rsidR="00441517" w:rsidRPr="002310D8" w:rsidRDefault="00441517" w:rsidP="00E710DF">
      <w:pPr>
        <w:rPr>
          <w:b/>
          <w:bCs/>
        </w:rPr>
      </w:pPr>
    </w:p>
    <w:p w14:paraId="1C2A5E8A" w14:textId="77777777" w:rsidR="00E710DF" w:rsidRPr="002310D8" w:rsidRDefault="00E710DF" w:rsidP="00E710DF">
      <w:r w:rsidRPr="002310D8">
        <w:rPr>
          <w:noProof/>
        </w:rPr>
        <w:drawing>
          <wp:inline distT="0" distB="0" distL="0" distR="0" wp14:anchorId="7AA4BBA0" wp14:editId="1CBEF1CC">
            <wp:extent cx="2247900" cy="885825"/>
            <wp:effectExtent l="0" t="0" r="0" b="9525"/>
            <wp:docPr id="776733143" name="Picture 1" descr="A math equatio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3143" name="Picture 1" descr="A math equation with numbers and letters&#10;&#10;AI-generated content may be incorrect."/>
                    <pic:cNvPicPr/>
                  </pic:nvPicPr>
                  <pic:blipFill>
                    <a:blip r:embed="rId186"/>
                    <a:stretch>
                      <a:fillRect/>
                    </a:stretch>
                  </pic:blipFill>
                  <pic:spPr>
                    <a:xfrm>
                      <a:off x="0" y="0"/>
                      <a:ext cx="2247900" cy="885825"/>
                    </a:xfrm>
                    <a:prstGeom prst="rect">
                      <a:avLst/>
                    </a:prstGeom>
                  </pic:spPr>
                </pic:pic>
              </a:graphicData>
            </a:graphic>
          </wp:inline>
        </w:drawing>
      </w:r>
    </w:p>
    <w:p w14:paraId="2079A701" w14:textId="7D924FD1" w:rsidR="00E710DF" w:rsidRPr="006E25B9" w:rsidRDefault="00E710DF" w:rsidP="00E710DF">
      <w:pPr>
        <w:rPr>
          <w:i/>
        </w:rPr>
      </w:pPr>
      <w:r w:rsidRPr="006E25B9">
        <w:rPr>
          <w:i/>
        </w:rPr>
        <w:t>Decay rate (</w:t>
      </w:r>
      <w:proofErr w:type="spellStart"/>
      <w:r w:rsidRPr="006E25B9">
        <w:rPr>
          <w:i/>
        </w:rPr>
        <w:t>k</w:t>
      </w:r>
      <w:r w:rsidRPr="00B55458">
        <w:rPr>
          <w:i/>
          <w:vertAlign w:val="subscript"/>
        </w:rPr>
        <w:t>d</w:t>
      </w:r>
      <w:proofErr w:type="spellEnd"/>
      <w:r w:rsidRPr="006E25B9">
        <w:rPr>
          <w:i/>
        </w:rPr>
        <w:t>) depends on the killing volume (</w:t>
      </w:r>
      <w:proofErr w:type="spellStart"/>
      <w:r w:rsidRPr="006E25B9">
        <w:rPr>
          <w:i/>
        </w:rPr>
        <w:t>V</w:t>
      </w:r>
      <w:r>
        <w:rPr>
          <w:i/>
          <w:vertAlign w:val="subscript"/>
        </w:rPr>
        <w:t>k</w:t>
      </w:r>
      <w:proofErr w:type="spellEnd"/>
      <w:r w:rsidRPr="006E25B9">
        <w:rPr>
          <w:i/>
        </w:rPr>
        <w:t>)</w:t>
      </w:r>
      <w:r w:rsidR="009D1F0A">
        <w:rPr>
          <w:i/>
        </w:rPr>
        <w:t>.</w:t>
      </w:r>
      <w:r w:rsidRPr="006E25B9">
        <w:rPr>
          <w:i/>
        </w:rPr>
        <w:t xml:space="preserve"> gas flow rate  (F</w:t>
      </w:r>
      <w:r w:rsidR="00875EA6">
        <w:rPr>
          <w:i/>
          <w:vertAlign w:val="subscript"/>
        </w:rPr>
        <w:t>G</w:t>
      </w:r>
      <w:r w:rsidRPr="006E25B9">
        <w:rPr>
          <w:i/>
        </w:rPr>
        <w:t>)</w:t>
      </w:r>
      <w:r w:rsidR="009D1F0A">
        <w:rPr>
          <w:i/>
        </w:rPr>
        <w:t>.</w:t>
      </w:r>
      <w:r w:rsidRPr="006E25B9">
        <w:rPr>
          <w:i/>
        </w:rPr>
        <w:t xml:space="preserve"> bubble diameter (</w:t>
      </w:r>
      <w:proofErr w:type="spellStart"/>
      <w:r w:rsidRPr="006E25B9">
        <w:rPr>
          <w:i/>
        </w:rPr>
        <w:t>d</w:t>
      </w:r>
      <w:r w:rsidRPr="00B55458">
        <w:rPr>
          <w:i/>
          <w:vertAlign w:val="subscript"/>
        </w:rPr>
        <w:t>b</w:t>
      </w:r>
      <w:proofErr w:type="spellEnd"/>
      <w:r w:rsidRPr="006E25B9">
        <w:rPr>
          <w:i/>
        </w:rPr>
        <w:t>)</w:t>
      </w:r>
      <w:r w:rsidR="009D1F0A">
        <w:rPr>
          <w:i/>
        </w:rPr>
        <w:t>.</w:t>
      </w:r>
      <w:r w:rsidRPr="006E25B9">
        <w:rPr>
          <w:i/>
        </w:rPr>
        <w:t xml:space="preserve"> and diameter (D) and height of the reactor (H).</w:t>
      </w:r>
    </w:p>
    <w:p w14:paraId="48AD5EF0" w14:textId="77777777" w:rsidR="006E25B9" w:rsidRDefault="006E25B9" w:rsidP="00E710DF"/>
    <w:p w14:paraId="7608A727" w14:textId="1C650E1C" w:rsidR="00E710DF" w:rsidRPr="002310D8" w:rsidRDefault="00E710DF" w:rsidP="00E710DF">
      <w:r w:rsidRPr="002310D8">
        <w:t>As the diameter and the height have a ratio of 5</w:t>
      </w:r>
      <w:r w:rsidR="009D1F0A">
        <w:t>.</w:t>
      </w:r>
      <w:r w:rsidRPr="002310D8">
        <w:t xml:space="preserve"> they both can be made depending on the volume. The formula was rewritten to make the gas flow rate depend on the volume</w:t>
      </w:r>
      <w:r w:rsidR="00061437">
        <w:t>.</w:t>
      </w:r>
    </w:p>
    <w:p w14:paraId="4501828C" w14:textId="77777777" w:rsidR="00E710DF" w:rsidRPr="002310D8" w:rsidRDefault="00E710DF" w:rsidP="00E710DF"/>
    <w:p w14:paraId="65FA069B" w14:textId="77777777" w:rsidR="00E710DF" w:rsidRPr="002310D8" w:rsidRDefault="00E710DF" w:rsidP="00E710DF">
      <w:r w:rsidRPr="002310D8">
        <w:rPr>
          <w:noProof/>
        </w:rPr>
        <w:drawing>
          <wp:inline distT="0" distB="0" distL="0" distR="0" wp14:anchorId="644EDE92" wp14:editId="40BD8179">
            <wp:extent cx="2686050" cy="847725"/>
            <wp:effectExtent l="0" t="0" r="0" b="9525"/>
            <wp:docPr id="1088032474" name="Picture 1" descr="A math equations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2474" name="Picture 1" descr="A math equations on a graph paper&#10;&#10;AI-generated content may be incorrect."/>
                    <pic:cNvPicPr/>
                  </pic:nvPicPr>
                  <pic:blipFill>
                    <a:blip r:embed="rId187"/>
                    <a:stretch>
                      <a:fillRect/>
                    </a:stretch>
                  </pic:blipFill>
                  <pic:spPr>
                    <a:xfrm>
                      <a:off x="0" y="0"/>
                      <a:ext cx="2686050" cy="847725"/>
                    </a:xfrm>
                    <a:prstGeom prst="rect">
                      <a:avLst/>
                    </a:prstGeom>
                  </pic:spPr>
                </pic:pic>
              </a:graphicData>
            </a:graphic>
          </wp:inline>
        </w:drawing>
      </w:r>
    </w:p>
    <w:p w14:paraId="16E41C74" w14:textId="2AB48411" w:rsidR="00061437" w:rsidRDefault="00E710DF" w:rsidP="00E710DF">
      <w:r w:rsidRPr="00061437">
        <w:t>Specific surface area (a</w:t>
      </w:r>
      <w:r w:rsidRPr="002310D8">
        <w:t>) depends on the bubble diameter (</w:t>
      </w:r>
      <w:proofErr w:type="spellStart"/>
      <w:r w:rsidRPr="002310D8">
        <w:t>d</w:t>
      </w:r>
      <w:r w:rsidRPr="00B55458">
        <w:rPr>
          <w:vertAlign w:val="subscript"/>
        </w:rPr>
        <w:t>b</w:t>
      </w:r>
      <w:proofErr w:type="spellEnd"/>
      <w:r w:rsidRPr="002310D8">
        <w:t>)</w:t>
      </w:r>
      <w:r w:rsidR="009D1F0A">
        <w:t>.</w:t>
      </w:r>
      <w:r w:rsidRPr="002310D8">
        <w:t xml:space="preserve"> bubble rising velocity (</w:t>
      </w:r>
      <w:proofErr w:type="spellStart"/>
      <w:r w:rsidRPr="002310D8">
        <w:t>v</w:t>
      </w:r>
      <w:r w:rsidRPr="00B55458">
        <w:rPr>
          <w:vertAlign w:val="subscript"/>
        </w:rPr>
        <w:t>b</w:t>
      </w:r>
      <w:proofErr w:type="spellEnd"/>
      <w:r w:rsidRPr="002310D8">
        <w:t>)</w:t>
      </w:r>
      <w:r w:rsidR="009D1F0A">
        <w:t>.</w:t>
      </w:r>
      <w:r w:rsidRPr="002310D8">
        <w:t xml:space="preserve"> diameter of the reactor (D) and the gas flow rate (</w:t>
      </w:r>
      <w:r>
        <w:t>F</w:t>
      </w:r>
      <w:r w:rsidR="00875EA6">
        <w:rPr>
          <w:vertAlign w:val="subscript"/>
        </w:rPr>
        <w:t>G</w:t>
      </w:r>
      <w:r w:rsidRPr="002310D8">
        <w:t xml:space="preserve">). </w:t>
      </w:r>
    </w:p>
    <w:p w14:paraId="73BD023F" w14:textId="77777777" w:rsidR="00061437" w:rsidRDefault="00061437" w:rsidP="00E710DF"/>
    <w:p w14:paraId="43DC48AB" w14:textId="7C36B93D" w:rsidR="00E710DF" w:rsidRPr="002310D8" w:rsidRDefault="00E710DF" w:rsidP="00E710DF">
      <w:r w:rsidRPr="002310D8">
        <w:t xml:space="preserve">The diameter </w:t>
      </w:r>
      <w:r w:rsidR="008E2B66">
        <w:t>and</w:t>
      </w:r>
      <w:r w:rsidRPr="002310D8">
        <w:t xml:space="preserve"> the flow rate are both depend on the volume of the reactor</w:t>
      </w:r>
      <w:r w:rsidR="009D1F0A">
        <w:t>.</w:t>
      </w:r>
      <w:r w:rsidRPr="002310D8">
        <w:t xml:space="preserve"> the specific surface area is </w:t>
      </w:r>
      <w:r w:rsidR="00727A26">
        <w:t>then only dependent</w:t>
      </w:r>
      <w:r w:rsidRPr="002310D8">
        <w:t xml:space="preserve"> on the volume</w:t>
      </w:r>
      <w:r w:rsidR="00727A26">
        <w:t xml:space="preserve"> of the reactor</w:t>
      </w:r>
      <w:r w:rsidRPr="002310D8">
        <w:t>.</w:t>
      </w:r>
    </w:p>
    <w:p w14:paraId="74DC9239" w14:textId="77777777" w:rsidR="00E710DF" w:rsidRPr="002310D8" w:rsidRDefault="00E710DF" w:rsidP="00E710DF"/>
    <w:p w14:paraId="4CE28732" w14:textId="77777777" w:rsidR="00E710DF" w:rsidRPr="002310D8" w:rsidRDefault="00E710DF" w:rsidP="00E710DF">
      <w:r w:rsidRPr="002310D8">
        <w:rPr>
          <w:noProof/>
        </w:rPr>
        <w:drawing>
          <wp:inline distT="0" distB="0" distL="0" distR="0" wp14:anchorId="411CD127" wp14:editId="0990A8FA">
            <wp:extent cx="3552825" cy="762000"/>
            <wp:effectExtent l="0" t="0" r="9525" b="0"/>
            <wp:docPr id="1305390617" name="Picture 1" descr="A math equation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0617" name="Picture 1" descr="A math equation on a graph paper&#10;&#10;AI-generated content may be incorrect."/>
                    <pic:cNvPicPr/>
                  </pic:nvPicPr>
                  <pic:blipFill>
                    <a:blip r:embed="rId188"/>
                    <a:stretch>
                      <a:fillRect/>
                    </a:stretch>
                  </pic:blipFill>
                  <pic:spPr>
                    <a:xfrm>
                      <a:off x="0" y="0"/>
                      <a:ext cx="3552825" cy="762000"/>
                    </a:xfrm>
                    <a:prstGeom prst="rect">
                      <a:avLst/>
                    </a:prstGeom>
                  </pic:spPr>
                </pic:pic>
              </a:graphicData>
            </a:graphic>
          </wp:inline>
        </w:drawing>
      </w:r>
    </w:p>
    <w:p w14:paraId="05BF3CA4" w14:textId="778D2CAC" w:rsidR="00727A26" w:rsidRPr="00727A26" w:rsidRDefault="00E710DF" w:rsidP="00E710DF">
      <w:pPr>
        <w:rPr>
          <w:i/>
          <w:iCs/>
        </w:rPr>
      </w:pPr>
      <w:r w:rsidRPr="00727A26">
        <w:rPr>
          <w:i/>
        </w:rPr>
        <w:t xml:space="preserve">Oxygen transfer rate (OTR) depends on the </w:t>
      </w:r>
      <w:r w:rsidR="00B55458">
        <w:rPr>
          <w:i/>
          <w:iCs/>
        </w:rPr>
        <w:t>t</w:t>
      </w:r>
      <w:r w:rsidRPr="00B55458">
        <w:rPr>
          <w:i/>
          <w:iCs/>
        </w:rPr>
        <w:t>ransfer</w:t>
      </w:r>
      <w:r w:rsidRPr="00B55458">
        <w:rPr>
          <w:i/>
        </w:rPr>
        <w:t xml:space="preserve"> coefficient (</w:t>
      </w:r>
      <w:proofErr w:type="spellStart"/>
      <w:r w:rsidRPr="00B55458">
        <w:rPr>
          <w:i/>
        </w:rPr>
        <w:t>k</w:t>
      </w:r>
      <w:r w:rsidRPr="00B55458">
        <w:rPr>
          <w:i/>
          <w:vertAlign w:val="subscript"/>
        </w:rPr>
        <w:t>ol</w:t>
      </w:r>
      <w:proofErr w:type="spellEnd"/>
      <w:r w:rsidRPr="00727A26">
        <w:rPr>
          <w:i/>
        </w:rPr>
        <w:t>)</w:t>
      </w:r>
      <w:r w:rsidR="009D1F0A">
        <w:rPr>
          <w:i/>
        </w:rPr>
        <w:t>.</w:t>
      </w:r>
      <w:r w:rsidRPr="00727A26">
        <w:rPr>
          <w:i/>
        </w:rPr>
        <w:t xml:space="preserve"> Specific surface area (a)</w:t>
      </w:r>
      <w:r w:rsidR="009D1F0A">
        <w:rPr>
          <w:i/>
        </w:rPr>
        <w:t>.</w:t>
      </w:r>
      <w:r w:rsidRPr="00727A26">
        <w:rPr>
          <w:i/>
        </w:rPr>
        <w:t xml:space="preserve"> maximum oxygen concentration possible (</w:t>
      </w:r>
      <w:proofErr w:type="spellStart"/>
      <w:r w:rsidRPr="00727A26">
        <w:rPr>
          <w:i/>
        </w:rPr>
        <w:t>c</w:t>
      </w:r>
      <w:r w:rsidRPr="00B55458">
        <w:rPr>
          <w:i/>
          <w:vertAlign w:val="subscript"/>
        </w:rPr>
        <w:t>ol100</w:t>
      </w:r>
      <w:proofErr w:type="spellEnd"/>
      <w:r w:rsidRPr="00727A26">
        <w:rPr>
          <w:i/>
        </w:rPr>
        <w:t>) and the set oxygen concentration (c</w:t>
      </w:r>
      <w:r w:rsidRPr="00B55458">
        <w:rPr>
          <w:i/>
          <w:vertAlign w:val="subscript"/>
        </w:rPr>
        <w:t>ol</w:t>
      </w:r>
      <w:r w:rsidRPr="00727A26">
        <w:rPr>
          <w:i/>
        </w:rPr>
        <w:t xml:space="preserve">). </w:t>
      </w:r>
    </w:p>
    <w:p w14:paraId="3804421B" w14:textId="77777777" w:rsidR="00F75725" w:rsidRDefault="00F75725" w:rsidP="00E710DF"/>
    <w:p w14:paraId="296977FC" w14:textId="5486750E" w:rsidR="00E710DF" w:rsidRPr="002310D8" w:rsidRDefault="00E710DF" w:rsidP="00E710DF">
      <w:r w:rsidRPr="002310D8">
        <w:t>As the specific surface area is dependent on the reactor volume</w:t>
      </w:r>
      <w:r w:rsidR="009D1F0A">
        <w:t>.</w:t>
      </w:r>
      <w:r w:rsidRPr="002310D8">
        <w:t xml:space="preserve"> the OTR is then also dependent on the volume</w:t>
      </w:r>
      <w:r w:rsidR="009D1F0A">
        <w:t>.</w:t>
      </w:r>
      <w:r w:rsidRPr="002310D8">
        <w:t xml:space="preserve"> as the other symbols are known or chosen and constant.</w:t>
      </w:r>
    </w:p>
    <w:p w14:paraId="4E2CCAD3" w14:textId="77777777" w:rsidR="00E710DF" w:rsidRPr="002310D8" w:rsidRDefault="00E710DF" w:rsidP="00E710DF"/>
    <w:p w14:paraId="276DD70C" w14:textId="77777777" w:rsidR="00E710DF" w:rsidRPr="002310D8" w:rsidRDefault="00E710DF" w:rsidP="00E710DF">
      <w:r w:rsidRPr="002310D8">
        <w:rPr>
          <w:noProof/>
        </w:rPr>
        <w:drawing>
          <wp:inline distT="0" distB="0" distL="0" distR="0" wp14:anchorId="0DAF3034" wp14:editId="14D8E2E8">
            <wp:extent cx="1866900" cy="504825"/>
            <wp:effectExtent l="0" t="0" r="0" b="9525"/>
            <wp:docPr id="1417257174" name="Picture 1" descr="A black text on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7174" name="Picture 1" descr="A black text on a white sheet&#10;&#10;AI-generated content may be incorrect."/>
                    <pic:cNvPicPr/>
                  </pic:nvPicPr>
                  <pic:blipFill>
                    <a:blip r:embed="rId189"/>
                    <a:stretch>
                      <a:fillRect/>
                    </a:stretch>
                  </pic:blipFill>
                  <pic:spPr>
                    <a:xfrm>
                      <a:off x="0" y="0"/>
                      <a:ext cx="1866900" cy="504825"/>
                    </a:xfrm>
                    <a:prstGeom prst="rect">
                      <a:avLst/>
                    </a:prstGeom>
                  </pic:spPr>
                </pic:pic>
              </a:graphicData>
            </a:graphic>
          </wp:inline>
        </w:drawing>
      </w:r>
    </w:p>
    <w:p w14:paraId="3BDFAB65" w14:textId="6293E336" w:rsidR="00E710DF" w:rsidRPr="002310D8" w:rsidRDefault="00E710DF" w:rsidP="00E710DF">
      <w:r w:rsidRPr="00D2198F">
        <w:rPr>
          <w:i/>
        </w:rPr>
        <w:t>Specific oxygen uptake rate  (</w:t>
      </w:r>
      <w:proofErr w:type="spellStart"/>
      <w:r w:rsidRPr="00D2198F">
        <w:rPr>
          <w:i/>
        </w:rPr>
        <w:t>q</w:t>
      </w:r>
      <w:r w:rsidR="00B55458" w:rsidRPr="00D2198F">
        <w:rPr>
          <w:i/>
          <w:vertAlign w:val="subscript"/>
        </w:rPr>
        <w:t>O</w:t>
      </w:r>
      <w:proofErr w:type="spellEnd"/>
      <w:r w:rsidRPr="00D2198F">
        <w:rPr>
          <w:i/>
        </w:rPr>
        <w:t>) times the maximum cell concentration (</w:t>
      </w:r>
      <w:proofErr w:type="spellStart"/>
      <w:r w:rsidR="00B55458" w:rsidRPr="00D2198F">
        <w:rPr>
          <w:i/>
        </w:rPr>
        <w:t>c</w:t>
      </w:r>
      <w:r w:rsidR="00B55458" w:rsidRPr="00D2198F">
        <w:rPr>
          <w:i/>
          <w:vertAlign w:val="subscript"/>
        </w:rPr>
        <w:t>X.MAX</w:t>
      </w:r>
      <w:proofErr w:type="spellEnd"/>
      <w:r w:rsidRPr="00D2198F">
        <w:rPr>
          <w:i/>
        </w:rPr>
        <w:t>) is equal to the oxygen uptake rate (OUR</w:t>
      </w:r>
      <w:r w:rsidRPr="00D2198F">
        <w:rPr>
          <w:i/>
          <w:iCs/>
        </w:rPr>
        <w:t>)</w:t>
      </w:r>
      <w:r w:rsidR="00D2198F" w:rsidRPr="00D2198F">
        <w:rPr>
          <w:i/>
          <w:iCs/>
        </w:rPr>
        <w:t>.</w:t>
      </w:r>
      <w:r w:rsidR="00D2198F">
        <w:br/>
        <w:t xml:space="preserve">The </w:t>
      </w:r>
      <w:r w:rsidR="00D77D5C">
        <w:t>OUR should be</w:t>
      </w:r>
      <w:r w:rsidRPr="002310D8">
        <w:t xml:space="preserve"> equal to the OTR</w:t>
      </w:r>
      <w:r w:rsidR="002F57EA">
        <w:t xml:space="preserve"> and</w:t>
      </w:r>
      <w:r w:rsidRPr="002310D8">
        <w:t xml:space="preserve"> the </w:t>
      </w:r>
      <w:proofErr w:type="spellStart"/>
      <w:r w:rsidRPr="002310D8">
        <w:t>q</w:t>
      </w:r>
      <w:r w:rsidR="00B55458">
        <w:rPr>
          <w:vertAlign w:val="subscript"/>
        </w:rPr>
        <w:t>O</w:t>
      </w:r>
      <w:proofErr w:type="spellEnd"/>
      <w:r w:rsidRPr="002310D8">
        <w:t xml:space="preserve"> is known for undifferentiated cells and differentiated cells). The maximum cell concentration could be calculated for the desired volume. </w:t>
      </w:r>
      <w:r w:rsidR="002A5EBC">
        <w:t>If all the cells are transferred from the proliferation reactor to the differentiated reactor</w:t>
      </w:r>
      <w:r w:rsidR="009D1F0A">
        <w:t>.</w:t>
      </w:r>
      <w:r w:rsidR="002A5EBC">
        <w:t xml:space="preserve"> to accumulate the increase of oxygen consumption</w:t>
      </w:r>
      <w:r w:rsidR="009D1F0A">
        <w:t>.</w:t>
      </w:r>
      <w:r w:rsidR="002A5EBC">
        <w:t xml:space="preserve"> either multiple reactors would be needed or a larger reactor for the differentiated would be needed. </w:t>
      </w:r>
      <w:r w:rsidRPr="002310D8">
        <w:t>Resulting in a maximum cell concentration for the proliferation of 4.485 kg*m</w:t>
      </w:r>
      <w:r w:rsidRPr="002310D8">
        <w:rPr>
          <w:vertAlign w:val="superscript"/>
        </w:rPr>
        <w:t>-3</w:t>
      </w:r>
      <w:r w:rsidRPr="002310D8">
        <w:t xml:space="preserve"> for a 20 </w:t>
      </w:r>
      <w:proofErr w:type="spellStart"/>
      <w:r w:rsidRPr="002310D8">
        <w:t>m</w:t>
      </w:r>
      <w:r w:rsidRPr="002310D8">
        <w:rPr>
          <w:vertAlign w:val="superscript"/>
        </w:rPr>
        <w:t>3</w:t>
      </w:r>
      <w:proofErr w:type="spellEnd"/>
      <w:r w:rsidRPr="002310D8">
        <w:t xml:space="preserve"> reactor and 151 kg*m</w:t>
      </w:r>
      <w:r w:rsidRPr="002310D8">
        <w:rPr>
          <w:vertAlign w:val="superscript"/>
        </w:rPr>
        <w:t>-3</w:t>
      </w:r>
      <w:r w:rsidRPr="002310D8">
        <w:t xml:space="preserve"> for a 67 </w:t>
      </w:r>
      <w:proofErr w:type="spellStart"/>
      <w:r w:rsidRPr="002310D8">
        <w:t>m</w:t>
      </w:r>
      <w:r w:rsidRPr="002310D8">
        <w:rPr>
          <w:vertAlign w:val="superscript"/>
        </w:rPr>
        <w:t>3</w:t>
      </w:r>
      <w:proofErr w:type="spellEnd"/>
      <w:r w:rsidRPr="002310D8">
        <w:t xml:space="preserve"> reactor for differentiation. </w:t>
      </w:r>
    </w:p>
    <w:p w14:paraId="679BC306" w14:textId="77777777" w:rsidR="00F3140F" w:rsidRPr="002310D8" w:rsidRDefault="00F3140F" w:rsidP="00E710DF"/>
    <w:p w14:paraId="0EBF18D6" w14:textId="77777777" w:rsidR="00E710DF" w:rsidRPr="002310D8" w:rsidRDefault="00E710DF" w:rsidP="00E710DF">
      <w:r w:rsidRPr="002310D8">
        <w:rPr>
          <w:noProof/>
        </w:rPr>
        <w:drawing>
          <wp:inline distT="0" distB="0" distL="0" distR="0" wp14:anchorId="5F85919B" wp14:editId="00C26CF7">
            <wp:extent cx="4263656" cy="2882978"/>
            <wp:effectExtent l="0" t="0" r="3810" b="0"/>
            <wp:docPr id="190580373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3735" name="Picture 1" descr="A graph of a function&#10;&#10;AI-generated content may be incorrect."/>
                    <pic:cNvPicPr/>
                  </pic:nvPicPr>
                  <pic:blipFill>
                    <a:blip r:embed="rId190"/>
                    <a:stretch>
                      <a:fillRect/>
                    </a:stretch>
                  </pic:blipFill>
                  <pic:spPr>
                    <a:xfrm>
                      <a:off x="0" y="0"/>
                      <a:ext cx="4274253" cy="2890143"/>
                    </a:xfrm>
                    <a:prstGeom prst="rect">
                      <a:avLst/>
                    </a:prstGeom>
                  </pic:spPr>
                </pic:pic>
              </a:graphicData>
            </a:graphic>
          </wp:inline>
        </w:drawing>
      </w:r>
    </w:p>
    <w:p w14:paraId="542886BC" w14:textId="11CB6FCE" w:rsidR="00E710DF" w:rsidRPr="00051CC3" w:rsidRDefault="00B66608" w:rsidP="00E710DF">
      <w:pPr>
        <w:rPr>
          <w:i/>
        </w:rPr>
      </w:pPr>
      <w:r w:rsidRPr="007C4359">
        <w:rPr>
          <w:i/>
        </w:rPr>
        <w:t xml:space="preserve">Figure </w:t>
      </w:r>
      <w:r w:rsidR="007C4359" w:rsidRPr="007C4359">
        <w:rPr>
          <w:i/>
        </w:rPr>
        <w:t>9</w:t>
      </w:r>
      <w:r>
        <w:rPr>
          <w:i/>
        </w:rPr>
        <w:t>.</w:t>
      </w:r>
      <w:r w:rsidR="00342C69">
        <w:rPr>
          <w:i/>
        </w:rPr>
        <w:t xml:space="preserve"> </w:t>
      </w:r>
      <w:r w:rsidR="00263066" w:rsidRPr="00051CC3">
        <w:rPr>
          <w:i/>
        </w:rPr>
        <w:t>Concentration of cells (kg*m</w:t>
      </w:r>
      <w:r w:rsidR="00263066" w:rsidRPr="00051CC3">
        <w:rPr>
          <w:i/>
          <w:vertAlign w:val="superscript"/>
        </w:rPr>
        <w:t>-3</w:t>
      </w:r>
      <w:r w:rsidR="00263066" w:rsidRPr="00051CC3">
        <w:rPr>
          <w:i/>
        </w:rPr>
        <w:t xml:space="preserve"> on the y-axis)</w:t>
      </w:r>
      <w:r>
        <w:rPr>
          <w:i/>
        </w:rPr>
        <w:t>in a stirred tank,</w:t>
      </w:r>
      <w:r w:rsidR="00263066" w:rsidRPr="00051CC3">
        <w:rPr>
          <w:i/>
        </w:rPr>
        <w:t xml:space="preserve"> </w:t>
      </w:r>
      <w:r w:rsidR="00FF319C" w:rsidRPr="00051CC3">
        <w:rPr>
          <w:i/>
        </w:rPr>
        <w:t>volume of the reactor (</w:t>
      </w:r>
      <w:proofErr w:type="spellStart"/>
      <w:r w:rsidR="00FF319C" w:rsidRPr="00051CC3">
        <w:rPr>
          <w:i/>
        </w:rPr>
        <w:t>m</w:t>
      </w:r>
      <w:r w:rsidR="00FF319C" w:rsidRPr="00051CC3">
        <w:rPr>
          <w:i/>
          <w:vertAlign w:val="superscript"/>
        </w:rPr>
        <w:t>3</w:t>
      </w:r>
      <w:proofErr w:type="spellEnd"/>
      <w:r w:rsidR="00FF319C" w:rsidRPr="00051CC3">
        <w:rPr>
          <w:i/>
          <w:vertAlign w:val="superscript"/>
        </w:rPr>
        <w:t xml:space="preserve"> </w:t>
      </w:r>
      <w:r w:rsidR="00FF319C" w:rsidRPr="00051CC3">
        <w:rPr>
          <w:i/>
        </w:rPr>
        <w:t>on the x-axis</w:t>
      </w:r>
      <w:r w:rsidR="00FF319C" w:rsidRPr="00051CC3">
        <w:rPr>
          <w:i/>
          <w:iCs/>
        </w:rPr>
        <w:t>)</w:t>
      </w:r>
      <w:r w:rsidR="00051CC3">
        <w:rPr>
          <w:i/>
          <w:iCs/>
        </w:rPr>
        <w:t xml:space="preserve"> of 1-20 </w:t>
      </w:r>
      <w:proofErr w:type="spellStart"/>
      <w:r w:rsidR="00051CC3">
        <w:rPr>
          <w:i/>
          <w:iCs/>
        </w:rPr>
        <w:t>m</w:t>
      </w:r>
      <w:r w:rsidR="00051CC3">
        <w:rPr>
          <w:i/>
          <w:iCs/>
          <w:vertAlign w:val="superscript"/>
        </w:rPr>
        <w:t>3</w:t>
      </w:r>
      <w:proofErr w:type="spellEnd"/>
      <w:r w:rsidR="009D1F0A">
        <w:rPr>
          <w:i/>
          <w:iCs/>
        </w:rPr>
        <w:t>.</w:t>
      </w:r>
      <w:r w:rsidR="000353CB" w:rsidRPr="00051CC3">
        <w:rPr>
          <w:i/>
        </w:rPr>
        <w:t xml:space="preserve"> cell concentration </w:t>
      </w:r>
      <w:r w:rsidR="00051CC3" w:rsidRPr="00051CC3">
        <w:rPr>
          <w:i/>
          <w:iCs/>
        </w:rPr>
        <w:t>of undifferentiated cells (blue) and differentiated cells divided by 15 for better readability (red)</w:t>
      </w:r>
    </w:p>
    <w:p w14:paraId="31C5AE98" w14:textId="77777777" w:rsidR="00E710DF" w:rsidRPr="002310D8" w:rsidRDefault="00E710DF" w:rsidP="00E710DF"/>
    <w:p w14:paraId="07C7BDF6" w14:textId="77777777" w:rsidR="00E710DF" w:rsidRPr="002310D8" w:rsidRDefault="00E710DF" w:rsidP="00E710DF">
      <w:r w:rsidRPr="002310D8">
        <w:rPr>
          <w:noProof/>
        </w:rPr>
        <w:drawing>
          <wp:inline distT="0" distB="0" distL="0" distR="0" wp14:anchorId="1F81646A" wp14:editId="0A35C092">
            <wp:extent cx="4152900" cy="2753958"/>
            <wp:effectExtent l="0" t="0" r="0" b="8890"/>
            <wp:docPr id="1848346837"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46837" name="Picture 1" descr="A graph with a red line&#10;&#10;AI-generated content may be incorrect."/>
                    <pic:cNvPicPr/>
                  </pic:nvPicPr>
                  <pic:blipFill>
                    <a:blip r:embed="rId191"/>
                    <a:stretch>
                      <a:fillRect/>
                    </a:stretch>
                  </pic:blipFill>
                  <pic:spPr>
                    <a:xfrm>
                      <a:off x="0" y="0"/>
                      <a:ext cx="4160016" cy="2758677"/>
                    </a:xfrm>
                    <a:prstGeom prst="rect">
                      <a:avLst/>
                    </a:prstGeom>
                  </pic:spPr>
                </pic:pic>
              </a:graphicData>
            </a:graphic>
          </wp:inline>
        </w:drawing>
      </w:r>
    </w:p>
    <w:p w14:paraId="737ACCEA" w14:textId="564A89AC" w:rsidR="00051CC3" w:rsidRPr="00051CC3" w:rsidRDefault="00B66608" w:rsidP="00051CC3">
      <w:pPr>
        <w:rPr>
          <w:i/>
          <w:iCs/>
        </w:rPr>
      </w:pPr>
      <w:r w:rsidRPr="007C4359">
        <w:rPr>
          <w:i/>
        </w:rPr>
        <w:t xml:space="preserve">Figure </w:t>
      </w:r>
      <w:r w:rsidR="007C4359" w:rsidRPr="007C4359">
        <w:rPr>
          <w:i/>
          <w:iCs/>
        </w:rPr>
        <w:t>10</w:t>
      </w:r>
      <w:r>
        <w:rPr>
          <w:i/>
          <w:iCs/>
        </w:rPr>
        <w:t>.</w:t>
      </w:r>
      <w:r w:rsidR="00342C69">
        <w:rPr>
          <w:i/>
          <w:iCs/>
        </w:rPr>
        <w:t xml:space="preserve"> </w:t>
      </w:r>
      <w:r w:rsidR="00051CC3" w:rsidRPr="00051CC3">
        <w:rPr>
          <w:i/>
          <w:iCs/>
        </w:rPr>
        <w:t>Concentration of cells (kg*m</w:t>
      </w:r>
      <w:r w:rsidR="00051CC3" w:rsidRPr="00051CC3">
        <w:rPr>
          <w:i/>
          <w:iCs/>
          <w:vertAlign w:val="superscript"/>
        </w:rPr>
        <w:t>-3</w:t>
      </w:r>
      <w:r w:rsidR="00051CC3" w:rsidRPr="00051CC3">
        <w:rPr>
          <w:i/>
          <w:iCs/>
        </w:rPr>
        <w:t xml:space="preserve"> on the y-axis)</w:t>
      </w:r>
      <w:r>
        <w:rPr>
          <w:i/>
          <w:iCs/>
        </w:rPr>
        <w:t xml:space="preserve"> in an airlift</w:t>
      </w:r>
      <w:r w:rsidR="009D1F0A">
        <w:rPr>
          <w:i/>
          <w:iCs/>
        </w:rPr>
        <w:t>.</w:t>
      </w:r>
      <w:r w:rsidR="00051CC3" w:rsidRPr="00051CC3">
        <w:rPr>
          <w:i/>
          <w:iCs/>
        </w:rPr>
        <w:t xml:space="preserve"> volume of the reactor (</w:t>
      </w:r>
      <w:proofErr w:type="spellStart"/>
      <w:r w:rsidR="00051CC3" w:rsidRPr="00051CC3">
        <w:rPr>
          <w:i/>
          <w:iCs/>
        </w:rPr>
        <w:t>m</w:t>
      </w:r>
      <w:r w:rsidR="00051CC3" w:rsidRPr="00051CC3">
        <w:rPr>
          <w:i/>
          <w:iCs/>
          <w:vertAlign w:val="superscript"/>
        </w:rPr>
        <w:t>3</w:t>
      </w:r>
      <w:proofErr w:type="spellEnd"/>
      <w:r w:rsidR="00051CC3" w:rsidRPr="00051CC3">
        <w:rPr>
          <w:i/>
          <w:iCs/>
          <w:vertAlign w:val="superscript"/>
        </w:rPr>
        <w:t xml:space="preserve"> </w:t>
      </w:r>
      <w:r w:rsidR="00051CC3" w:rsidRPr="00051CC3">
        <w:rPr>
          <w:i/>
          <w:iCs/>
        </w:rPr>
        <w:t>on the x-axis)</w:t>
      </w:r>
      <w:r w:rsidR="00051CC3">
        <w:rPr>
          <w:i/>
          <w:iCs/>
        </w:rPr>
        <w:t xml:space="preserve"> of 1-100 </w:t>
      </w:r>
      <w:proofErr w:type="spellStart"/>
      <w:r w:rsidR="00051CC3">
        <w:rPr>
          <w:i/>
          <w:iCs/>
        </w:rPr>
        <w:t>m</w:t>
      </w:r>
      <w:r w:rsidR="00051CC3">
        <w:rPr>
          <w:i/>
          <w:iCs/>
          <w:vertAlign w:val="superscript"/>
        </w:rPr>
        <w:t>3</w:t>
      </w:r>
      <w:proofErr w:type="spellEnd"/>
      <w:r w:rsidR="009D1F0A">
        <w:rPr>
          <w:i/>
          <w:iCs/>
        </w:rPr>
        <w:t>.</w:t>
      </w:r>
      <w:r w:rsidR="00051CC3" w:rsidRPr="00051CC3">
        <w:rPr>
          <w:i/>
          <w:iCs/>
        </w:rPr>
        <w:t xml:space="preserve"> and differentiated cells (red)</w:t>
      </w:r>
    </w:p>
    <w:p w14:paraId="419832F7" w14:textId="77777777" w:rsidR="00E710DF" w:rsidRPr="002310D8" w:rsidRDefault="00E710DF" w:rsidP="00E710DF"/>
    <w:p w14:paraId="06E81669" w14:textId="3D646EB2" w:rsidR="00E710DF" w:rsidRPr="002310D8" w:rsidRDefault="00363329" w:rsidP="005A7E8D">
      <w:pPr>
        <w:pStyle w:val="Heading2"/>
      </w:pPr>
      <w:bookmarkStart w:id="170" w:name="_Toc212212247"/>
      <w:r>
        <w:t xml:space="preserve">Appendix E: </w:t>
      </w:r>
      <w:r w:rsidR="00E710DF" w:rsidRPr="002310D8">
        <w:t>Cell proliferation</w:t>
      </w:r>
      <w:bookmarkEnd w:id="170"/>
    </w:p>
    <w:p w14:paraId="1766E0D8" w14:textId="5D327BA5" w:rsidR="009E35C8" w:rsidRDefault="00E710DF" w:rsidP="00E710DF">
      <w:r w:rsidRPr="002310D8">
        <w:t xml:space="preserve">The proliferation of undifferentiated cells in a prefusion reactor </w:t>
      </w:r>
      <w:r w:rsidR="00B51393">
        <w:t xml:space="preserve">has no </w:t>
      </w:r>
      <w:r w:rsidR="009E35C8">
        <w:t xml:space="preserve">incoming or </w:t>
      </w:r>
      <w:r w:rsidR="002935B3">
        <w:t>outgoing</w:t>
      </w:r>
      <w:r w:rsidR="009E35C8">
        <w:t xml:space="preserve"> cells</w:t>
      </w:r>
      <w:r w:rsidR="009D1F0A">
        <w:t>.</w:t>
      </w:r>
      <w:r w:rsidR="009E35C8">
        <w:t xml:space="preserve"> only </w:t>
      </w:r>
      <w:r w:rsidR="002935B3">
        <w:t>an</w:t>
      </w:r>
      <w:r w:rsidR="009E35C8">
        <w:t xml:space="preserve"> accumulation of the proliferation of the cells.</w:t>
      </w:r>
    </w:p>
    <w:p w14:paraId="10B0641C" w14:textId="44A20A03" w:rsidR="00E710DF" w:rsidRPr="002310D8" w:rsidRDefault="00E710DF" w:rsidP="00E710DF">
      <w:r w:rsidRPr="002310D8">
        <w:t xml:space="preserve"> </w:t>
      </w:r>
    </w:p>
    <w:p w14:paraId="59FD2EDB" w14:textId="77777777" w:rsidR="00E710DF" w:rsidRPr="002310D8" w:rsidRDefault="00E710DF" w:rsidP="00E710DF">
      <w:r w:rsidRPr="002310D8">
        <w:rPr>
          <w:noProof/>
        </w:rPr>
        <w:drawing>
          <wp:inline distT="0" distB="0" distL="0" distR="0" wp14:anchorId="1603AD58" wp14:editId="261DD7CC">
            <wp:extent cx="1266825" cy="647700"/>
            <wp:effectExtent l="0" t="0" r="9525" b="0"/>
            <wp:docPr id="1129683777" name="Picture 1" descr="A math equation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3777" name="Picture 1" descr="A math equation on a graph paper&#10;&#10;AI-generated content may be incorrect."/>
                    <pic:cNvPicPr/>
                  </pic:nvPicPr>
                  <pic:blipFill>
                    <a:blip r:embed="rId192"/>
                    <a:stretch>
                      <a:fillRect/>
                    </a:stretch>
                  </pic:blipFill>
                  <pic:spPr>
                    <a:xfrm>
                      <a:off x="0" y="0"/>
                      <a:ext cx="1266825" cy="647700"/>
                    </a:xfrm>
                    <a:prstGeom prst="rect">
                      <a:avLst/>
                    </a:prstGeom>
                  </pic:spPr>
                </pic:pic>
              </a:graphicData>
            </a:graphic>
          </wp:inline>
        </w:drawing>
      </w:r>
    </w:p>
    <w:p w14:paraId="5717BC5C" w14:textId="742AE72C" w:rsidR="009E35C8" w:rsidRPr="009E35C8" w:rsidRDefault="00E710DF" w:rsidP="00E710DF">
      <w:pPr>
        <w:rPr>
          <w:i/>
          <w:iCs/>
        </w:rPr>
      </w:pPr>
      <w:r w:rsidRPr="009E35C8">
        <w:rPr>
          <w:i/>
        </w:rPr>
        <w:t>Difference in cell concentration (</w:t>
      </w:r>
      <w:proofErr w:type="spellStart"/>
      <w:r w:rsidRPr="009E35C8">
        <w:rPr>
          <w:i/>
          <w:iCs/>
        </w:rPr>
        <w:t>c</w:t>
      </w:r>
      <w:r w:rsidR="00040E22">
        <w:rPr>
          <w:i/>
          <w:iCs/>
          <w:vertAlign w:val="subscript"/>
        </w:rPr>
        <w:t>X</w:t>
      </w:r>
      <w:proofErr w:type="spellEnd"/>
      <w:r w:rsidRPr="009E35C8">
        <w:rPr>
          <w:i/>
        </w:rPr>
        <w:t>) divided by the difference in time (t) equals the growth rate (</w:t>
      </w:r>
      <w:r w:rsidR="00040E22">
        <w:rPr>
          <w:i/>
          <w:iCs/>
        </w:rPr>
        <w:t>µ</w:t>
      </w:r>
      <w:r w:rsidRPr="009E35C8">
        <w:rPr>
          <w:i/>
        </w:rPr>
        <w:t>) times the cell concentration (</w:t>
      </w:r>
      <w:proofErr w:type="spellStart"/>
      <w:r w:rsidRPr="009E35C8">
        <w:rPr>
          <w:i/>
          <w:iCs/>
        </w:rPr>
        <w:t>c</w:t>
      </w:r>
      <w:r w:rsidR="00040E22">
        <w:rPr>
          <w:i/>
          <w:iCs/>
          <w:vertAlign w:val="subscript"/>
        </w:rPr>
        <w:t>X</w:t>
      </w:r>
      <w:proofErr w:type="spellEnd"/>
      <w:r w:rsidRPr="009E35C8">
        <w:rPr>
          <w:i/>
          <w:iCs/>
        </w:rPr>
        <w:t xml:space="preserve">). </w:t>
      </w:r>
    </w:p>
    <w:p w14:paraId="60FB7999" w14:textId="4520266B" w:rsidR="00E710DF" w:rsidRPr="002310D8" w:rsidRDefault="00E710DF" w:rsidP="00E710DF">
      <w:r w:rsidRPr="002310D8">
        <w:t>When solving this equation</w:t>
      </w:r>
      <w:r w:rsidR="009D1F0A">
        <w:t>.</w:t>
      </w:r>
      <w:r w:rsidRPr="002310D8">
        <w:t xml:space="preserve"> the cell concentration</w:t>
      </w:r>
      <w:r w:rsidR="009D1F0A">
        <w:t>.</w:t>
      </w:r>
      <w:r w:rsidRPr="002310D8">
        <w:t xml:space="preserve"> the starting cell concentration and the time can be used to find the </w:t>
      </w:r>
      <w:r w:rsidR="00355302">
        <w:t>cell concentration</w:t>
      </w:r>
      <w:r w:rsidRPr="002310D8">
        <w:t>.</w:t>
      </w:r>
    </w:p>
    <w:p w14:paraId="2A74CDF5" w14:textId="77777777" w:rsidR="00E710DF" w:rsidRPr="002310D8" w:rsidRDefault="00E710DF" w:rsidP="00E710DF"/>
    <w:p w14:paraId="5E0DEEA4" w14:textId="1B617B63" w:rsidR="00E710DF" w:rsidRPr="002310D8" w:rsidRDefault="00E710DF" w:rsidP="00E710DF">
      <w:r w:rsidRPr="002310D8">
        <w:t xml:space="preserve">The differentiated cells do not </w:t>
      </w:r>
      <w:r w:rsidR="00040E22">
        <w:t>increase</w:t>
      </w:r>
      <w:r w:rsidRPr="002310D8">
        <w:t xml:space="preserve"> in numbers but only in size. They grow linearly from the undifferentiated to the differentiated size:</w:t>
      </w:r>
    </w:p>
    <w:p w14:paraId="57890416" w14:textId="77777777" w:rsidR="00E710DF" w:rsidRPr="002310D8" w:rsidRDefault="00E710DF" w:rsidP="00E710DF">
      <w:r w:rsidRPr="002310D8">
        <w:rPr>
          <w:noProof/>
        </w:rPr>
        <w:drawing>
          <wp:inline distT="0" distB="0" distL="0" distR="0" wp14:anchorId="61EC63E1" wp14:editId="44C0A679">
            <wp:extent cx="3790950" cy="638175"/>
            <wp:effectExtent l="0" t="0" r="0" b="9525"/>
            <wp:docPr id="2090467656" name="Picture 1" descr="A math equation with a plu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67656" name="Picture 1" descr="A math equation with a plus and a line&#10;&#10;AI-generated content may be incorrect."/>
                    <pic:cNvPicPr/>
                  </pic:nvPicPr>
                  <pic:blipFill>
                    <a:blip r:embed="rId193"/>
                    <a:stretch>
                      <a:fillRect/>
                    </a:stretch>
                  </pic:blipFill>
                  <pic:spPr>
                    <a:xfrm>
                      <a:off x="0" y="0"/>
                      <a:ext cx="3790950" cy="638175"/>
                    </a:xfrm>
                    <a:prstGeom prst="rect">
                      <a:avLst/>
                    </a:prstGeom>
                  </pic:spPr>
                </pic:pic>
              </a:graphicData>
            </a:graphic>
          </wp:inline>
        </w:drawing>
      </w:r>
    </w:p>
    <w:p w14:paraId="3E6E9928" w14:textId="4E48D976" w:rsidR="00E710DF" w:rsidRPr="00040E22" w:rsidRDefault="00E710DF" w:rsidP="00E710DF">
      <w:pPr>
        <w:rPr>
          <w:i/>
        </w:rPr>
      </w:pPr>
      <w:r w:rsidRPr="00040E22">
        <w:rPr>
          <w:i/>
        </w:rPr>
        <w:t>The current cell size (dc)</w:t>
      </w:r>
      <w:r w:rsidR="009D1F0A">
        <w:rPr>
          <w:i/>
        </w:rPr>
        <w:t>.</w:t>
      </w:r>
      <w:r w:rsidRPr="00040E22">
        <w:rPr>
          <w:i/>
        </w:rPr>
        <w:t xml:space="preserve"> the undifferentiated cell size (</w:t>
      </w:r>
      <w:proofErr w:type="spellStart"/>
      <w:r w:rsidRPr="00452F42">
        <w:rPr>
          <w:i/>
        </w:rPr>
        <w:t>d</w:t>
      </w:r>
      <w:r w:rsidRPr="00452F42">
        <w:rPr>
          <w:i/>
          <w:vertAlign w:val="subscript"/>
        </w:rPr>
        <w:t>c.undif</w:t>
      </w:r>
      <w:proofErr w:type="spellEnd"/>
      <w:r w:rsidRPr="00040E22">
        <w:rPr>
          <w:i/>
        </w:rPr>
        <w:t>)</w:t>
      </w:r>
      <w:r w:rsidR="009D1F0A">
        <w:rPr>
          <w:i/>
        </w:rPr>
        <w:t>.</w:t>
      </w:r>
      <w:r w:rsidRPr="00040E22">
        <w:rPr>
          <w:i/>
        </w:rPr>
        <w:t xml:space="preserve"> the differentiated cell size (</w:t>
      </w:r>
      <w:proofErr w:type="spellStart"/>
      <w:r w:rsidRPr="00452F42">
        <w:rPr>
          <w:i/>
        </w:rPr>
        <w:t>d</w:t>
      </w:r>
      <w:r w:rsidRPr="00452F42">
        <w:rPr>
          <w:i/>
          <w:vertAlign w:val="subscript"/>
        </w:rPr>
        <w:t>c.dif</w:t>
      </w:r>
      <w:proofErr w:type="spellEnd"/>
      <w:r w:rsidRPr="00040E22">
        <w:rPr>
          <w:i/>
        </w:rPr>
        <w:t>)</w:t>
      </w:r>
      <w:r w:rsidR="009D1F0A">
        <w:rPr>
          <w:i/>
        </w:rPr>
        <w:t>.</w:t>
      </w:r>
      <w:r w:rsidRPr="00040E22">
        <w:rPr>
          <w:i/>
        </w:rPr>
        <w:t xml:space="preserve"> the time of differentiation (</w:t>
      </w:r>
      <w:proofErr w:type="spellStart"/>
      <w:r w:rsidRPr="00040E22">
        <w:rPr>
          <w:i/>
        </w:rPr>
        <w:t>t</w:t>
      </w:r>
      <w:r w:rsidRPr="00452F42">
        <w:rPr>
          <w:i/>
          <w:vertAlign w:val="subscript"/>
        </w:rPr>
        <w:t>dif</w:t>
      </w:r>
      <w:proofErr w:type="spellEnd"/>
      <w:r w:rsidRPr="00040E22">
        <w:rPr>
          <w:i/>
        </w:rPr>
        <w:t>) and the time passed (t).</w:t>
      </w:r>
    </w:p>
    <w:p w14:paraId="33F67337" w14:textId="1084C967" w:rsidR="00E710DF" w:rsidRPr="002310D8" w:rsidRDefault="00AB43A7" w:rsidP="00E710DF">
      <w:r>
        <w:rPr>
          <w:noProof/>
        </w:rPr>
        <w:drawing>
          <wp:inline distT="0" distB="0" distL="0" distR="0" wp14:anchorId="0EDD69BF" wp14:editId="55A698C4">
            <wp:extent cx="5731510" cy="3988435"/>
            <wp:effectExtent l="0" t="0" r="2540" b="0"/>
            <wp:docPr id="5081494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949" name="Picture 1" descr="A graph of a function&#10;&#10;AI-generated content may be incorrect."/>
                    <pic:cNvPicPr/>
                  </pic:nvPicPr>
                  <pic:blipFill>
                    <a:blip r:embed="rId194"/>
                    <a:stretch>
                      <a:fillRect/>
                    </a:stretch>
                  </pic:blipFill>
                  <pic:spPr>
                    <a:xfrm>
                      <a:off x="0" y="0"/>
                      <a:ext cx="5731510" cy="3988435"/>
                    </a:xfrm>
                    <a:prstGeom prst="rect">
                      <a:avLst/>
                    </a:prstGeom>
                  </pic:spPr>
                </pic:pic>
              </a:graphicData>
            </a:graphic>
          </wp:inline>
        </w:drawing>
      </w:r>
    </w:p>
    <w:p w14:paraId="66CB9F63" w14:textId="37B705D7" w:rsidR="00AA4710" w:rsidRPr="00EE7A53" w:rsidRDefault="00B66608" w:rsidP="00E710DF">
      <w:pPr>
        <w:rPr>
          <w:i/>
        </w:rPr>
      </w:pPr>
      <w:r w:rsidRPr="007C4359">
        <w:rPr>
          <w:i/>
        </w:rPr>
        <w:t xml:space="preserve">Figure </w:t>
      </w:r>
      <w:r w:rsidR="007C4359" w:rsidRPr="007C4359">
        <w:rPr>
          <w:i/>
          <w:iCs/>
        </w:rPr>
        <w:t>11</w:t>
      </w:r>
      <w:r>
        <w:rPr>
          <w:i/>
          <w:iCs/>
        </w:rPr>
        <w:t xml:space="preserve">. </w:t>
      </w:r>
      <w:r w:rsidR="00AB43A7" w:rsidRPr="00EE7A53">
        <w:rPr>
          <w:i/>
        </w:rPr>
        <w:t xml:space="preserve">Cell mass </w:t>
      </w:r>
      <w:r w:rsidR="00233859">
        <w:rPr>
          <w:i/>
          <w:iCs/>
        </w:rPr>
        <w:t>concentration</w:t>
      </w:r>
      <w:r w:rsidR="00AB43A7" w:rsidRPr="00EE7A53">
        <w:rPr>
          <w:i/>
          <w:iCs/>
        </w:rPr>
        <w:t xml:space="preserve"> </w:t>
      </w:r>
      <w:r w:rsidR="00AB43A7" w:rsidRPr="00EE7A53">
        <w:rPr>
          <w:i/>
        </w:rPr>
        <w:t>over time</w:t>
      </w:r>
      <w:r w:rsidR="00414E6A" w:rsidRPr="00EE7A53">
        <w:rPr>
          <w:i/>
        </w:rPr>
        <w:t xml:space="preserve"> for perfusion reactors. </w:t>
      </w:r>
      <w:r w:rsidR="00233859">
        <w:rPr>
          <w:i/>
          <w:iCs/>
        </w:rPr>
        <w:t>Concentration</w:t>
      </w:r>
      <w:r w:rsidR="00414E6A" w:rsidRPr="00EE7A53">
        <w:rPr>
          <w:i/>
        </w:rPr>
        <w:t xml:space="preserve"> </w:t>
      </w:r>
      <w:r w:rsidR="0014514B" w:rsidRPr="00EE7A53">
        <w:rPr>
          <w:i/>
        </w:rPr>
        <w:t>(kg*m</w:t>
      </w:r>
      <w:r w:rsidR="0014514B" w:rsidRPr="00EE7A53">
        <w:rPr>
          <w:i/>
          <w:vertAlign w:val="superscript"/>
        </w:rPr>
        <w:t>-3</w:t>
      </w:r>
      <w:r w:rsidR="0014514B" w:rsidRPr="00EE7A53">
        <w:rPr>
          <w:i/>
        </w:rPr>
        <w:t xml:space="preserve"> on the y-axis), time (h on the x-axis), cell </w:t>
      </w:r>
      <w:r w:rsidR="00233859">
        <w:rPr>
          <w:i/>
          <w:iCs/>
        </w:rPr>
        <w:t>concentration</w:t>
      </w:r>
      <w:r w:rsidR="0014514B" w:rsidRPr="00EE7A53">
        <w:rPr>
          <w:i/>
        </w:rPr>
        <w:t xml:space="preserve"> of proliferation (blue)</w:t>
      </w:r>
      <w:r w:rsidR="00EE7A53" w:rsidRPr="00EE7A53">
        <w:rPr>
          <w:i/>
          <w:iCs/>
        </w:rPr>
        <w:t xml:space="preserve"> and differentiated cell</w:t>
      </w:r>
      <w:r w:rsidR="00233859">
        <w:rPr>
          <w:i/>
          <w:iCs/>
        </w:rPr>
        <w:t xml:space="preserve"> concentration</w:t>
      </w:r>
      <w:r w:rsidR="00EE7A53" w:rsidRPr="00EE7A53">
        <w:rPr>
          <w:i/>
          <w:iCs/>
        </w:rPr>
        <w:t xml:space="preserve"> divided by 15 for better readability (black)</w:t>
      </w:r>
      <w:r w:rsidR="008D3E8E">
        <w:rPr>
          <w:i/>
          <w:iCs/>
        </w:rPr>
        <w:t>.</w:t>
      </w:r>
    </w:p>
    <w:p w14:paraId="10AEDD19" w14:textId="635EAA62" w:rsidR="00E710DF" w:rsidRPr="002310D8" w:rsidRDefault="00E710DF" w:rsidP="00E710DF">
      <w:r w:rsidRPr="002310D8">
        <w:t>The cell balance for a fed-batch reactor is almost the same as for the prefusion</w:t>
      </w:r>
      <w:r w:rsidR="009D1F0A">
        <w:t>.</w:t>
      </w:r>
      <w:r w:rsidRPr="002310D8">
        <w:t xml:space="preserve"> </w:t>
      </w:r>
      <w:r w:rsidR="001671A7">
        <w:t xml:space="preserve">but the volume increases which impacts </w:t>
      </w:r>
      <w:r w:rsidRPr="002310D8">
        <w:t>the concentration</w:t>
      </w:r>
      <w:r w:rsidR="001671A7">
        <w:t xml:space="preserve"> of cells</w:t>
      </w:r>
      <w:r w:rsidR="00794227">
        <w:t>. To mitigate this</w:t>
      </w:r>
      <w:r w:rsidR="009D1F0A">
        <w:t>.</w:t>
      </w:r>
      <w:r w:rsidR="00794227">
        <w:t xml:space="preserve"> the total amount of cells (M</w:t>
      </w:r>
      <w:r w:rsidR="00794227">
        <w:rPr>
          <w:vertAlign w:val="subscript"/>
        </w:rPr>
        <w:t>X</w:t>
      </w:r>
      <w:r w:rsidR="00794227">
        <w:t>) are used</w:t>
      </w:r>
      <w:r w:rsidRPr="002310D8">
        <w:t>.</w:t>
      </w:r>
    </w:p>
    <w:p w14:paraId="08CED30D" w14:textId="77777777" w:rsidR="00794227" w:rsidRPr="00794227" w:rsidRDefault="00794227" w:rsidP="00E710DF"/>
    <w:p w14:paraId="1F64D2F0" w14:textId="50A2BEBD" w:rsidR="00E710DF" w:rsidRPr="002310D8" w:rsidRDefault="00E710DF" w:rsidP="00E710DF">
      <w:r w:rsidRPr="002310D8">
        <w:rPr>
          <w:noProof/>
        </w:rPr>
        <w:drawing>
          <wp:inline distT="0" distB="0" distL="0" distR="0" wp14:anchorId="2DBF53D6" wp14:editId="20001774">
            <wp:extent cx="1533525" cy="742950"/>
            <wp:effectExtent l="0" t="0" r="9525" b="0"/>
            <wp:docPr id="1098018286" name="Picture 1" descr="A math equation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18286" name="Picture 1" descr="A math equation on a graph paper&#10;&#10;AI-generated content may be incorrect."/>
                    <pic:cNvPicPr/>
                  </pic:nvPicPr>
                  <pic:blipFill>
                    <a:blip r:embed="rId195"/>
                    <a:stretch>
                      <a:fillRect/>
                    </a:stretch>
                  </pic:blipFill>
                  <pic:spPr>
                    <a:xfrm>
                      <a:off x="0" y="0"/>
                      <a:ext cx="1533525" cy="742950"/>
                    </a:xfrm>
                    <a:prstGeom prst="rect">
                      <a:avLst/>
                    </a:prstGeom>
                  </pic:spPr>
                </pic:pic>
              </a:graphicData>
            </a:graphic>
          </wp:inline>
        </w:drawing>
      </w:r>
    </w:p>
    <w:p w14:paraId="5248B70D" w14:textId="4BD9EAE4" w:rsidR="000A6F9A" w:rsidRDefault="00F31593" w:rsidP="17C65F49">
      <w:pPr>
        <w:rPr>
          <w:i/>
          <w:iCs/>
        </w:rPr>
      </w:pPr>
      <w:r w:rsidRPr="009E35C8">
        <w:rPr>
          <w:i/>
          <w:iCs/>
        </w:rPr>
        <w:t>Difference in cell concentration (</w:t>
      </w:r>
      <w:r w:rsidR="00794227">
        <w:rPr>
          <w:i/>
          <w:iCs/>
        </w:rPr>
        <w:t>M</w:t>
      </w:r>
      <w:r>
        <w:rPr>
          <w:i/>
          <w:iCs/>
          <w:vertAlign w:val="subscript"/>
        </w:rPr>
        <w:t>X</w:t>
      </w:r>
      <w:r w:rsidRPr="009E35C8">
        <w:rPr>
          <w:i/>
          <w:iCs/>
        </w:rPr>
        <w:t>) divided by the difference in time (t) equals the growth rate (</w:t>
      </w:r>
      <w:r>
        <w:rPr>
          <w:i/>
          <w:iCs/>
        </w:rPr>
        <w:t>µ</w:t>
      </w:r>
      <w:r w:rsidRPr="009E35C8">
        <w:rPr>
          <w:i/>
          <w:iCs/>
        </w:rPr>
        <w:t>) times the cell concentration (</w:t>
      </w:r>
      <w:r w:rsidR="00794227">
        <w:rPr>
          <w:i/>
          <w:iCs/>
        </w:rPr>
        <w:t>M</w:t>
      </w:r>
      <w:r>
        <w:rPr>
          <w:i/>
          <w:iCs/>
          <w:vertAlign w:val="subscript"/>
        </w:rPr>
        <w:t>X</w:t>
      </w:r>
      <w:r w:rsidRPr="009E35C8">
        <w:rPr>
          <w:i/>
          <w:iCs/>
        </w:rPr>
        <w:t>).</w:t>
      </w:r>
    </w:p>
    <w:p w14:paraId="688D0BDB" w14:textId="2717ACB1" w:rsidR="00F31593" w:rsidRPr="009E35C8" w:rsidRDefault="00F31593" w:rsidP="00F31593">
      <w:pPr>
        <w:rPr>
          <w:i/>
          <w:iCs/>
        </w:rPr>
      </w:pPr>
      <w:r w:rsidRPr="009E35C8">
        <w:rPr>
          <w:i/>
          <w:iCs/>
        </w:rPr>
        <w:t xml:space="preserve"> </w:t>
      </w:r>
    </w:p>
    <w:p w14:paraId="79FD0645" w14:textId="634C234B" w:rsidR="00E710DF" w:rsidRPr="002310D8" w:rsidRDefault="00233859" w:rsidP="00E710DF">
      <w:pPr>
        <w:rPr>
          <w:highlight w:val="yellow"/>
        </w:rPr>
      </w:pPr>
      <w:r>
        <w:rPr>
          <w:noProof/>
        </w:rPr>
        <w:drawing>
          <wp:inline distT="0" distB="0" distL="0" distR="0" wp14:anchorId="0BB8EBCD" wp14:editId="29A6628C">
            <wp:extent cx="5731510" cy="4058920"/>
            <wp:effectExtent l="0" t="0" r="2540" b="0"/>
            <wp:docPr id="13582125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255" name="Picture 1" descr="A graph of a function&#10;&#10;AI-generated content may be incorrect."/>
                    <pic:cNvPicPr/>
                  </pic:nvPicPr>
                  <pic:blipFill>
                    <a:blip r:embed="rId196"/>
                    <a:stretch>
                      <a:fillRect/>
                    </a:stretch>
                  </pic:blipFill>
                  <pic:spPr>
                    <a:xfrm>
                      <a:off x="0" y="0"/>
                      <a:ext cx="5731510" cy="4058920"/>
                    </a:xfrm>
                    <a:prstGeom prst="rect">
                      <a:avLst/>
                    </a:prstGeom>
                  </pic:spPr>
                </pic:pic>
              </a:graphicData>
            </a:graphic>
          </wp:inline>
        </w:drawing>
      </w:r>
    </w:p>
    <w:p w14:paraId="0BA2609A" w14:textId="4BFBC40E" w:rsidR="008D3E8E" w:rsidRPr="00EE7A53" w:rsidRDefault="00B66608" w:rsidP="008D3E8E">
      <w:pPr>
        <w:rPr>
          <w:i/>
          <w:iCs/>
        </w:rPr>
      </w:pPr>
      <w:r w:rsidRPr="007C4359">
        <w:rPr>
          <w:i/>
        </w:rPr>
        <w:t xml:space="preserve">Figure </w:t>
      </w:r>
      <w:r w:rsidR="007C4359" w:rsidRPr="007C4359">
        <w:rPr>
          <w:i/>
          <w:iCs/>
        </w:rPr>
        <w:t>12</w:t>
      </w:r>
      <w:r>
        <w:rPr>
          <w:i/>
          <w:iCs/>
        </w:rPr>
        <w:t xml:space="preserve">. </w:t>
      </w:r>
      <w:r w:rsidR="008D3E8E" w:rsidRPr="00EE7A53">
        <w:rPr>
          <w:i/>
          <w:iCs/>
        </w:rPr>
        <w:t>Cell mass</w:t>
      </w:r>
      <w:r w:rsidR="008D3E8E">
        <w:rPr>
          <w:i/>
          <w:iCs/>
        </w:rPr>
        <w:t xml:space="preserve"> concentration</w:t>
      </w:r>
      <w:r w:rsidR="008D3E8E" w:rsidRPr="00EE7A53">
        <w:rPr>
          <w:i/>
          <w:iCs/>
        </w:rPr>
        <w:t xml:space="preserve"> over time for </w:t>
      </w:r>
      <w:r w:rsidR="008D3E8E">
        <w:rPr>
          <w:i/>
          <w:iCs/>
        </w:rPr>
        <w:t>fed-batch</w:t>
      </w:r>
      <w:r w:rsidR="008D3E8E" w:rsidRPr="00EE7A53">
        <w:rPr>
          <w:i/>
          <w:iCs/>
        </w:rPr>
        <w:t xml:space="preserve"> reactor. </w:t>
      </w:r>
      <w:r w:rsidR="008D3E8E">
        <w:rPr>
          <w:i/>
          <w:iCs/>
        </w:rPr>
        <w:t>Concentration</w:t>
      </w:r>
      <w:r w:rsidR="008D3E8E" w:rsidRPr="00EE7A53">
        <w:rPr>
          <w:i/>
          <w:iCs/>
        </w:rPr>
        <w:t xml:space="preserve"> (kg*m</w:t>
      </w:r>
      <w:r w:rsidR="008D3E8E" w:rsidRPr="00EE7A53">
        <w:rPr>
          <w:i/>
          <w:iCs/>
          <w:vertAlign w:val="superscript"/>
        </w:rPr>
        <w:t>-3</w:t>
      </w:r>
      <w:r w:rsidR="008D3E8E" w:rsidRPr="00EE7A53">
        <w:rPr>
          <w:i/>
          <w:iCs/>
        </w:rPr>
        <w:t xml:space="preserve"> on the y-axis), time (h on the x-axis)</w:t>
      </w:r>
      <w:r w:rsidR="008D3E8E">
        <w:rPr>
          <w:i/>
          <w:iCs/>
        </w:rPr>
        <w:t xml:space="preserve"> and </w:t>
      </w:r>
      <w:r w:rsidR="008D3E8E" w:rsidRPr="00EE7A53">
        <w:rPr>
          <w:i/>
          <w:iCs/>
        </w:rPr>
        <w:t xml:space="preserve">cell </w:t>
      </w:r>
      <w:r w:rsidR="008D3E8E">
        <w:rPr>
          <w:i/>
          <w:iCs/>
        </w:rPr>
        <w:t>concentration</w:t>
      </w:r>
      <w:r w:rsidR="008D3E8E" w:rsidRPr="00EE7A53">
        <w:rPr>
          <w:i/>
          <w:iCs/>
        </w:rPr>
        <w:t xml:space="preserve"> of </w:t>
      </w:r>
      <w:r w:rsidR="00CF7B3D">
        <w:rPr>
          <w:i/>
          <w:iCs/>
        </w:rPr>
        <w:t xml:space="preserve">the fed-batch over time </w:t>
      </w:r>
      <w:r w:rsidR="008D3E8E" w:rsidRPr="00EE7A53">
        <w:rPr>
          <w:i/>
          <w:iCs/>
        </w:rPr>
        <w:t>(blue)</w:t>
      </w:r>
      <w:r w:rsidR="008D3E8E">
        <w:rPr>
          <w:i/>
          <w:iCs/>
        </w:rPr>
        <w:t>.</w:t>
      </w:r>
    </w:p>
    <w:p w14:paraId="6B863629" w14:textId="77777777" w:rsidR="00342C69" w:rsidRDefault="00342C69" w:rsidP="00E710DF">
      <w:pPr>
        <w:rPr>
          <w:highlight w:val="yellow"/>
        </w:rPr>
      </w:pPr>
    </w:p>
    <w:p w14:paraId="758B5CBA" w14:textId="5AE35D86" w:rsidR="00E710DF" w:rsidRPr="002310D8" w:rsidRDefault="00363329" w:rsidP="005A7E8D">
      <w:pPr>
        <w:pStyle w:val="Heading2"/>
      </w:pPr>
      <w:bookmarkStart w:id="171" w:name="_Toc212212248"/>
      <w:r>
        <w:t xml:space="preserve">Appendix F: </w:t>
      </w:r>
      <w:r w:rsidR="00E710DF" w:rsidRPr="002310D8">
        <w:t>Sugar consumption</w:t>
      </w:r>
      <w:bookmarkEnd w:id="171"/>
    </w:p>
    <w:p w14:paraId="7E715283" w14:textId="2253A03C" w:rsidR="00E710DF" w:rsidRPr="002310D8" w:rsidRDefault="00D33A24" w:rsidP="00E710DF">
      <w:r>
        <w:t xml:space="preserve">The sugar </w:t>
      </w:r>
      <w:r w:rsidR="00D53C21">
        <w:t>concentration</w:t>
      </w:r>
      <w:r w:rsidR="007F6B0B">
        <w:t xml:space="preserve"> </w:t>
      </w:r>
      <w:r w:rsidR="00872628">
        <w:t xml:space="preserve">in the reactors </w:t>
      </w:r>
      <w:r w:rsidR="007F6B0B">
        <w:t xml:space="preserve">should be </w:t>
      </w:r>
      <w:r w:rsidR="00093E0F">
        <w:t>kept at</w:t>
      </w:r>
      <w:r w:rsidR="007F6B0B">
        <w:t xml:space="preserve"> the </w:t>
      </w:r>
      <w:r w:rsidR="00093E0F">
        <w:t>same con</w:t>
      </w:r>
      <w:r w:rsidR="00872628">
        <w:t>centration.</w:t>
      </w:r>
    </w:p>
    <w:p w14:paraId="5C777109" w14:textId="4D950609" w:rsidR="00E710DF" w:rsidRPr="002310D8" w:rsidRDefault="00E710DF" w:rsidP="00E710DF">
      <w:pPr>
        <w:rPr>
          <w:b/>
          <w:bCs/>
        </w:rPr>
      </w:pPr>
      <w:r w:rsidRPr="00DA29EF">
        <w:rPr>
          <w:b/>
          <w:bCs/>
        </w:rPr>
        <w:t>P</w:t>
      </w:r>
      <w:r w:rsidR="00DF1201">
        <w:rPr>
          <w:b/>
          <w:bCs/>
        </w:rPr>
        <w:t>er</w:t>
      </w:r>
      <w:r w:rsidRPr="00DA29EF">
        <w:rPr>
          <w:b/>
          <w:bCs/>
        </w:rPr>
        <w:t>fusion</w:t>
      </w:r>
    </w:p>
    <w:p w14:paraId="538D9369" w14:textId="37F353D6" w:rsidR="00DF1201" w:rsidRPr="00DF1201" w:rsidRDefault="00DF1201" w:rsidP="00E710DF">
      <w:r>
        <w:t xml:space="preserve">In perfusion </w:t>
      </w:r>
      <w:r w:rsidR="00457DB8">
        <w:t xml:space="preserve">for proliferation and </w:t>
      </w:r>
      <w:r w:rsidR="00BC3B3D">
        <w:t>differentiation there is no accumulation of sugar as the volume is kept constant. The sugar is added and re</w:t>
      </w:r>
      <w:r w:rsidR="009865DF">
        <w:t xml:space="preserve">moved </w:t>
      </w:r>
      <w:r w:rsidR="00CB2A77">
        <w:t>in the liquid stream</w:t>
      </w:r>
      <w:r w:rsidR="006E0FCA">
        <w:t xml:space="preserve"> and consumed by the cells </w:t>
      </w:r>
      <w:r w:rsidR="003077DA">
        <w:t>based on the specific cell consumption and the amount of cells.</w:t>
      </w:r>
    </w:p>
    <w:p w14:paraId="261F5EFE" w14:textId="77777777" w:rsidR="003077DA" w:rsidRPr="00DF1201" w:rsidRDefault="003077DA" w:rsidP="00E710DF"/>
    <w:p w14:paraId="6D385370" w14:textId="77777777" w:rsidR="00E710DF" w:rsidRPr="002310D8" w:rsidRDefault="00E710DF" w:rsidP="00E710DF">
      <w:r w:rsidRPr="002310D8">
        <w:rPr>
          <w:noProof/>
        </w:rPr>
        <w:drawing>
          <wp:inline distT="0" distB="0" distL="0" distR="0" wp14:anchorId="3E908765" wp14:editId="49A707C1">
            <wp:extent cx="3381375" cy="504825"/>
            <wp:effectExtent l="0" t="0" r="9525" b="9525"/>
            <wp:docPr id="395400858" name="Picture 1" descr="A black text on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00858" name="Picture 1" descr="A black text on a white grid&#10;&#10;AI-generated content may be incorrect."/>
                    <pic:cNvPicPr/>
                  </pic:nvPicPr>
                  <pic:blipFill>
                    <a:blip r:embed="rId197"/>
                    <a:stretch>
                      <a:fillRect/>
                    </a:stretch>
                  </pic:blipFill>
                  <pic:spPr>
                    <a:xfrm>
                      <a:off x="0" y="0"/>
                      <a:ext cx="3381375" cy="504825"/>
                    </a:xfrm>
                    <a:prstGeom prst="rect">
                      <a:avLst/>
                    </a:prstGeom>
                  </pic:spPr>
                </pic:pic>
              </a:graphicData>
            </a:graphic>
          </wp:inline>
        </w:drawing>
      </w:r>
    </w:p>
    <w:p w14:paraId="24E5E27B" w14:textId="5E8C8355" w:rsidR="00E710DF" w:rsidRPr="003077DA" w:rsidRDefault="00E710DF" w:rsidP="00E710DF">
      <w:pPr>
        <w:rPr>
          <w:i/>
        </w:rPr>
      </w:pPr>
      <w:r w:rsidRPr="003077DA">
        <w:rPr>
          <w:i/>
        </w:rPr>
        <w:t>There is no accumulation of sugar</w:t>
      </w:r>
      <w:r w:rsidR="009D1F0A">
        <w:rPr>
          <w:i/>
        </w:rPr>
        <w:t>.</w:t>
      </w:r>
      <w:r w:rsidRPr="003077DA">
        <w:rPr>
          <w:i/>
        </w:rPr>
        <w:t xml:space="preserve"> so the incoming stream consists of the incoming sugar concentration (</w:t>
      </w:r>
      <w:proofErr w:type="spellStart"/>
      <w:r w:rsidRPr="003077DA">
        <w:rPr>
          <w:i/>
        </w:rPr>
        <w:t>c</w:t>
      </w:r>
      <w:r w:rsidRPr="003077DA">
        <w:rPr>
          <w:i/>
          <w:vertAlign w:val="subscript"/>
        </w:rPr>
        <w:t>SIN</w:t>
      </w:r>
      <w:proofErr w:type="spellEnd"/>
      <w:r w:rsidRPr="003077DA">
        <w:rPr>
          <w:i/>
        </w:rPr>
        <w:t>) and the liquid flow (F</w:t>
      </w:r>
      <w:r w:rsidRPr="003077DA">
        <w:rPr>
          <w:i/>
          <w:vertAlign w:val="subscript"/>
        </w:rPr>
        <w:t>L</w:t>
      </w:r>
      <w:r w:rsidRPr="003077DA">
        <w:rPr>
          <w:i/>
        </w:rPr>
        <w:t>) minus the outgoing stream of sugar (</w:t>
      </w:r>
      <w:proofErr w:type="spellStart"/>
      <w:r w:rsidRPr="003077DA">
        <w:rPr>
          <w:i/>
        </w:rPr>
        <w:t>c</w:t>
      </w:r>
      <w:r w:rsidRPr="003077DA">
        <w:rPr>
          <w:i/>
          <w:vertAlign w:val="subscript"/>
        </w:rPr>
        <w:t>S</w:t>
      </w:r>
      <w:proofErr w:type="spellEnd"/>
      <w:r w:rsidRPr="003077DA">
        <w:rPr>
          <w:i/>
        </w:rPr>
        <w:t>) and minus the consumed sugar. The consumption is the specific sugar consumption (</w:t>
      </w:r>
      <w:proofErr w:type="spellStart"/>
      <w:r w:rsidRPr="003077DA">
        <w:rPr>
          <w:i/>
        </w:rPr>
        <w:t>qs</w:t>
      </w:r>
      <w:proofErr w:type="spellEnd"/>
      <w:r w:rsidRPr="003077DA">
        <w:rPr>
          <w:i/>
        </w:rPr>
        <w:t>)</w:t>
      </w:r>
      <w:r w:rsidR="009D1F0A">
        <w:rPr>
          <w:i/>
        </w:rPr>
        <w:t>.</w:t>
      </w:r>
      <w:r w:rsidRPr="003077DA">
        <w:rPr>
          <w:i/>
        </w:rPr>
        <w:t xml:space="preserve"> divided by the yield of biomass on sugar (</w:t>
      </w:r>
      <w:r w:rsidRPr="003077DA">
        <w:rPr>
          <w:i/>
          <w:iCs/>
        </w:rPr>
        <w:t>Y</w:t>
      </w:r>
      <w:r w:rsidR="003077DA">
        <w:rPr>
          <w:i/>
          <w:iCs/>
          <w:vertAlign w:val="subscript"/>
        </w:rPr>
        <w:t>XS</w:t>
      </w:r>
      <w:r w:rsidRPr="003077DA">
        <w:rPr>
          <w:i/>
        </w:rPr>
        <w:t>) times the cell concentration (</w:t>
      </w:r>
      <w:proofErr w:type="spellStart"/>
      <w:r w:rsidRPr="003077DA">
        <w:rPr>
          <w:i/>
          <w:iCs/>
        </w:rPr>
        <w:t>c</w:t>
      </w:r>
      <w:r w:rsidR="003077DA">
        <w:rPr>
          <w:i/>
          <w:iCs/>
          <w:vertAlign w:val="subscript"/>
        </w:rPr>
        <w:t>X</w:t>
      </w:r>
      <w:proofErr w:type="spellEnd"/>
      <w:r w:rsidRPr="003077DA">
        <w:rPr>
          <w:i/>
        </w:rPr>
        <w:t>) and the volume (V</w:t>
      </w:r>
      <w:r>
        <w:rPr>
          <w:i/>
          <w:vertAlign w:val="subscript"/>
        </w:rPr>
        <w:t>L</w:t>
      </w:r>
      <w:r w:rsidRPr="003077DA">
        <w:rPr>
          <w:i/>
        </w:rPr>
        <w:t>).</w:t>
      </w:r>
    </w:p>
    <w:p w14:paraId="3EE2AF55" w14:textId="77777777" w:rsidR="003077DA" w:rsidRDefault="003077DA" w:rsidP="00E710DF"/>
    <w:p w14:paraId="64593075" w14:textId="6F577AE3" w:rsidR="00E710DF" w:rsidRPr="002310D8" w:rsidRDefault="00205D7F" w:rsidP="00E710DF">
      <w:r>
        <w:t xml:space="preserve">The formula </w:t>
      </w:r>
      <w:r w:rsidR="00B8140B">
        <w:t>can be rewritten so the liquid flow rate (F</w:t>
      </w:r>
      <w:r w:rsidR="00B8140B">
        <w:rPr>
          <w:vertAlign w:val="subscript"/>
        </w:rPr>
        <w:t>L</w:t>
      </w:r>
      <w:r w:rsidR="00B8140B">
        <w:t xml:space="preserve">) is </w:t>
      </w:r>
      <w:r w:rsidR="00981D6D">
        <w:t xml:space="preserve">dependent on the </w:t>
      </w:r>
      <w:proofErr w:type="spellStart"/>
      <w:r w:rsidR="00134E01">
        <w:t>c</w:t>
      </w:r>
      <w:r w:rsidR="00134E01">
        <w:rPr>
          <w:vertAlign w:val="subscript"/>
        </w:rPr>
        <w:t>X</w:t>
      </w:r>
      <w:proofErr w:type="spellEnd"/>
      <w:r w:rsidR="005038DA">
        <w:t xml:space="preserve"> for proliferation and </w:t>
      </w:r>
      <w:r w:rsidR="005D7C3E">
        <w:t>the specific sugar consumption rate</w:t>
      </w:r>
      <w:r w:rsidR="005038DA">
        <w:t xml:space="preserve"> </w:t>
      </w:r>
      <w:r w:rsidR="005D7C3E">
        <w:t>(</w:t>
      </w:r>
      <w:proofErr w:type="spellStart"/>
      <w:r w:rsidR="005038DA">
        <w:t>q</w:t>
      </w:r>
      <w:r w:rsidR="005038DA">
        <w:rPr>
          <w:vertAlign w:val="subscript"/>
        </w:rPr>
        <w:t>S</w:t>
      </w:r>
      <w:proofErr w:type="spellEnd"/>
      <w:r w:rsidR="005D7C3E">
        <w:rPr>
          <w:vertAlign w:val="subscript"/>
        </w:rPr>
        <w:t>)</w:t>
      </w:r>
      <w:r w:rsidR="005038DA">
        <w:t xml:space="preserve"> for </w:t>
      </w:r>
      <w:r w:rsidR="005D7C3E">
        <w:t xml:space="preserve">differentiation as both are the </w:t>
      </w:r>
      <w:r w:rsidR="00F20F69">
        <w:t xml:space="preserve">variable depended on time. </w:t>
      </w:r>
      <w:r w:rsidR="009A6610">
        <w:t xml:space="preserve">For a total liquid flow rate of </w:t>
      </w:r>
      <w:r w:rsidR="006D0232">
        <w:t xml:space="preserve">57.7 </w:t>
      </w:r>
      <w:proofErr w:type="spellStart"/>
      <w:r w:rsidR="006D0232">
        <w:t>m</w:t>
      </w:r>
      <w:r w:rsidR="006D0232">
        <w:rPr>
          <w:vertAlign w:val="superscript"/>
        </w:rPr>
        <w:t>3</w:t>
      </w:r>
      <w:proofErr w:type="spellEnd"/>
      <w:r w:rsidR="006D0232">
        <w:t>*batch</w:t>
      </w:r>
      <w:r w:rsidR="006D0232">
        <w:rPr>
          <w:vertAlign w:val="superscript"/>
        </w:rPr>
        <w:t>-1</w:t>
      </w:r>
      <w:r w:rsidR="006D0232">
        <w:t xml:space="preserve"> </w:t>
      </w:r>
      <w:r w:rsidR="004110CF">
        <w:t xml:space="preserve">for proliferation and </w:t>
      </w:r>
      <w:r w:rsidR="00081E32">
        <w:t xml:space="preserve">7684 </w:t>
      </w:r>
      <w:r w:rsidR="00081E32">
        <w:rPr>
          <w:vertAlign w:val="superscript"/>
        </w:rPr>
        <w:t>3</w:t>
      </w:r>
      <w:r w:rsidR="00081E32">
        <w:t>*batch</w:t>
      </w:r>
      <w:r w:rsidR="00081E32">
        <w:rPr>
          <w:vertAlign w:val="superscript"/>
        </w:rPr>
        <w:t>-1</w:t>
      </w:r>
      <w:r w:rsidR="00081E32">
        <w:t xml:space="preserve"> </w:t>
      </w:r>
      <w:r w:rsidR="0070617D">
        <w:t xml:space="preserve">for differentiation </w:t>
      </w:r>
      <w:r w:rsidR="00E10F05">
        <w:t xml:space="preserve">and </w:t>
      </w:r>
      <w:r w:rsidR="00655CC7">
        <w:t xml:space="preserve">a total amount of sugar of </w:t>
      </w:r>
      <w:r w:rsidR="00932147">
        <w:t xml:space="preserve">181.7 </w:t>
      </w:r>
      <w:r w:rsidR="0070617D">
        <w:t>kg*batch</w:t>
      </w:r>
      <w:r w:rsidR="0070617D">
        <w:rPr>
          <w:vertAlign w:val="superscript"/>
        </w:rPr>
        <w:t>-1</w:t>
      </w:r>
      <w:r w:rsidR="0070617D">
        <w:t xml:space="preserve"> for proliferation and 2.42*10</w:t>
      </w:r>
      <w:r w:rsidR="0070617D">
        <w:rPr>
          <w:vertAlign w:val="superscript"/>
        </w:rPr>
        <w:t>4</w:t>
      </w:r>
      <w:r w:rsidR="0070617D">
        <w:t xml:space="preserve"> kg*batch</w:t>
      </w:r>
      <w:r w:rsidR="0070617D">
        <w:rPr>
          <w:vertAlign w:val="superscript"/>
        </w:rPr>
        <w:t>-1</w:t>
      </w:r>
      <w:r w:rsidR="0070617D">
        <w:t xml:space="preserve"> for differentiation.</w:t>
      </w:r>
    </w:p>
    <w:p w14:paraId="0DAE8E0F" w14:textId="77777777" w:rsidR="00046C7B" w:rsidRPr="0070617D" w:rsidRDefault="00046C7B" w:rsidP="00E710DF"/>
    <w:p w14:paraId="4CA4F6C2" w14:textId="21C65A73" w:rsidR="00E710DF" w:rsidRPr="002310D8" w:rsidRDefault="00046C7B" w:rsidP="00E710DF">
      <w:r>
        <w:rPr>
          <w:noProof/>
        </w:rPr>
        <w:drawing>
          <wp:inline distT="0" distB="0" distL="0" distR="0" wp14:anchorId="5188A2C0" wp14:editId="6C312048">
            <wp:extent cx="5731510" cy="3506470"/>
            <wp:effectExtent l="0" t="0" r="2540" b="0"/>
            <wp:docPr id="42377561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75618" name="Picture 1" descr="A graph of a function&#10;&#10;AI-generated content may be incorrect."/>
                    <pic:cNvPicPr/>
                  </pic:nvPicPr>
                  <pic:blipFill>
                    <a:blip r:embed="rId198"/>
                    <a:stretch>
                      <a:fillRect/>
                    </a:stretch>
                  </pic:blipFill>
                  <pic:spPr>
                    <a:xfrm>
                      <a:off x="0" y="0"/>
                      <a:ext cx="5731510" cy="3506470"/>
                    </a:xfrm>
                    <a:prstGeom prst="rect">
                      <a:avLst/>
                    </a:prstGeom>
                  </pic:spPr>
                </pic:pic>
              </a:graphicData>
            </a:graphic>
          </wp:inline>
        </w:drawing>
      </w:r>
    </w:p>
    <w:p w14:paraId="3C1C702E" w14:textId="196A8EBF" w:rsidR="00927B6E" w:rsidRPr="00051CC3" w:rsidRDefault="00B66608" w:rsidP="00927B6E">
      <w:pPr>
        <w:rPr>
          <w:i/>
        </w:rPr>
      </w:pPr>
      <w:r w:rsidRPr="007C4359">
        <w:rPr>
          <w:i/>
        </w:rPr>
        <w:t xml:space="preserve">Figure </w:t>
      </w:r>
      <w:r w:rsidR="007C4359" w:rsidRPr="007C4359">
        <w:rPr>
          <w:i/>
        </w:rPr>
        <w:t>13</w:t>
      </w:r>
      <w:r>
        <w:rPr>
          <w:i/>
        </w:rPr>
        <w:t xml:space="preserve">. </w:t>
      </w:r>
      <w:r w:rsidR="00927B6E">
        <w:rPr>
          <w:i/>
        </w:rPr>
        <w:t>Flow rate</w:t>
      </w:r>
      <w:r w:rsidR="00927B6E" w:rsidRPr="00051CC3">
        <w:rPr>
          <w:i/>
        </w:rPr>
        <w:t xml:space="preserve"> (</w:t>
      </w:r>
      <w:proofErr w:type="spellStart"/>
      <w:r w:rsidR="00927B6E" w:rsidRPr="00051CC3">
        <w:rPr>
          <w:i/>
        </w:rPr>
        <w:t>m</w:t>
      </w:r>
      <w:r w:rsidR="00927B6E">
        <w:rPr>
          <w:i/>
          <w:vertAlign w:val="superscript"/>
        </w:rPr>
        <w:t>3</w:t>
      </w:r>
      <w:proofErr w:type="spellEnd"/>
      <w:r w:rsidR="00927B6E">
        <w:rPr>
          <w:i/>
        </w:rPr>
        <w:t>*h</w:t>
      </w:r>
      <w:r w:rsidR="00927B6E">
        <w:rPr>
          <w:i/>
          <w:vertAlign w:val="superscript"/>
        </w:rPr>
        <w:t>-1</w:t>
      </w:r>
      <w:r w:rsidR="00927B6E" w:rsidRPr="00051CC3">
        <w:rPr>
          <w:i/>
        </w:rPr>
        <w:t xml:space="preserve"> on the y-axis)</w:t>
      </w:r>
      <w:r w:rsidR="00927B6E">
        <w:rPr>
          <w:i/>
        </w:rPr>
        <w:t>, time</w:t>
      </w:r>
      <w:r w:rsidR="00927B6E" w:rsidRPr="00051CC3">
        <w:rPr>
          <w:i/>
        </w:rPr>
        <w:t xml:space="preserve"> </w:t>
      </w:r>
      <w:r w:rsidR="00927B6E">
        <w:rPr>
          <w:i/>
        </w:rPr>
        <w:t>(h</w:t>
      </w:r>
      <w:r w:rsidR="00927B6E" w:rsidRPr="00051CC3">
        <w:rPr>
          <w:i/>
          <w:vertAlign w:val="superscript"/>
        </w:rPr>
        <w:t xml:space="preserve"> </w:t>
      </w:r>
      <w:r w:rsidR="00927B6E" w:rsidRPr="00051CC3">
        <w:rPr>
          <w:i/>
        </w:rPr>
        <w:t>on the x-axis</w:t>
      </w:r>
      <w:r w:rsidR="00927B6E" w:rsidRPr="00051CC3">
        <w:rPr>
          <w:i/>
          <w:iCs/>
        </w:rPr>
        <w:t>)</w:t>
      </w:r>
      <w:r w:rsidR="00927B6E">
        <w:rPr>
          <w:i/>
          <w:iCs/>
        </w:rPr>
        <w:t xml:space="preserve">, flow rate </w:t>
      </w:r>
      <w:r w:rsidR="00A36B2B">
        <w:rPr>
          <w:i/>
          <w:iCs/>
        </w:rPr>
        <w:t xml:space="preserve">proliferation perfusion (blue) and flow rate </w:t>
      </w:r>
      <w:r w:rsidR="00C945B5">
        <w:rPr>
          <w:i/>
          <w:iCs/>
        </w:rPr>
        <w:t>differentiation</w:t>
      </w:r>
      <w:r w:rsidR="00A36B2B">
        <w:rPr>
          <w:i/>
          <w:iCs/>
        </w:rPr>
        <w:t xml:space="preserve"> divide by 15 </w:t>
      </w:r>
      <w:r w:rsidR="00C945B5">
        <w:rPr>
          <w:i/>
          <w:iCs/>
        </w:rPr>
        <w:t>for</w:t>
      </w:r>
      <w:r w:rsidR="00927B6E" w:rsidRPr="00051CC3">
        <w:rPr>
          <w:i/>
          <w:iCs/>
        </w:rPr>
        <w:t xml:space="preserve"> better readability (</w:t>
      </w:r>
      <w:r w:rsidR="00C945B5">
        <w:rPr>
          <w:i/>
          <w:iCs/>
        </w:rPr>
        <w:t>black</w:t>
      </w:r>
      <w:r w:rsidR="00927B6E" w:rsidRPr="00051CC3">
        <w:rPr>
          <w:i/>
          <w:iCs/>
        </w:rPr>
        <w:t>)</w:t>
      </w:r>
      <w:r w:rsidR="00C945B5">
        <w:rPr>
          <w:i/>
          <w:iCs/>
        </w:rPr>
        <w:t>.</w:t>
      </w:r>
    </w:p>
    <w:p w14:paraId="6F9B4CC9" w14:textId="77777777" w:rsidR="00E710DF" w:rsidRPr="002310D8" w:rsidRDefault="00E710DF" w:rsidP="00E710DF"/>
    <w:p w14:paraId="33DDB2D5" w14:textId="77777777" w:rsidR="00E710DF" w:rsidRPr="002310D8" w:rsidRDefault="00E710DF" w:rsidP="00E710DF">
      <w:pPr>
        <w:rPr>
          <w:b/>
          <w:bCs/>
        </w:rPr>
      </w:pPr>
      <w:r w:rsidRPr="002310D8">
        <w:rPr>
          <w:b/>
          <w:bCs/>
        </w:rPr>
        <w:t>Fed-batch</w:t>
      </w:r>
    </w:p>
    <w:p w14:paraId="0812BA82" w14:textId="707EB3D1" w:rsidR="007F7C98" w:rsidRPr="007F7C98" w:rsidRDefault="003C47FD" w:rsidP="00E710DF">
      <w:r>
        <w:t>In a fed-batch the concentration of the sugar does not change, but the volume does. This has the effect of having an increase in total amount of sugar in the reactor</w:t>
      </w:r>
      <w:r w:rsidR="008B0D2E">
        <w:t>.</w:t>
      </w:r>
    </w:p>
    <w:p w14:paraId="2C20C1C0" w14:textId="2F20C01C" w:rsidR="008B0D2E" w:rsidRPr="007F7C98" w:rsidRDefault="008B0D2E" w:rsidP="00E710DF"/>
    <w:p w14:paraId="5B2259F0" w14:textId="77777777" w:rsidR="00E710DF" w:rsidRPr="002310D8" w:rsidRDefault="00E710DF" w:rsidP="00E710DF">
      <w:r w:rsidRPr="002310D8">
        <w:rPr>
          <w:noProof/>
        </w:rPr>
        <w:drawing>
          <wp:inline distT="0" distB="0" distL="0" distR="0" wp14:anchorId="27E15DB1" wp14:editId="0BD41C55">
            <wp:extent cx="2781300" cy="790575"/>
            <wp:effectExtent l="0" t="0" r="0" b="9525"/>
            <wp:docPr id="1432083422" name="Picture 1" descr="A graph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83422" name="Picture 1" descr="A graph paper with black text&#10;&#10;AI-generated content may be incorrect."/>
                    <pic:cNvPicPr/>
                  </pic:nvPicPr>
                  <pic:blipFill>
                    <a:blip r:embed="rId199"/>
                    <a:stretch>
                      <a:fillRect/>
                    </a:stretch>
                  </pic:blipFill>
                  <pic:spPr>
                    <a:xfrm>
                      <a:off x="0" y="0"/>
                      <a:ext cx="2781300" cy="790575"/>
                    </a:xfrm>
                    <a:prstGeom prst="rect">
                      <a:avLst/>
                    </a:prstGeom>
                  </pic:spPr>
                </pic:pic>
              </a:graphicData>
            </a:graphic>
          </wp:inline>
        </w:drawing>
      </w:r>
    </w:p>
    <w:p w14:paraId="0CA4BEE6" w14:textId="16EAEE9F" w:rsidR="00E710DF" w:rsidRPr="008B0D2E" w:rsidRDefault="00E710DF" w:rsidP="00E710DF">
      <w:pPr>
        <w:rPr>
          <w:i/>
        </w:rPr>
      </w:pPr>
      <w:proofErr w:type="spellStart"/>
      <w:r w:rsidRPr="008B0D2E">
        <w:rPr>
          <w:i/>
          <w:iCs/>
        </w:rPr>
        <w:t>dM</w:t>
      </w:r>
      <w:r w:rsidR="008B0D2E">
        <w:rPr>
          <w:i/>
          <w:iCs/>
          <w:vertAlign w:val="subscript"/>
        </w:rPr>
        <w:t>S</w:t>
      </w:r>
      <w:proofErr w:type="spellEnd"/>
      <w:r>
        <w:rPr>
          <w:i/>
          <w:vertAlign w:val="subscript"/>
        </w:rPr>
        <w:t xml:space="preserve"> </w:t>
      </w:r>
      <w:r w:rsidRPr="008B0D2E">
        <w:rPr>
          <w:i/>
        </w:rPr>
        <w:t>(</w:t>
      </w:r>
      <w:r w:rsidR="00A237D0">
        <w:rPr>
          <w:i/>
          <w:iCs/>
        </w:rPr>
        <w:t xml:space="preserve">the change in </w:t>
      </w:r>
      <w:r w:rsidRPr="008B0D2E">
        <w:rPr>
          <w:i/>
        </w:rPr>
        <w:t xml:space="preserve">sugar in </w:t>
      </w:r>
      <w:r w:rsidR="00A237D0">
        <w:rPr>
          <w:i/>
          <w:iCs/>
        </w:rPr>
        <w:t xml:space="preserve">the </w:t>
      </w:r>
      <w:r w:rsidRPr="008B0D2E">
        <w:rPr>
          <w:i/>
        </w:rPr>
        <w:t>system</w:t>
      </w:r>
      <w:r w:rsidR="00A237D0">
        <w:rPr>
          <w:i/>
          <w:iCs/>
        </w:rPr>
        <w:t xml:space="preserve"> of time</w:t>
      </w:r>
      <w:r w:rsidRPr="008B0D2E">
        <w:rPr>
          <w:i/>
          <w:iCs/>
        </w:rPr>
        <w:t xml:space="preserve">), </w:t>
      </w:r>
      <w:r w:rsidRPr="008B0D2E">
        <w:rPr>
          <w:i/>
        </w:rPr>
        <w:t>dt (passed time), F</w:t>
      </w:r>
      <w:r w:rsidRPr="00A237D0">
        <w:rPr>
          <w:i/>
          <w:vertAlign w:val="subscript"/>
        </w:rPr>
        <w:t>L</w:t>
      </w:r>
      <w:r w:rsidRPr="008B0D2E">
        <w:rPr>
          <w:i/>
        </w:rPr>
        <w:t xml:space="preserve"> (flow rate), </w:t>
      </w:r>
      <w:proofErr w:type="spellStart"/>
      <w:r w:rsidRPr="008B0D2E">
        <w:rPr>
          <w:i/>
        </w:rPr>
        <w:t>c</w:t>
      </w:r>
      <w:r w:rsidRPr="00A237D0">
        <w:rPr>
          <w:i/>
          <w:vertAlign w:val="subscript"/>
        </w:rPr>
        <w:t>SIN</w:t>
      </w:r>
      <w:proofErr w:type="spellEnd"/>
      <w:r w:rsidRPr="008B0D2E">
        <w:rPr>
          <w:i/>
        </w:rPr>
        <w:t xml:space="preserve"> (sugar concentration in), </w:t>
      </w:r>
      <w:proofErr w:type="spellStart"/>
      <w:r w:rsidRPr="008B0D2E">
        <w:rPr>
          <w:i/>
          <w:iCs/>
        </w:rPr>
        <w:t>q</w:t>
      </w:r>
      <w:r w:rsidR="00A237D0">
        <w:rPr>
          <w:i/>
          <w:iCs/>
          <w:vertAlign w:val="subscript"/>
        </w:rPr>
        <w:t>S</w:t>
      </w:r>
      <w:proofErr w:type="spellEnd"/>
      <w:r w:rsidRPr="008B0D2E">
        <w:rPr>
          <w:i/>
        </w:rPr>
        <w:t xml:space="preserve"> (specific sugar consumption), </w:t>
      </w:r>
      <w:r w:rsidRPr="008B0D2E">
        <w:rPr>
          <w:i/>
          <w:iCs/>
        </w:rPr>
        <w:t>Y</w:t>
      </w:r>
      <w:r w:rsidR="00A237D0">
        <w:rPr>
          <w:i/>
          <w:iCs/>
          <w:vertAlign w:val="subscript"/>
        </w:rPr>
        <w:t>SX</w:t>
      </w:r>
      <w:r w:rsidRPr="008B0D2E">
        <w:rPr>
          <w:i/>
        </w:rPr>
        <w:t xml:space="preserve"> (yield of biomass on sugar), </w:t>
      </w:r>
      <w:r w:rsidRPr="008B0D2E">
        <w:rPr>
          <w:i/>
          <w:iCs/>
        </w:rPr>
        <w:t>M</w:t>
      </w:r>
      <w:r w:rsidR="00A237D0">
        <w:rPr>
          <w:i/>
          <w:iCs/>
          <w:vertAlign w:val="subscript"/>
        </w:rPr>
        <w:t>X</w:t>
      </w:r>
      <w:r w:rsidRPr="008B0D2E">
        <w:rPr>
          <w:i/>
        </w:rPr>
        <w:t xml:space="preserve"> (total cells in system)</w:t>
      </w:r>
    </w:p>
    <w:p w14:paraId="273C2E1C" w14:textId="26FAA4DD" w:rsidR="00E710DF" w:rsidRPr="002310D8" w:rsidRDefault="00E710DF" w:rsidP="00E710DF"/>
    <w:p w14:paraId="46691451" w14:textId="31925867" w:rsidR="00624C51" w:rsidRDefault="00972933" w:rsidP="00E710DF">
      <w:r>
        <w:rPr>
          <w:noProof/>
        </w:rPr>
        <w:drawing>
          <wp:inline distT="0" distB="0" distL="0" distR="0" wp14:anchorId="565627C8" wp14:editId="1A9F743B">
            <wp:extent cx="3933825" cy="781050"/>
            <wp:effectExtent l="0" t="0" r="9525" b="0"/>
            <wp:docPr id="997392265"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92265" name="Picture 1" descr="A math equation with black text&#10;&#10;AI-generated content may be incorrect."/>
                    <pic:cNvPicPr/>
                  </pic:nvPicPr>
                  <pic:blipFill>
                    <a:blip r:embed="rId200"/>
                    <a:stretch>
                      <a:fillRect/>
                    </a:stretch>
                  </pic:blipFill>
                  <pic:spPr>
                    <a:xfrm>
                      <a:off x="0" y="0"/>
                      <a:ext cx="3933825" cy="781050"/>
                    </a:xfrm>
                    <a:prstGeom prst="rect">
                      <a:avLst/>
                    </a:prstGeom>
                  </pic:spPr>
                </pic:pic>
              </a:graphicData>
            </a:graphic>
          </wp:inline>
        </w:drawing>
      </w:r>
    </w:p>
    <w:p w14:paraId="3161FF70" w14:textId="2DD1FB7A" w:rsidR="006D4177" w:rsidRDefault="00E97983" w:rsidP="00E710DF">
      <w:r>
        <w:t xml:space="preserve">The total amount of sugar in the system equals </w:t>
      </w:r>
      <w:r w:rsidR="0010217D">
        <w:t xml:space="preserve">volume of the system time the </w:t>
      </w:r>
      <w:r w:rsidR="001265EA">
        <w:t>sugar concentration. This can replace the M</w:t>
      </w:r>
      <w:r w:rsidR="001265EA">
        <w:rPr>
          <w:vertAlign w:val="subscript"/>
        </w:rPr>
        <w:t>S</w:t>
      </w:r>
      <w:r w:rsidR="001265EA">
        <w:t xml:space="preserve"> and </w:t>
      </w:r>
      <w:r w:rsidR="001914F1">
        <w:t xml:space="preserve">as there is no changes in the sugar concentration, </w:t>
      </w:r>
      <w:proofErr w:type="spellStart"/>
      <w:r w:rsidR="001914F1">
        <w:t>dc</w:t>
      </w:r>
      <w:r w:rsidR="001914F1">
        <w:rPr>
          <w:vertAlign w:val="subscript"/>
        </w:rPr>
        <w:t>S</w:t>
      </w:r>
      <w:proofErr w:type="spellEnd"/>
      <w:r w:rsidR="001914F1">
        <w:t xml:space="preserve"> is equal to zero and can be removed.</w:t>
      </w:r>
      <w:r w:rsidR="00366E6E">
        <w:t xml:space="preserve"> Combining this with the </w:t>
      </w:r>
      <w:r w:rsidR="001A1085">
        <w:t xml:space="preserve">fed-batch sugar balance </w:t>
      </w:r>
      <w:r w:rsidR="004551B3">
        <w:t>would remove an unknown variable.</w:t>
      </w:r>
    </w:p>
    <w:p w14:paraId="3A44E7CE" w14:textId="77777777" w:rsidR="006D4177" w:rsidRDefault="006D4177" w:rsidP="00E710DF"/>
    <w:p w14:paraId="4AC1B69F" w14:textId="77777777" w:rsidR="00E710DF" w:rsidRPr="002310D8" w:rsidRDefault="00E710DF" w:rsidP="00E710DF">
      <w:r w:rsidRPr="002310D8">
        <w:rPr>
          <w:noProof/>
        </w:rPr>
        <w:drawing>
          <wp:inline distT="0" distB="0" distL="0" distR="0" wp14:anchorId="634F91DD" wp14:editId="30491143">
            <wp:extent cx="1800225" cy="666750"/>
            <wp:effectExtent l="0" t="0" r="9525" b="0"/>
            <wp:docPr id="160150435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4354" name="Picture 1" descr="A math equation with black text&#10;&#10;AI-generated content may be incorrect."/>
                    <pic:cNvPicPr/>
                  </pic:nvPicPr>
                  <pic:blipFill>
                    <a:blip r:embed="rId201"/>
                    <a:stretch>
                      <a:fillRect/>
                    </a:stretch>
                  </pic:blipFill>
                  <pic:spPr>
                    <a:xfrm>
                      <a:off x="0" y="0"/>
                      <a:ext cx="1800225" cy="666750"/>
                    </a:xfrm>
                    <a:prstGeom prst="rect">
                      <a:avLst/>
                    </a:prstGeom>
                  </pic:spPr>
                </pic:pic>
              </a:graphicData>
            </a:graphic>
          </wp:inline>
        </w:drawing>
      </w:r>
    </w:p>
    <w:p w14:paraId="0487D26C" w14:textId="6B191C8E" w:rsidR="00E710DF" w:rsidRPr="00C7715C" w:rsidRDefault="00E710DF" w:rsidP="00E710DF">
      <w:pPr>
        <w:rPr>
          <w:i/>
        </w:rPr>
      </w:pPr>
      <w:r w:rsidRPr="00C7715C">
        <w:rPr>
          <w:i/>
        </w:rPr>
        <w:t xml:space="preserve">Total </w:t>
      </w:r>
      <w:r w:rsidR="00C7715C" w:rsidRPr="00C7715C">
        <w:rPr>
          <w:i/>
          <w:iCs/>
        </w:rPr>
        <w:t>mass</w:t>
      </w:r>
      <w:r w:rsidRPr="00C7715C">
        <w:rPr>
          <w:i/>
          <w:iCs/>
        </w:rPr>
        <w:t xml:space="preserve"> </w:t>
      </w:r>
      <w:r w:rsidRPr="00C7715C">
        <w:rPr>
          <w:i/>
        </w:rPr>
        <w:t xml:space="preserve">balance </w:t>
      </w:r>
      <w:r w:rsidR="00C7715C" w:rsidRPr="00C7715C">
        <w:rPr>
          <w:i/>
          <w:iCs/>
        </w:rPr>
        <w:t>for</w:t>
      </w:r>
      <w:r w:rsidRPr="00C7715C">
        <w:rPr>
          <w:i/>
          <w:iCs/>
        </w:rPr>
        <w:t xml:space="preserve"> </w:t>
      </w:r>
      <w:r w:rsidRPr="00C7715C">
        <w:rPr>
          <w:i/>
        </w:rPr>
        <w:t xml:space="preserve">fed-batch. </w:t>
      </w:r>
      <w:proofErr w:type="spellStart"/>
      <w:r w:rsidRPr="00C7715C">
        <w:rPr>
          <w:i/>
          <w:iCs/>
        </w:rPr>
        <w:t>dM</w:t>
      </w:r>
      <w:r w:rsidR="00C7715C" w:rsidRPr="00C7715C">
        <w:rPr>
          <w:i/>
          <w:iCs/>
          <w:vertAlign w:val="subscript"/>
        </w:rPr>
        <w:t>TOT</w:t>
      </w:r>
      <w:proofErr w:type="spellEnd"/>
      <w:r w:rsidRPr="00C7715C">
        <w:rPr>
          <w:i/>
        </w:rPr>
        <w:t xml:space="preserve"> (total mass change in system)</w:t>
      </w:r>
      <w:r w:rsidR="009D1F0A" w:rsidRPr="00C7715C">
        <w:rPr>
          <w:i/>
        </w:rPr>
        <w:t>.</w:t>
      </w:r>
      <w:r w:rsidRPr="00C7715C">
        <w:rPr>
          <w:i/>
        </w:rPr>
        <w:t xml:space="preserve"> dt (passed time)</w:t>
      </w:r>
      <w:r w:rsidR="009D1F0A" w:rsidRPr="00C7715C">
        <w:rPr>
          <w:i/>
        </w:rPr>
        <w:t>.</w:t>
      </w:r>
      <w:r w:rsidRPr="00C7715C">
        <w:rPr>
          <w:i/>
        </w:rPr>
        <w:t xml:space="preserve"> F</w:t>
      </w:r>
      <w:r w:rsidRPr="00C7715C">
        <w:rPr>
          <w:i/>
          <w:vertAlign w:val="subscript"/>
        </w:rPr>
        <w:t>L</w:t>
      </w:r>
      <w:r w:rsidRPr="00C7715C">
        <w:rPr>
          <w:i/>
        </w:rPr>
        <w:t xml:space="preserve"> (flow rate)</w:t>
      </w:r>
      <w:r w:rsidR="009D1F0A" w:rsidRPr="00C7715C">
        <w:rPr>
          <w:i/>
        </w:rPr>
        <w:t>.</w:t>
      </w:r>
      <w:r w:rsidRPr="00C7715C">
        <w:rPr>
          <w:i/>
        </w:rPr>
        <w:t xml:space="preserve"> </w:t>
      </w:r>
      <w:proofErr w:type="spellStart"/>
      <w:r w:rsidR="00C7715C" w:rsidRPr="00C7715C">
        <w:rPr>
          <w:i/>
          <w:iCs/>
        </w:rPr>
        <w:t>ρ</w:t>
      </w:r>
      <w:r w:rsidRPr="00C7715C">
        <w:rPr>
          <w:i/>
          <w:iCs/>
          <w:vertAlign w:val="subscript"/>
        </w:rPr>
        <w:t>in</w:t>
      </w:r>
      <w:proofErr w:type="spellEnd"/>
      <w:r w:rsidRPr="00C7715C">
        <w:rPr>
          <w:i/>
          <w:iCs/>
        </w:rPr>
        <w:t xml:space="preserve"> (density </w:t>
      </w:r>
      <w:r w:rsidR="00C7715C" w:rsidRPr="00C7715C">
        <w:rPr>
          <w:i/>
          <w:iCs/>
        </w:rPr>
        <w:t>of the incoming liquid</w:t>
      </w:r>
      <w:r w:rsidRPr="00C7715C">
        <w:rPr>
          <w:i/>
          <w:iCs/>
        </w:rPr>
        <w:t>)</w:t>
      </w:r>
    </w:p>
    <w:p w14:paraId="69A038D9" w14:textId="77777777" w:rsidR="00E710DF" w:rsidRPr="002310D8" w:rsidRDefault="00E710DF" w:rsidP="00E710DF"/>
    <w:p w14:paraId="10AE882A" w14:textId="06F029ED" w:rsidR="00C7715C" w:rsidRDefault="00612EFA" w:rsidP="00E710DF">
      <w:r>
        <w:rPr>
          <w:noProof/>
        </w:rPr>
        <w:drawing>
          <wp:inline distT="0" distB="0" distL="0" distR="0" wp14:anchorId="46851BC0" wp14:editId="2AF2384F">
            <wp:extent cx="4267200" cy="895350"/>
            <wp:effectExtent l="0" t="0" r="0" b="0"/>
            <wp:docPr id="167459937"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9937" name="Picture 1" descr="A math equation with black text&#10;&#10;AI-generated content may be incorrect."/>
                    <pic:cNvPicPr/>
                  </pic:nvPicPr>
                  <pic:blipFill>
                    <a:blip r:embed="rId202"/>
                    <a:stretch>
                      <a:fillRect/>
                    </a:stretch>
                  </pic:blipFill>
                  <pic:spPr>
                    <a:xfrm>
                      <a:off x="0" y="0"/>
                      <a:ext cx="4267200" cy="895350"/>
                    </a:xfrm>
                    <a:prstGeom prst="rect">
                      <a:avLst/>
                    </a:prstGeom>
                  </pic:spPr>
                </pic:pic>
              </a:graphicData>
            </a:graphic>
          </wp:inline>
        </w:drawing>
      </w:r>
    </w:p>
    <w:p w14:paraId="66D98F54" w14:textId="5C731512" w:rsidR="002F6882" w:rsidRPr="001914F1" w:rsidRDefault="002E3242" w:rsidP="002F6882">
      <w:r>
        <w:t xml:space="preserve">The total mass </w:t>
      </w:r>
      <w:r w:rsidR="00280992">
        <w:t xml:space="preserve">of the system </w:t>
      </w:r>
      <w:r w:rsidR="00443135">
        <w:t xml:space="preserve">depends on the volume of the system and density of the system. The assumption is that the </w:t>
      </w:r>
      <w:r w:rsidR="007A6D96">
        <w:t>density of the system does significantly change over time</w:t>
      </w:r>
      <w:r w:rsidR="00654EF2">
        <w:t xml:space="preserve"> so it can be assumed that equal</w:t>
      </w:r>
      <w:r w:rsidR="002F6882">
        <w:t>s to zero. Combining this with the fed-batch total mass balance would remove an unknown variable.</w:t>
      </w:r>
    </w:p>
    <w:p w14:paraId="31C902B7" w14:textId="435C690D" w:rsidR="00C7715C" w:rsidRDefault="00C7715C" w:rsidP="00E710DF"/>
    <w:p w14:paraId="6CD00DF4" w14:textId="77777777" w:rsidR="00C7715C" w:rsidRDefault="00C7715C" w:rsidP="00E710DF"/>
    <w:p w14:paraId="42B1BED7" w14:textId="792A9688" w:rsidR="00E710DF" w:rsidRPr="002310D8" w:rsidRDefault="00E710DF" w:rsidP="00E710DF">
      <w:r w:rsidRPr="002310D8">
        <w:t>For fed-batch</w:t>
      </w:r>
      <w:r w:rsidR="009D1F0A">
        <w:t>.</w:t>
      </w:r>
      <w:r w:rsidRPr="002310D8">
        <w:t xml:space="preserve"> the volume changes and the total sugar (Ms). Combining the sugar balance with the total </w:t>
      </w:r>
      <w:r w:rsidR="00EE6668">
        <w:t xml:space="preserve">mass </w:t>
      </w:r>
      <w:r w:rsidRPr="002310D8">
        <w:t>balance, a formula for the liquid flow rate could be created:</w:t>
      </w:r>
    </w:p>
    <w:p w14:paraId="37F3080F" w14:textId="77777777" w:rsidR="00E710DF" w:rsidRPr="002310D8" w:rsidRDefault="00E710DF" w:rsidP="00E710DF">
      <w:r w:rsidRPr="002310D8">
        <w:rPr>
          <w:noProof/>
        </w:rPr>
        <w:drawing>
          <wp:inline distT="0" distB="0" distL="0" distR="0" wp14:anchorId="362896A2" wp14:editId="7E27FA8C">
            <wp:extent cx="3295650" cy="1133475"/>
            <wp:effectExtent l="0" t="0" r="0" b="9525"/>
            <wp:docPr id="360967620"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67620" name="Picture 1" descr="A math equation with black text&#10;&#10;AI-generated content may be incorrect."/>
                    <pic:cNvPicPr/>
                  </pic:nvPicPr>
                  <pic:blipFill>
                    <a:blip r:embed="rId203"/>
                    <a:stretch>
                      <a:fillRect/>
                    </a:stretch>
                  </pic:blipFill>
                  <pic:spPr>
                    <a:xfrm>
                      <a:off x="0" y="0"/>
                      <a:ext cx="3295650" cy="1133475"/>
                    </a:xfrm>
                    <a:prstGeom prst="rect">
                      <a:avLst/>
                    </a:prstGeom>
                  </pic:spPr>
                </pic:pic>
              </a:graphicData>
            </a:graphic>
          </wp:inline>
        </w:drawing>
      </w:r>
    </w:p>
    <w:p w14:paraId="01890C02" w14:textId="28CC684C" w:rsidR="00E710DF" w:rsidRPr="002310D8" w:rsidRDefault="00E710DF" w:rsidP="00E710DF">
      <w:r w:rsidRPr="002310D8">
        <w:t xml:space="preserve">Flow rate based on time. </w:t>
      </w:r>
      <w:r>
        <w:t>M</w:t>
      </w:r>
      <w:r w:rsidR="009A6878">
        <w:rPr>
          <w:vertAlign w:val="subscript"/>
        </w:rPr>
        <w:t>X</w:t>
      </w:r>
      <w:r>
        <w:rPr>
          <w:vertAlign w:val="subscript"/>
        </w:rPr>
        <w:t>.FB</w:t>
      </w:r>
      <w:r w:rsidRPr="002310D8">
        <w:t xml:space="preserve"> (mass at the start of the fed-batch)</w:t>
      </w:r>
    </w:p>
    <w:p w14:paraId="0616ADC2" w14:textId="2F2C83E4" w:rsidR="00112B8D" w:rsidRPr="00235B10" w:rsidRDefault="00112B8D" w:rsidP="00E710DF">
      <w:r>
        <w:t xml:space="preserve">Total flow rate </w:t>
      </w:r>
      <w:r w:rsidR="00180954" w:rsidRPr="00C83B28">
        <w:t xml:space="preserve">16 </w:t>
      </w:r>
      <w:proofErr w:type="spellStart"/>
      <w:r w:rsidR="00180954" w:rsidRPr="00C83B28">
        <w:t>m</w:t>
      </w:r>
      <w:r w:rsidR="00180954" w:rsidRPr="00C83B28">
        <w:rPr>
          <w:vertAlign w:val="superscript"/>
        </w:rPr>
        <w:t>3</w:t>
      </w:r>
      <w:proofErr w:type="spellEnd"/>
      <w:r w:rsidRPr="00C83B28">
        <w:t xml:space="preserve"> </w:t>
      </w:r>
      <w:r>
        <w:t xml:space="preserve">and total amount </w:t>
      </w:r>
      <w:r w:rsidR="00B15E5F">
        <w:t xml:space="preserve">sugar added </w:t>
      </w:r>
      <w:r w:rsidR="00180954">
        <w:t xml:space="preserve">of </w:t>
      </w:r>
      <w:r w:rsidR="00C83B28">
        <w:t>840 kg</w:t>
      </w:r>
      <w:r w:rsidR="00B15E5F">
        <w:t>.</w:t>
      </w:r>
    </w:p>
    <w:p w14:paraId="019E5311" w14:textId="77777777" w:rsidR="00E710DF" w:rsidRPr="002310D8" w:rsidRDefault="00E710DF" w:rsidP="00E710DF"/>
    <w:p w14:paraId="091981AD" w14:textId="106A8D38" w:rsidR="005965FD" w:rsidRDefault="005965FD" w:rsidP="00E710DF">
      <w:r>
        <w:rPr>
          <w:noProof/>
        </w:rPr>
        <w:drawing>
          <wp:inline distT="0" distB="0" distL="0" distR="0" wp14:anchorId="62B84B93" wp14:editId="223EA7D6">
            <wp:extent cx="5731510" cy="3591560"/>
            <wp:effectExtent l="0" t="0" r="2540" b="8890"/>
            <wp:docPr id="141366884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8848" name="Picture 1" descr="A graph with a line&#10;&#10;AI-generated content may be incorrect."/>
                    <pic:cNvPicPr/>
                  </pic:nvPicPr>
                  <pic:blipFill>
                    <a:blip r:embed="rId204"/>
                    <a:stretch>
                      <a:fillRect/>
                    </a:stretch>
                  </pic:blipFill>
                  <pic:spPr>
                    <a:xfrm>
                      <a:off x="0" y="0"/>
                      <a:ext cx="5731510" cy="3591560"/>
                    </a:xfrm>
                    <a:prstGeom prst="rect">
                      <a:avLst/>
                    </a:prstGeom>
                  </pic:spPr>
                </pic:pic>
              </a:graphicData>
            </a:graphic>
          </wp:inline>
        </w:drawing>
      </w:r>
    </w:p>
    <w:p w14:paraId="68AEAFD0" w14:textId="4716C7C0" w:rsidR="00D13E45" w:rsidRPr="00CE2AE3" w:rsidRDefault="00B66608" w:rsidP="00E710DF">
      <w:pPr>
        <w:rPr>
          <w:i/>
        </w:rPr>
      </w:pPr>
      <w:r w:rsidRPr="007C4359">
        <w:rPr>
          <w:i/>
        </w:rPr>
        <w:t xml:space="preserve">Figure </w:t>
      </w:r>
      <w:r w:rsidR="007C4359" w:rsidRPr="007C4359">
        <w:rPr>
          <w:i/>
          <w:iCs/>
        </w:rPr>
        <w:t>14</w:t>
      </w:r>
      <w:r>
        <w:rPr>
          <w:i/>
          <w:iCs/>
        </w:rPr>
        <w:t xml:space="preserve">. </w:t>
      </w:r>
      <w:r w:rsidR="00D13E45" w:rsidRPr="00CE2AE3">
        <w:rPr>
          <w:i/>
        </w:rPr>
        <w:t>Fed-batch feed rate over time. Flow rate (</w:t>
      </w:r>
      <w:proofErr w:type="spellStart"/>
      <w:r w:rsidR="00D13E45" w:rsidRPr="00CE2AE3">
        <w:rPr>
          <w:i/>
        </w:rPr>
        <w:t>m</w:t>
      </w:r>
      <w:r w:rsidR="00D13E45" w:rsidRPr="00CE2AE3">
        <w:rPr>
          <w:i/>
          <w:vertAlign w:val="superscript"/>
        </w:rPr>
        <w:t>3</w:t>
      </w:r>
      <w:proofErr w:type="spellEnd"/>
      <w:r w:rsidR="00D13E45" w:rsidRPr="00CE2AE3">
        <w:rPr>
          <w:i/>
        </w:rPr>
        <w:t>*h</w:t>
      </w:r>
      <w:r w:rsidR="00D13E45" w:rsidRPr="00CE2AE3">
        <w:rPr>
          <w:i/>
          <w:vertAlign w:val="superscript"/>
        </w:rPr>
        <w:t>-1</w:t>
      </w:r>
      <w:r w:rsidR="00D13E45" w:rsidRPr="00CE2AE3">
        <w:rPr>
          <w:i/>
        </w:rPr>
        <w:t xml:space="preserve"> on the </w:t>
      </w:r>
      <w:r w:rsidR="00686504" w:rsidRPr="00CE2AE3">
        <w:rPr>
          <w:i/>
        </w:rPr>
        <w:t>y-axis), time (h on the x-axis) and the flow of the medium (</w:t>
      </w:r>
      <w:r w:rsidR="00CE2AE3" w:rsidRPr="00CE2AE3">
        <w:rPr>
          <w:i/>
          <w:iCs/>
        </w:rPr>
        <w:t>blue).</w:t>
      </w:r>
    </w:p>
    <w:p w14:paraId="467AEA8A" w14:textId="77777777" w:rsidR="00E710DF" w:rsidRPr="002310D8" w:rsidRDefault="00E710DF" w:rsidP="00E710DF"/>
    <w:p w14:paraId="74849505" w14:textId="5293720B" w:rsidR="00E710DF" w:rsidRPr="002310D8" w:rsidRDefault="00363329" w:rsidP="005A7E8D">
      <w:pPr>
        <w:pStyle w:val="Heading2"/>
      </w:pPr>
      <w:bookmarkStart w:id="172" w:name="_Toc212212249"/>
      <w:r>
        <w:t xml:space="preserve">Appendix G: </w:t>
      </w:r>
      <w:r w:rsidR="00E710DF" w:rsidRPr="002310D8">
        <w:t>Gas flow</w:t>
      </w:r>
      <w:bookmarkEnd w:id="172"/>
    </w:p>
    <w:p w14:paraId="1D55E418" w14:textId="3C2DDF7D" w:rsidR="00E710DF" w:rsidRPr="002310D8" w:rsidRDefault="00E710DF" w:rsidP="00E710DF">
      <w:r w:rsidRPr="002310D8">
        <w:t>To calculate the gas flow needed at each moment</w:t>
      </w:r>
      <w:r w:rsidR="009D1F0A">
        <w:t>.</w:t>
      </w:r>
      <w:r w:rsidRPr="002310D8">
        <w:t xml:space="preserve"> the formulas to calculate the maximum cell concentration could be reversed. Working from an increasing cell concentration (</w:t>
      </w:r>
      <w:proofErr w:type="spellStart"/>
      <w:r>
        <w:t>c</w:t>
      </w:r>
      <w:r w:rsidR="005E1E97">
        <w:rPr>
          <w:vertAlign w:val="subscript"/>
        </w:rPr>
        <w:t>X</w:t>
      </w:r>
      <w:proofErr w:type="spellEnd"/>
      <w:r w:rsidRPr="002310D8">
        <w:t>) for proliferation or the oxygen consumption rate (</w:t>
      </w:r>
      <w:proofErr w:type="spellStart"/>
      <w:r>
        <w:t>q</w:t>
      </w:r>
      <w:r w:rsidR="005E1E97">
        <w:rPr>
          <w:vertAlign w:val="subscript"/>
        </w:rPr>
        <w:t>O</w:t>
      </w:r>
      <w:proofErr w:type="spellEnd"/>
      <w:r w:rsidRPr="002310D8">
        <w:t>) for differentiation over time to the OUT and the OTR to calculate the specific surface area (a) followed by the gas flow rate (</w:t>
      </w:r>
      <w:r>
        <w:t>F</w:t>
      </w:r>
      <w:r w:rsidR="005E1E97">
        <w:rPr>
          <w:vertAlign w:val="subscript"/>
        </w:rPr>
        <w:t>L</w:t>
      </w:r>
      <w:r w:rsidRPr="002310D8">
        <w:t>) depended on the time.</w:t>
      </w:r>
    </w:p>
    <w:p w14:paraId="784EB5E0" w14:textId="77777777" w:rsidR="00FA689C" w:rsidRDefault="00FA689C" w:rsidP="00E710DF"/>
    <w:p w14:paraId="459A57D4" w14:textId="57F5D745" w:rsidR="00736E4E" w:rsidRDefault="00736E4E" w:rsidP="00E710DF">
      <w:r>
        <w:rPr>
          <w:noProof/>
        </w:rPr>
        <w:drawing>
          <wp:inline distT="0" distB="0" distL="0" distR="0" wp14:anchorId="0D5058CC" wp14:editId="0F978DDC">
            <wp:extent cx="3486150" cy="866775"/>
            <wp:effectExtent l="0" t="0" r="0" b="9525"/>
            <wp:docPr id="77096771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7711" name="Picture 1" descr="A black text on a white background&#10;&#10;AI-generated content may be incorrect."/>
                    <pic:cNvPicPr/>
                  </pic:nvPicPr>
                  <pic:blipFill>
                    <a:blip r:embed="rId205"/>
                    <a:stretch>
                      <a:fillRect/>
                    </a:stretch>
                  </pic:blipFill>
                  <pic:spPr>
                    <a:xfrm>
                      <a:off x="0" y="0"/>
                      <a:ext cx="3486150" cy="866775"/>
                    </a:xfrm>
                    <a:prstGeom prst="rect">
                      <a:avLst/>
                    </a:prstGeom>
                  </pic:spPr>
                </pic:pic>
              </a:graphicData>
            </a:graphic>
          </wp:inline>
        </w:drawing>
      </w:r>
    </w:p>
    <w:p w14:paraId="192FBC01" w14:textId="0D76EB21" w:rsidR="00736E4E" w:rsidRDefault="00AA0CF4" w:rsidP="00E710DF">
      <w:r>
        <w:rPr>
          <w:noProof/>
        </w:rPr>
        <w:drawing>
          <wp:inline distT="0" distB="0" distL="0" distR="0" wp14:anchorId="2626FB8D" wp14:editId="70680C07">
            <wp:extent cx="2733675" cy="723900"/>
            <wp:effectExtent l="0" t="0" r="9525" b="0"/>
            <wp:docPr id="9194108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1085" name="Picture 1" descr="A black text on a white background&#10;&#10;AI-generated content may be incorrect."/>
                    <pic:cNvPicPr/>
                  </pic:nvPicPr>
                  <pic:blipFill>
                    <a:blip r:embed="rId206"/>
                    <a:stretch>
                      <a:fillRect/>
                    </a:stretch>
                  </pic:blipFill>
                  <pic:spPr>
                    <a:xfrm>
                      <a:off x="0" y="0"/>
                      <a:ext cx="2733675" cy="723900"/>
                    </a:xfrm>
                    <a:prstGeom prst="rect">
                      <a:avLst/>
                    </a:prstGeom>
                  </pic:spPr>
                </pic:pic>
              </a:graphicData>
            </a:graphic>
          </wp:inline>
        </w:drawing>
      </w:r>
    </w:p>
    <w:p w14:paraId="33440123" w14:textId="43B2DFC7" w:rsidR="00016563" w:rsidRPr="00EF760C" w:rsidRDefault="00016563" w:rsidP="00016563">
      <w:pPr>
        <w:rPr>
          <w:i/>
        </w:rPr>
      </w:pPr>
      <w:r w:rsidRPr="00EF760C">
        <w:rPr>
          <w:i/>
        </w:rPr>
        <w:t>Specific surface area (a) can be made dependent on the specific oxygen consumption</w:t>
      </w:r>
      <w:r>
        <w:rPr>
          <w:i/>
        </w:rPr>
        <w:t xml:space="preserve"> (</w:t>
      </w:r>
      <w:proofErr w:type="spellStart"/>
      <w:r>
        <w:rPr>
          <w:i/>
        </w:rPr>
        <w:t>q</w:t>
      </w:r>
      <w:r>
        <w:rPr>
          <w:i/>
          <w:vertAlign w:val="subscript"/>
        </w:rPr>
        <w:t>O</w:t>
      </w:r>
      <w:proofErr w:type="spellEnd"/>
      <w:r>
        <w:rPr>
          <w:i/>
        </w:rPr>
        <w:t>)</w:t>
      </w:r>
      <w:r w:rsidRPr="00EF760C">
        <w:rPr>
          <w:i/>
        </w:rPr>
        <w:t>, cell concentration</w:t>
      </w:r>
      <w:r>
        <w:rPr>
          <w:i/>
        </w:rPr>
        <w:t xml:space="preserve"> (</w:t>
      </w:r>
      <w:proofErr w:type="spellStart"/>
      <w:r>
        <w:rPr>
          <w:i/>
        </w:rPr>
        <w:t>c</w:t>
      </w:r>
      <w:r>
        <w:rPr>
          <w:i/>
          <w:vertAlign w:val="subscript"/>
        </w:rPr>
        <w:t>X</w:t>
      </w:r>
      <w:proofErr w:type="spellEnd"/>
      <w:r>
        <w:rPr>
          <w:i/>
        </w:rPr>
        <w:t>)</w:t>
      </w:r>
      <w:r w:rsidRPr="00EF760C">
        <w:rPr>
          <w:i/>
        </w:rPr>
        <w:t>, transfer coefficient (</w:t>
      </w:r>
      <w:proofErr w:type="spellStart"/>
      <w:r w:rsidRPr="00EF760C">
        <w:rPr>
          <w:i/>
        </w:rPr>
        <w:t>k</w:t>
      </w:r>
      <w:r w:rsidRPr="00EF760C">
        <w:rPr>
          <w:i/>
          <w:vertAlign w:val="subscript"/>
        </w:rPr>
        <w:t>ol</w:t>
      </w:r>
      <w:proofErr w:type="spellEnd"/>
      <w:r w:rsidRPr="00EF760C">
        <w:rPr>
          <w:i/>
        </w:rPr>
        <w:t>), maximum oxygen concentration possible (</w:t>
      </w:r>
      <w:proofErr w:type="spellStart"/>
      <w:r w:rsidRPr="00EF760C">
        <w:rPr>
          <w:i/>
        </w:rPr>
        <w:t>c</w:t>
      </w:r>
      <w:r w:rsidRPr="00EF760C">
        <w:rPr>
          <w:i/>
          <w:vertAlign w:val="subscript"/>
        </w:rPr>
        <w:t>ol100</w:t>
      </w:r>
      <w:proofErr w:type="spellEnd"/>
      <w:r w:rsidRPr="00EF760C">
        <w:rPr>
          <w:i/>
        </w:rPr>
        <w:t>) and the set oxygen concentration (c</w:t>
      </w:r>
      <w:r w:rsidRPr="00EF760C">
        <w:rPr>
          <w:i/>
          <w:vertAlign w:val="subscript"/>
        </w:rPr>
        <w:t>ol</w:t>
      </w:r>
      <w:r w:rsidRPr="00EF760C">
        <w:rPr>
          <w:i/>
        </w:rPr>
        <w:t xml:space="preserve">). </w:t>
      </w:r>
      <w:r w:rsidR="00856A3C">
        <w:rPr>
          <w:i/>
        </w:rPr>
        <w:t xml:space="preserve">For </w:t>
      </w:r>
      <w:r w:rsidR="00992501">
        <w:rPr>
          <w:i/>
        </w:rPr>
        <w:t>fed-batch the cell concentration is also dependent on the volume over time, as the volume changes over time.</w:t>
      </w:r>
    </w:p>
    <w:p w14:paraId="59AEB039" w14:textId="425448B1" w:rsidR="00016563" w:rsidRPr="007D3997" w:rsidRDefault="00016563" w:rsidP="00E710DF">
      <w:r w:rsidRPr="007D3997">
        <w:t xml:space="preserve">For the proliferation the cell concentration will change over time and for </w:t>
      </w:r>
      <w:r w:rsidR="00513BB3" w:rsidRPr="007D3997">
        <w:t>differentiation</w:t>
      </w:r>
      <w:r w:rsidRPr="007D3997">
        <w:t xml:space="preserve"> the </w:t>
      </w:r>
      <w:r w:rsidR="007D3997" w:rsidRPr="007D3997">
        <w:t>specific oxygen consumption will change over time.</w:t>
      </w:r>
    </w:p>
    <w:p w14:paraId="312D571D" w14:textId="77777777" w:rsidR="00C53D60" w:rsidRDefault="00C53D60" w:rsidP="00E710DF"/>
    <w:p w14:paraId="501929DE" w14:textId="44BA7C44" w:rsidR="00AA0CF4" w:rsidRDefault="006C636C" w:rsidP="00E710DF">
      <w:r>
        <w:rPr>
          <w:noProof/>
        </w:rPr>
        <w:drawing>
          <wp:inline distT="0" distB="0" distL="0" distR="0" wp14:anchorId="552E5FAA" wp14:editId="461CFA05">
            <wp:extent cx="2590800" cy="819150"/>
            <wp:effectExtent l="0" t="0" r="0" b="0"/>
            <wp:docPr id="1002833137" name="Picture 1" descr="A black and green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3137" name="Picture 1" descr="A black and green math equation&#10;&#10;AI-generated content may be incorrect."/>
                    <pic:cNvPicPr/>
                  </pic:nvPicPr>
                  <pic:blipFill>
                    <a:blip r:embed="rId207"/>
                    <a:stretch>
                      <a:fillRect/>
                    </a:stretch>
                  </pic:blipFill>
                  <pic:spPr>
                    <a:xfrm>
                      <a:off x="0" y="0"/>
                      <a:ext cx="2590800" cy="819150"/>
                    </a:xfrm>
                    <a:prstGeom prst="rect">
                      <a:avLst/>
                    </a:prstGeom>
                  </pic:spPr>
                </pic:pic>
              </a:graphicData>
            </a:graphic>
          </wp:inline>
        </w:drawing>
      </w:r>
    </w:p>
    <w:p w14:paraId="37ADB937" w14:textId="6F866BBF" w:rsidR="00447297" w:rsidRDefault="007D3997" w:rsidP="00E710DF">
      <w:r w:rsidRPr="00513BB3">
        <w:rPr>
          <w:i/>
        </w:rPr>
        <w:t xml:space="preserve">The </w:t>
      </w:r>
      <w:r w:rsidR="00303702" w:rsidRPr="00513BB3">
        <w:rPr>
          <w:i/>
        </w:rPr>
        <w:t>gas flow rate can be</w:t>
      </w:r>
      <w:r w:rsidR="003A36C6" w:rsidRPr="00513BB3">
        <w:rPr>
          <w:i/>
        </w:rPr>
        <w:t xml:space="preserve"> calculated now based on the required </w:t>
      </w:r>
      <w:r w:rsidR="00513BB3">
        <w:rPr>
          <w:i/>
          <w:iCs/>
        </w:rPr>
        <w:t>s</w:t>
      </w:r>
      <w:r w:rsidR="003A36C6" w:rsidRPr="00513BB3">
        <w:rPr>
          <w:i/>
          <w:iCs/>
        </w:rPr>
        <w:t>pecific</w:t>
      </w:r>
      <w:r w:rsidR="003A36C6" w:rsidRPr="00EF760C">
        <w:rPr>
          <w:i/>
        </w:rPr>
        <w:t xml:space="preserve"> surface area</w:t>
      </w:r>
      <w:r w:rsidR="00513BB3">
        <w:rPr>
          <w:i/>
          <w:iCs/>
        </w:rPr>
        <w:t xml:space="preserve">. </w:t>
      </w:r>
    </w:p>
    <w:p w14:paraId="3D4A9E74" w14:textId="08BB4714" w:rsidR="00C93F29" w:rsidRPr="00323B24" w:rsidRDefault="001D1819" w:rsidP="00E710DF">
      <w:r w:rsidRPr="00323B24">
        <w:t xml:space="preserve">The total gas flow rate over the whole batch is </w:t>
      </w:r>
      <w:r w:rsidR="0046667D" w:rsidRPr="00323B24">
        <w:t>2</w:t>
      </w:r>
      <w:r w:rsidR="003109B8" w:rsidRPr="00323B24">
        <w:t>527</w:t>
      </w:r>
      <w:r w:rsidR="00323B24" w:rsidRPr="00323B24">
        <w:t xml:space="preserve"> </w:t>
      </w:r>
      <w:proofErr w:type="spellStart"/>
      <w:r w:rsidR="00323B24" w:rsidRPr="00323B24">
        <w:t>m</w:t>
      </w:r>
      <w:r w:rsidR="00323B24" w:rsidRPr="00323B24">
        <w:rPr>
          <w:vertAlign w:val="superscript"/>
        </w:rPr>
        <w:t>3</w:t>
      </w:r>
      <w:proofErr w:type="spellEnd"/>
      <w:r w:rsidR="003109B8" w:rsidRPr="00323B24">
        <w:t xml:space="preserve"> </w:t>
      </w:r>
      <w:r w:rsidR="00323B24" w:rsidRPr="00323B24">
        <w:t xml:space="preserve">for perfusion proliferation, </w:t>
      </w:r>
      <w:r w:rsidR="003109B8" w:rsidRPr="00323B24">
        <w:t>7426</w:t>
      </w:r>
      <w:r w:rsidR="00323B24" w:rsidRPr="00323B24">
        <w:t xml:space="preserve"> </w:t>
      </w:r>
      <w:proofErr w:type="spellStart"/>
      <w:r w:rsidR="00323B24" w:rsidRPr="00323B24">
        <w:t>m</w:t>
      </w:r>
      <w:r w:rsidR="00323B24" w:rsidRPr="00323B24">
        <w:rPr>
          <w:vertAlign w:val="superscript"/>
        </w:rPr>
        <w:t>3</w:t>
      </w:r>
      <w:proofErr w:type="spellEnd"/>
      <w:r w:rsidR="006C6FBA" w:rsidRPr="00323B24">
        <w:t xml:space="preserve"> </w:t>
      </w:r>
      <w:r w:rsidR="00323B24" w:rsidRPr="00323B24">
        <w:t>perfusion differentiation and 4679</w:t>
      </w:r>
      <w:r w:rsidR="003109B8" w:rsidRPr="00323B24">
        <w:t xml:space="preserve"> </w:t>
      </w:r>
      <w:proofErr w:type="spellStart"/>
      <w:r w:rsidR="00323B24" w:rsidRPr="00323B24">
        <w:t>m</w:t>
      </w:r>
      <w:r w:rsidR="00323B24" w:rsidRPr="00323B24">
        <w:rPr>
          <w:vertAlign w:val="superscript"/>
        </w:rPr>
        <w:t>3</w:t>
      </w:r>
      <w:proofErr w:type="spellEnd"/>
      <w:r w:rsidR="00323B24" w:rsidRPr="00323B24">
        <w:t xml:space="preserve"> for fed-batch proliferation.</w:t>
      </w:r>
    </w:p>
    <w:p w14:paraId="3937D97E" w14:textId="77777777" w:rsidR="00447297" w:rsidRDefault="00447297" w:rsidP="00E710DF"/>
    <w:p w14:paraId="031C2931" w14:textId="77777777" w:rsidR="00E710DF" w:rsidRPr="002310D8" w:rsidRDefault="00E710DF" w:rsidP="00E710DF">
      <w:r w:rsidRPr="002310D8">
        <w:rPr>
          <w:noProof/>
        </w:rPr>
        <w:drawing>
          <wp:inline distT="0" distB="0" distL="0" distR="0" wp14:anchorId="5D28AA33" wp14:editId="7C165C3D">
            <wp:extent cx="5943600" cy="4231640"/>
            <wp:effectExtent l="0" t="0" r="0" b="0"/>
            <wp:docPr id="846934927" name="Picture 1" descr="A graph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927" name="Picture 1" descr="A graph on a graph paper&#10;&#10;AI-generated content may be incorrect."/>
                    <pic:cNvPicPr/>
                  </pic:nvPicPr>
                  <pic:blipFill>
                    <a:blip r:embed="rId208"/>
                    <a:stretch>
                      <a:fillRect/>
                    </a:stretch>
                  </pic:blipFill>
                  <pic:spPr>
                    <a:xfrm>
                      <a:off x="0" y="0"/>
                      <a:ext cx="5943600" cy="4231640"/>
                    </a:xfrm>
                    <a:prstGeom prst="rect">
                      <a:avLst/>
                    </a:prstGeom>
                  </pic:spPr>
                </pic:pic>
              </a:graphicData>
            </a:graphic>
          </wp:inline>
        </w:drawing>
      </w:r>
    </w:p>
    <w:p w14:paraId="6A64E051" w14:textId="45F0F3BC" w:rsidR="00E710DF" w:rsidRPr="00FA689C" w:rsidRDefault="00B66608" w:rsidP="00E710DF">
      <w:pPr>
        <w:rPr>
          <w:i/>
        </w:rPr>
      </w:pPr>
      <w:r w:rsidRPr="007C4359">
        <w:rPr>
          <w:i/>
        </w:rPr>
        <w:t xml:space="preserve">Figure </w:t>
      </w:r>
      <w:r w:rsidR="007C4359" w:rsidRPr="007C4359">
        <w:rPr>
          <w:i/>
          <w:iCs/>
        </w:rPr>
        <w:t>15</w:t>
      </w:r>
      <w:r>
        <w:rPr>
          <w:i/>
          <w:iCs/>
        </w:rPr>
        <w:t xml:space="preserve">. </w:t>
      </w:r>
      <w:r w:rsidR="00E710DF" w:rsidRPr="00FA689C">
        <w:rPr>
          <w:i/>
        </w:rPr>
        <w:t xml:space="preserve">Gas flow </w:t>
      </w:r>
      <w:r w:rsidR="00BB32EB" w:rsidRPr="00FA689C">
        <w:rPr>
          <w:i/>
        </w:rPr>
        <w:t>(</w:t>
      </w:r>
      <w:proofErr w:type="spellStart"/>
      <w:r w:rsidR="00BB32EB" w:rsidRPr="00FA689C">
        <w:rPr>
          <w:i/>
        </w:rPr>
        <w:t>m</w:t>
      </w:r>
      <w:r w:rsidR="00BB32EB" w:rsidRPr="00FA689C">
        <w:rPr>
          <w:i/>
          <w:vertAlign w:val="superscript"/>
        </w:rPr>
        <w:t>3</w:t>
      </w:r>
      <w:proofErr w:type="spellEnd"/>
      <w:r w:rsidR="00623C34" w:rsidRPr="00FA689C">
        <w:rPr>
          <w:i/>
        </w:rPr>
        <w:t xml:space="preserve"> on y-axis) </w:t>
      </w:r>
      <w:r w:rsidR="00B4320E" w:rsidRPr="00FA689C">
        <w:rPr>
          <w:i/>
        </w:rPr>
        <w:t>based on time (</w:t>
      </w:r>
      <w:r w:rsidR="000666BB" w:rsidRPr="00FA689C">
        <w:rPr>
          <w:i/>
        </w:rPr>
        <w:t>h on the x-axis)</w:t>
      </w:r>
      <w:r w:rsidR="00B378D9" w:rsidRPr="00FA689C">
        <w:rPr>
          <w:i/>
        </w:rPr>
        <w:t xml:space="preserve">, </w:t>
      </w:r>
      <w:r w:rsidR="00101DB1" w:rsidRPr="00FA689C">
        <w:rPr>
          <w:i/>
        </w:rPr>
        <w:t>gas</w:t>
      </w:r>
      <w:r w:rsidR="00B06A92" w:rsidRPr="00FA689C">
        <w:rPr>
          <w:i/>
        </w:rPr>
        <w:t xml:space="preserve"> flow of the proliferation perfusion reactor (blue), </w:t>
      </w:r>
      <w:r w:rsidR="00FA689C" w:rsidRPr="00FA689C">
        <w:rPr>
          <w:i/>
          <w:iCs/>
        </w:rPr>
        <w:t>differentiation</w:t>
      </w:r>
      <w:r w:rsidR="000B2BAB" w:rsidRPr="00FA689C">
        <w:rPr>
          <w:i/>
        </w:rPr>
        <w:t xml:space="preserve"> perfusion reactor (black) and proliferation </w:t>
      </w:r>
      <w:r w:rsidR="00FA689C" w:rsidRPr="00FA689C">
        <w:rPr>
          <w:i/>
          <w:iCs/>
        </w:rPr>
        <w:t>fed-batch reactor (red).</w:t>
      </w:r>
    </w:p>
    <w:p w14:paraId="17CFAD35" w14:textId="21996D65" w:rsidR="00D20DEE" w:rsidRDefault="00D20DEE" w:rsidP="00D20DEE">
      <w:pPr>
        <w:pStyle w:val="Heading2"/>
      </w:pPr>
      <w:bookmarkStart w:id="173" w:name="_Toc212212250"/>
      <w:r>
        <w:t>Appendix H: Biomass yields</w:t>
      </w:r>
      <w:bookmarkEnd w:id="173"/>
    </w:p>
    <w:p w14:paraId="4BDC9BE9" w14:textId="350F7821" w:rsidR="00E710DF" w:rsidRPr="002310D8" w:rsidRDefault="00B66608" w:rsidP="00E710DF">
      <w:r w:rsidRPr="00300146">
        <w:t xml:space="preserve">Table </w:t>
      </w:r>
      <w:r w:rsidR="00300146" w:rsidRPr="00300146">
        <w:t>9</w:t>
      </w:r>
      <w:r>
        <w:t xml:space="preserve">. </w:t>
      </w:r>
      <w:r w:rsidR="003301F9">
        <w:t>A comparison of the y</w:t>
      </w:r>
      <w:r>
        <w:t>ield of biomass on sugar and oxygen</w:t>
      </w:r>
      <w:r w:rsidR="003301F9">
        <w:t xml:space="preserve">, the biomass </w:t>
      </w:r>
      <w:r w:rsidR="00753DA8">
        <w:t>concentration</w:t>
      </w:r>
      <w:r w:rsidR="003301F9">
        <w:t xml:space="preserve"> and the </w:t>
      </w:r>
      <w:r w:rsidR="00753DA8">
        <w:t>number of cells per volume</w:t>
      </w:r>
      <w:r w:rsidR="003301F9">
        <w:t>.</w:t>
      </w:r>
    </w:p>
    <w:tbl>
      <w:tblPr>
        <w:tblStyle w:val="PlainTable2"/>
        <w:tblW w:w="9016" w:type="dxa"/>
        <w:tblLook w:val="04A0" w:firstRow="1" w:lastRow="0" w:firstColumn="1" w:lastColumn="0" w:noHBand="0" w:noVBand="1"/>
      </w:tblPr>
      <w:tblGrid>
        <w:gridCol w:w="1950"/>
        <w:gridCol w:w="1865"/>
        <w:gridCol w:w="2100"/>
        <w:gridCol w:w="1565"/>
        <w:gridCol w:w="1536"/>
      </w:tblGrid>
      <w:tr w:rsidR="00E710DF" w:rsidRPr="002310D8" w14:paraId="7888058E" w14:textId="77777777" w:rsidTr="006A3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14:paraId="69562218" w14:textId="77777777" w:rsidR="00E710DF" w:rsidRPr="002310D8" w:rsidRDefault="00E710DF"/>
        </w:tc>
        <w:tc>
          <w:tcPr>
            <w:tcW w:w="1865" w:type="dxa"/>
          </w:tcPr>
          <w:p w14:paraId="2866D480" w14:textId="77777777" w:rsidR="00E710DF" w:rsidRPr="002310D8" w:rsidRDefault="00E710DF">
            <w:pPr>
              <w:cnfStyle w:val="100000000000" w:firstRow="1" w:lastRow="0" w:firstColumn="0" w:lastColumn="0" w:oddVBand="0" w:evenVBand="0" w:oddHBand="0" w:evenHBand="0" w:firstRowFirstColumn="0" w:firstRowLastColumn="0" w:lastRowFirstColumn="0" w:lastRowLastColumn="0"/>
            </w:pPr>
            <w:r w:rsidRPr="002310D8">
              <w:t>Sugar (</w:t>
            </w:r>
            <w:proofErr w:type="spellStart"/>
            <w:r w:rsidRPr="002310D8">
              <w:t>kg</w:t>
            </w:r>
            <w:r w:rsidRPr="002310D8">
              <w:rPr>
                <w:vertAlign w:val="subscript"/>
              </w:rPr>
              <w:t>biomass</w:t>
            </w:r>
            <w:proofErr w:type="spellEnd"/>
            <w:r w:rsidRPr="002310D8">
              <w:rPr>
                <w:vertAlign w:val="subscript"/>
              </w:rPr>
              <w:t>/</w:t>
            </w:r>
            <w:proofErr w:type="spellStart"/>
            <w:r w:rsidRPr="002310D8">
              <w:t>kg</w:t>
            </w:r>
            <w:r w:rsidRPr="002310D8">
              <w:rPr>
                <w:vertAlign w:val="subscript"/>
              </w:rPr>
              <w:t>sugar</w:t>
            </w:r>
            <w:proofErr w:type="spellEnd"/>
            <w:r w:rsidRPr="002310D8">
              <w:t>)</w:t>
            </w:r>
          </w:p>
        </w:tc>
        <w:tc>
          <w:tcPr>
            <w:tcW w:w="2289" w:type="dxa"/>
          </w:tcPr>
          <w:p w14:paraId="0BF30DEB" w14:textId="77777777" w:rsidR="00E710DF" w:rsidRPr="002310D8" w:rsidRDefault="00E710DF">
            <w:pPr>
              <w:cnfStyle w:val="100000000000" w:firstRow="1" w:lastRow="0" w:firstColumn="0" w:lastColumn="0" w:oddVBand="0" w:evenVBand="0" w:oddHBand="0" w:evenHBand="0" w:firstRowFirstColumn="0" w:firstRowLastColumn="0" w:lastRowFirstColumn="0" w:lastRowLastColumn="0"/>
            </w:pPr>
            <w:r w:rsidRPr="002310D8">
              <w:t>Oxygen (</w:t>
            </w:r>
            <w:proofErr w:type="spellStart"/>
            <w:r w:rsidRPr="002310D8">
              <w:t>kg</w:t>
            </w:r>
            <w:r w:rsidRPr="002310D8">
              <w:rPr>
                <w:vertAlign w:val="subscript"/>
              </w:rPr>
              <w:t>biomass</w:t>
            </w:r>
            <w:proofErr w:type="spellEnd"/>
            <w:r w:rsidRPr="002310D8">
              <w:rPr>
                <w:vertAlign w:val="subscript"/>
              </w:rPr>
              <w:t>/</w:t>
            </w:r>
            <w:proofErr w:type="spellStart"/>
            <w:r w:rsidRPr="002310D8">
              <w:t>kg</w:t>
            </w:r>
            <w:r w:rsidRPr="002310D8">
              <w:rPr>
                <w:vertAlign w:val="subscript"/>
              </w:rPr>
              <w:t>o2</w:t>
            </w:r>
            <w:proofErr w:type="spellEnd"/>
            <w:r w:rsidRPr="002310D8">
              <w:t>)</w:t>
            </w:r>
          </w:p>
        </w:tc>
        <w:tc>
          <w:tcPr>
            <w:tcW w:w="1745" w:type="dxa"/>
          </w:tcPr>
          <w:p w14:paraId="300B40FA" w14:textId="2691E572" w:rsidR="000342C7" w:rsidRDefault="000342C7" w:rsidP="000342C7">
            <w:pPr>
              <w:cnfStyle w:val="100000000000" w:firstRow="1" w:lastRow="0" w:firstColumn="0" w:lastColumn="0" w:oddVBand="0" w:evenVBand="0" w:oddHBand="0" w:evenHBand="0" w:firstRowFirstColumn="0" w:firstRowLastColumn="0" w:lastRowFirstColumn="0" w:lastRowLastColumn="0"/>
            </w:pPr>
            <w:r>
              <w:t>Biomass (</w:t>
            </w:r>
            <w:r w:rsidRPr="0021213C">
              <w:t>Kg*m</w:t>
            </w:r>
            <w:r w:rsidRPr="0021213C">
              <w:rPr>
                <w:vertAlign w:val="superscript"/>
              </w:rPr>
              <w:t>-3</w:t>
            </w:r>
            <w:r>
              <w:t>)</w:t>
            </w:r>
          </w:p>
        </w:tc>
        <w:tc>
          <w:tcPr>
            <w:tcW w:w="1745" w:type="dxa"/>
          </w:tcPr>
          <w:p w14:paraId="2A9CF7AF" w14:textId="435CDCDD" w:rsidR="0075223A" w:rsidRPr="0021213C" w:rsidRDefault="0075223A" w:rsidP="0075223A">
            <w:pPr>
              <w:cnfStyle w:val="100000000000" w:firstRow="1" w:lastRow="0" w:firstColumn="0" w:lastColumn="0" w:oddVBand="0" w:evenVBand="0" w:oddHBand="0" w:evenHBand="0" w:firstRowFirstColumn="0" w:firstRowLastColumn="0" w:lastRowFirstColumn="0" w:lastRowLastColumn="0"/>
            </w:pPr>
            <w:r w:rsidRPr="0021213C">
              <w:t>cells*m</w:t>
            </w:r>
            <w:r w:rsidRPr="0021213C">
              <w:rPr>
                <w:vertAlign w:val="superscript"/>
              </w:rPr>
              <w:t>-3</w:t>
            </w:r>
          </w:p>
        </w:tc>
      </w:tr>
      <w:tr w:rsidR="00E710DF" w:rsidRPr="002310D8" w14:paraId="6C23C923"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14:paraId="154A0D7A" w14:textId="77777777" w:rsidR="00E710DF" w:rsidRPr="002310D8" w:rsidRDefault="00E710DF">
            <w:r w:rsidRPr="002310D8">
              <w:t xml:space="preserve">Prefusion proliferation (20 </w:t>
            </w:r>
            <w:proofErr w:type="spellStart"/>
            <w:r w:rsidRPr="002310D8">
              <w:t>m3</w:t>
            </w:r>
            <w:proofErr w:type="spellEnd"/>
            <w:r w:rsidRPr="002310D8">
              <w:t>)</w:t>
            </w:r>
          </w:p>
        </w:tc>
        <w:tc>
          <w:tcPr>
            <w:tcW w:w="1865" w:type="dxa"/>
          </w:tcPr>
          <w:p w14:paraId="54F3C295"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0.089</w:t>
            </w:r>
          </w:p>
        </w:tc>
        <w:tc>
          <w:tcPr>
            <w:tcW w:w="2289" w:type="dxa"/>
          </w:tcPr>
          <w:p w14:paraId="267CAFFD"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0.169</w:t>
            </w:r>
          </w:p>
        </w:tc>
        <w:tc>
          <w:tcPr>
            <w:tcW w:w="1745" w:type="dxa"/>
          </w:tcPr>
          <w:p w14:paraId="17C90370" w14:textId="0A6105CA" w:rsidR="000342C7" w:rsidRPr="0021213C" w:rsidRDefault="000342C7" w:rsidP="000342C7">
            <w:pPr>
              <w:cnfStyle w:val="000000100000" w:firstRow="0" w:lastRow="0" w:firstColumn="0" w:lastColumn="0" w:oddVBand="0" w:evenVBand="0" w:oddHBand="1" w:evenHBand="0" w:firstRowFirstColumn="0" w:firstRowLastColumn="0" w:lastRowFirstColumn="0" w:lastRowLastColumn="0"/>
            </w:pPr>
            <w:r w:rsidRPr="0021213C">
              <w:t>4.485</w:t>
            </w:r>
          </w:p>
        </w:tc>
        <w:tc>
          <w:tcPr>
            <w:tcW w:w="1745" w:type="dxa"/>
          </w:tcPr>
          <w:p w14:paraId="7A3B106C" w14:textId="5C91EB77" w:rsidR="0075223A" w:rsidRPr="0021213C" w:rsidRDefault="0075223A" w:rsidP="0075223A">
            <w:pPr>
              <w:cnfStyle w:val="000000100000" w:firstRow="0" w:lastRow="0" w:firstColumn="0" w:lastColumn="0" w:oddVBand="0" w:evenVBand="0" w:oddHBand="1" w:evenHBand="0" w:firstRowFirstColumn="0" w:firstRowLastColumn="0" w:lastRowFirstColumn="0" w:lastRowLastColumn="0"/>
            </w:pPr>
            <w:r w:rsidRPr="0021213C">
              <w:t>3.2*10</w:t>
            </w:r>
            <w:r w:rsidRPr="0021213C">
              <w:rPr>
                <w:vertAlign w:val="superscript"/>
              </w:rPr>
              <w:t>11</w:t>
            </w:r>
          </w:p>
        </w:tc>
      </w:tr>
      <w:tr w:rsidR="00E710DF" w:rsidRPr="002310D8" w14:paraId="4D0C9228" w14:textId="77777777" w:rsidTr="006A3565">
        <w:tc>
          <w:tcPr>
            <w:cnfStyle w:val="001000000000" w:firstRow="0" w:lastRow="0" w:firstColumn="1" w:lastColumn="0" w:oddVBand="0" w:evenVBand="0" w:oddHBand="0" w:evenHBand="0" w:firstRowFirstColumn="0" w:firstRowLastColumn="0" w:lastRowFirstColumn="0" w:lastRowLastColumn="0"/>
            <w:tcW w:w="2060" w:type="dxa"/>
          </w:tcPr>
          <w:p w14:paraId="33E83CA6" w14:textId="77777777" w:rsidR="00E710DF" w:rsidRPr="002310D8" w:rsidRDefault="00E710DF">
            <w:r w:rsidRPr="002310D8">
              <w:t xml:space="preserve">Prefusion differentiation (67 </w:t>
            </w:r>
            <w:proofErr w:type="spellStart"/>
            <w:r w:rsidRPr="002310D8">
              <w:t>m3</w:t>
            </w:r>
            <w:proofErr w:type="spellEnd"/>
            <w:r w:rsidRPr="002310D8">
              <w:t>)</w:t>
            </w:r>
          </w:p>
        </w:tc>
        <w:tc>
          <w:tcPr>
            <w:tcW w:w="1865" w:type="dxa"/>
          </w:tcPr>
          <w:p w14:paraId="6F6B8CBC"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0.075</w:t>
            </w:r>
          </w:p>
        </w:tc>
        <w:tc>
          <w:tcPr>
            <w:tcW w:w="2289" w:type="dxa"/>
          </w:tcPr>
          <w:p w14:paraId="0C02FFBC"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6.487</w:t>
            </w:r>
          </w:p>
        </w:tc>
        <w:tc>
          <w:tcPr>
            <w:tcW w:w="1745" w:type="dxa"/>
          </w:tcPr>
          <w:p w14:paraId="50A759A7" w14:textId="4727BC5F" w:rsidR="000342C7" w:rsidRPr="0021213C" w:rsidRDefault="000342C7" w:rsidP="000342C7">
            <w:pPr>
              <w:cnfStyle w:val="000000000000" w:firstRow="0" w:lastRow="0" w:firstColumn="0" w:lastColumn="0" w:oddVBand="0" w:evenVBand="0" w:oddHBand="0" w:evenHBand="0" w:firstRowFirstColumn="0" w:firstRowLastColumn="0" w:lastRowFirstColumn="0" w:lastRowLastColumn="0"/>
            </w:pPr>
            <w:r w:rsidRPr="0021213C">
              <w:t>151</w:t>
            </w:r>
          </w:p>
        </w:tc>
        <w:tc>
          <w:tcPr>
            <w:tcW w:w="1745" w:type="dxa"/>
          </w:tcPr>
          <w:p w14:paraId="2B8D6D39" w14:textId="6503249F" w:rsidR="0075223A" w:rsidRPr="0021213C" w:rsidRDefault="0075223A" w:rsidP="0075223A">
            <w:pPr>
              <w:cnfStyle w:val="000000000000" w:firstRow="0" w:lastRow="0" w:firstColumn="0" w:lastColumn="0" w:oddVBand="0" w:evenVBand="0" w:oddHBand="0" w:evenHBand="0" w:firstRowFirstColumn="0" w:firstRowLastColumn="0" w:lastRowFirstColumn="0" w:lastRowLastColumn="0"/>
            </w:pPr>
            <w:r w:rsidRPr="0021213C">
              <w:t>9.5*10</w:t>
            </w:r>
            <w:r w:rsidRPr="0021213C">
              <w:rPr>
                <w:vertAlign w:val="superscript"/>
              </w:rPr>
              <w:t>10</w:t>
            </w:r>
          </w:p>
        </w:tc>
      </w:tr>
      <w:tr w:rsidR="00E710DF" w:rsidRPr="002310D8" w14:paraId="1A1A5FD2"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14:paraId="764FF181" w14:textId="77777777" w:rsidR="00E710DF" w:rsidRPr="002310D8" w:rsidRDefault="00E710DF">
            <w:r w:rsidRPr="002310D8">
              <w:t xml:space="preserve">Fed-batch proliferation (20 </w:t>
            </w:r>
            <w:proofErr w:type="spellStart"/>
            <w:r w:rsidRPr="002310D8">
              <w:t>m3</w:t>
            </w:r>
            <w:proofErr w:type="spellEnd"/>
            <w:r w:rsidRPr="002310D8">
              <w:t>)</w:t>
            </w:r>
          </w:p>
        </w:tc>
        <w:tc>
          <w:tcPr>
            <w:tcW w:w="1865" w:type="dxa"/>
          </w:tcPr>
          <w:p w14:paraId="73F0CE0F"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0.06</w:t>
            </w:r>
          </w:p>
        </w:tc>
        <w:tc>
          <w:tcPr>
            <w:tcW w:w="2289" w:type="dxa"/>
          </w:tcPr>
          <w:p w14:paraId="781DFA60"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0.078</w:t>
            </w:r>
          </w:p>
        </w:tc>
        <w:tc>
          <w:tcPr>
            <w:tcW w:w="1745" w:type="dxa"/>
          </w:tcPr>
          <w:p w14:paraId="70953851" w14:textId="5A7265DF" w:rsidR="000342C7" w:rsidRPr="0021213C" w:rsidRDefault="000342C7" w:rsidP="000342C7">
            <w:pPr>
              <w:cnfStyle w:val="000000100000" w:firstRow="0" w:lastRow="0" w:firstColumn="0" w:lastColumn="0" w:oddVBand="0" w:evenVBand="0" w:oddHBand="1" w:evenHBand="0" w:firstRowFirstColumn="0" w:firstRowLastColumn="0" w:lastRowFirstColumn="0" w:lastRowLastColumn="0"/>
            </w:pPr>
            <w:r w:rsidRPr="0021213C">
              <w:t>3.835</w:t>
            </w:r>
          </w:p>
        </w:tc>
        <w:tc>
          <w:tcPr>
            <w:tcW w:w="1745" w:type="dxa"/>
          </w:tcPr>
          <w:p w14:paraId="3BE4719F" w14:textId="44A0D349" w:rsidR="0075223A" w:rsidRPr="0021213C" w:rsidRDefault="0075223A" w:rsidP="0075223A">
            <w:pPr>
              <w:cnfStyle w:val="000000100000" w:firstRow="0" w:lastRow="0" w:firstColumn="0" w:lastColumn="0" w:oddVBand="0" w:evenVBand="0" w:oddHBand="1" w:evenHBand="0" w:firstRowFirstColumn="0" w:firstRowLastColumn="0" w:lastRowFirstColumn="0" w:lastRowLastColumn="0"/>
            </w:pPr>
            <w:r w:rsidRPr="0021213C">
              <w:t>2.7*10</w:t>
            </w:r>
            <w:r w:rsidRPr="0021213C">
              <w:rPr>
                <w:vertAlign w:val="superscript"/>
              </w:rPr>
              <w:t>11</w:t>
            </w:r>
          </w:p>
        </w:tc>
      </w:tr>
    </w:tbl>
    <w:p w14:paraId="00DAACF9" w14:textId="77777777" w:rsidR="00E710DF" w:rsidRPr="002310D8" w:rsidRDefault="00E710DF" w:rsidP="00E710DF"/>
    <w:p w14:paraId="1FE0F921" w14:textId="0ECA2415" w:rsidR="003301F9" w:rsidRDefault="003301F9" w:rsidP="003301F9">
      <w:r w:rsidRPr="00300146">
        <w:t xml:space="preserve">Table </w:t>
      </w:r>
      <w:r w:rsidR="00300146" w:rsidRPr="00300146">
        <w:t>10</w:t>
      </w:r>
      <w:r>
        <w:t xml:space="preserve">. A comparison of </w:t>
      </w:r>
      <w:r w:rsidR="00282376">
        <w:t>liquid and gas flow rates, the total biomass produced each run and the run time.</w:t>
      </w:r>
    </w:p>
    <w:tbl>
      <w:tblPr>
        <w:tblStyle w:val="PlainTable2"/>
        <w:tblW w:w="9181" w:type="dxa"/>
        <w:tblLook w:val="04A0" w:firstRow="1" w:lastRow="0" w:firstColumn="1" w:lastColumn="0" w:noHBand="0" w:noVBand="1"/>
      </w:tblPr>
      <w:tblGrid>
        <w:gridCol w:w="2086"/>
        <w:gridCol w:w="1776"/>
        <w:gridCol w:w="1793"/>
        <w:gridCol w:w="1763"/>
        <w:gridCol w:w="1763"/>
      </w:tblGrid>
      <w:tr w:rsidR="00E710DF" w:rsidRPr="002310D8" w14:paraId="3725F060" w14:textId="77777777" w:rsidTr="006A3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Pr>
          <w:p w14:paraId="1A7780F0" w14:textId="77777777" w:rsidR="00E710DF" w:rsidRPr="002310D8" w:rsidRDefault="00E710DF"/>
        </w:tc>
        <w:tc>
          <w:tcPr>
            <w:tcW w:w="1776" w:type="dxa"/>
          </w:tcPr>
          <w:p w14:paraId="759A3EF7" w14:textId="7EB0F6E5" w:rsidR="00E710DF" w:rsidRPr="002310D8" w:rsidRDefault="00E710DF">
            <w:pPr>
              <w:cnfStyle w:val="100000000000" w:firstRow="1" w:lastRow="0" w:firstColumn="0" w:lastColumn="0" w:oddVBand="0" w:evenVBand="0" w:oddHBand="0" w:evenHBand="0" w:firstRowFirstColumn="0" w:firstRowLastColumn="0" w:lastRowFirstColumn="0" w:lastRowLastColumn="0"/>
            </w:pPr>
            <w:r w:rsidRPr="00247E4F">
              <w:t>F</w:t>
            </w:r>
            <w:r w:rsidR="00247E4F" w:rsidRPr="00247E4F">
              <w:rPr>
                <w:vertAlign w:val="subscript"/>
              </w:rPr>
              <w:t>L</w:t>
            </w:r>
            <w:r w:rsidR="00247E4F">
              <w:rPr>
                <w:vertAlign w:val="subscript"/>
              </w:rPr>
              <w:t>.</w:t>
            </w:r>
            <w:r w:rsidRPr="00247E4F">
              <w:rPr>
                <w:vertAlign w:val="subscript"/>
              </w:rPr>
              <w:t>TOTAL</w:t>
            </w:r>
            <w:r w:rsidRPr="002310D8">
              <w:t xml:space="preserve"> (</w:t>
            </w:r>
            <w:proofErr w:type="spellStart"/>
            <w:r w:rsidRPr="002310D8">
              <w:t>m</w:t>
            </w:r>
            <w:r w:rsidRPr="002310D8">
              <w:rPr>
                <w:vertAlign w:val="superscript"/>
              </w:rPr>
              <w:t>3</w:t>
            </w:r>
            <w:proofErr w:type="spellEnd"/>
            <w:r w:rsidRPr="002310D8">
              <w:t>)</w:t>
            </w:r>
          </w:p>
        </w:tc>
        <w:tc>
          <w:tcPr>
            <w:tcW w:w="1793" w:type="dxa"/>
          </w:tcPr>
          <w:p w14:paraId="396E8A62" w14:textId="65FCA6C6" w:rsidR="00E710DF" w:rsidRPr="002310D8" w:rsidRDefault="00E710DF">
            <w:pPr>
              <w:cnfStyle w:val="100000000000" w:firstRow="1" w:lastRow="0" w:firstColumn="0" w:lastColumn="0" w:oddVBand="0" w:evenVBand="0" w:oddHBand="0" w:evenHBand="0" w:firstRowFirstColumn="0" w:firstRowLastColumn="0" w:lastRowFirstColumn="0" w:lastRowLastColumn="0"/>
            </w:pPr>
            <w:r>
              <w:t>F</w:t>
            </w:r>
            <w:r w:rsidRPr="00247E4F">
              <w:rPr>
                <w:vertAlign w:val="subscript"/>
              </w:rPr>
              <w:t>G</w:t>
            </w:r>
            <w:r w:rsidR="00247E4F">
              <w:rPr>
                <w:vertAlign w:val="subscript"/>
              </w:rPr>
              <w:t>.</w:t>
            </w:r>
            <w:r>
              <w:rPr>
                <w:vertAlign w:val="subscript"/>
              </w:rPr>
              <w:t>TOTAL</w:t>
            </w:r>
            <w:r w:rsidRPr="002310D8">
              <w:rPr>
                <w:vertAlign w:val="subscript"/>
              </w:rPr>
              <w:t xml:space="preserve"> </w:t>
            </w:r>
            <w:r w:rsidRPr="002310D8">
              <w:t>(</w:t>
            </w:r>
            <w:proofErr w:type="spellStart"/>
            <w:r w:rsidRPr="002310D8">
              <w:t>m</w:t>
            </w:r>
            <w:r w:rsidRPr="002310D8">
              <w:rPr>
                <w:vertAlign w:val="superscript"/>
              </w:rPr>
              <w:t>3</w:t>
            </w:r>
            <w:proofErr w:type="spellEnd"/>
            <w:r w:rsidRPr="002310D8">
              <w:t>)</w:t>
            </w:r>
          </w:p>
        </w:tc>
        <w:tc>
          <w:tcPr>
            <w:tcW w:w="1763" w:type="dxa"/>
          </w:tcPr>
          <w:p w14:paraId="43471451" w14:textId="59CFF08F" w:rsidR="000342C7" w:rsidRDefault="000342C7" w:rsidP="000342C7">
            <w:pPr>
              <w:cnfStyle w:val="100000000000" w:firstRow="1" w:lastRow="0" w:firstColumn="0" w:lastColumn="0" w:oddVBand="0" w:evenVBand="0" w:oddHBand="0" w:evenHBand="0" w:firstRowFirstColumn="0" w:firstRowLastColumn="0" w:lastRowFirstColumn="0" w:lastRowLastColumn="0"/>
            </w:pPr>
            <w:r>
              <w:t>Total biomass produced (kg)</w:t>
            </w:r>
          </w:p>
        </w:tc>
        <w:tc>
          <w:tcPr>
            <w:tcW w:w="1763" w:type="dxa"/>
          </w:tcPr>
          <w:p w14:paraId="26182BE1" w14:textId="6B7AEFF2" w:rsidR="0075223A" w:rsidRDefault="0075223A" w:rsidP="0075223A">
            <w:pPr>
              <w:cnfStyle w:val="100000000000" w:firstRow="1" w:lastRow="0" w:firstColumn="0" w:lastColumn="0" w:oddVBand="0" w:evenVBand="0" w:oddHBand="0" w:evenHBand="0" w:firstRowFirstColumn="0" w:firstRowLastColumn="0" w:lastRowFirstColumn="0" w:lastRowLastColumn="0"/>
            </w:pPr>
            <w:r>
              <w:t>Run time (h)</w:t>
            </w:r>
          </w:p>
        </w:tc>
      </w:tr>
      <w:tr w:rsidR="00E710DF" w:rsidRPr="002310D8" w14:paraId="62064706"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Pr>
          <w:p w14:paraId="4583703C" w14:textId="77777777" w:rsidR="00E710DF" w:rsidRPr="002310D8" w:rsidRDefault="00E710DF">
            <w:r w:rsidRPr="002310D8">
              <w:t xml:space="preserve">Prefusion proliferation (20 </w:t>
            </w:r>
            <w:proofErr w:type="spellStart"/>
            <w:r w:rsidRPr="002310D8">
              <w:t>m3</w:t>
            </w:r>
            <w:proofErr w:type="spellEnd"/>
            <w:r w:rsidRPr="002310D8">
              <w:t>)</w:t>
            </w:r>
          </w:p>
        </w:tc>
        <w:tc>
          <w:tcPr>
            <w:tcW w:w="1776" w:type="dxa"/>
          </w:tcPr>
          <w:p w14:paraId="5E759413"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57.7</w:t>
            </w:r>
          </w:p>
        </w:tc>
        <w:tc>
          <w:tcPr>
            <w:tcW w:w="1793" w:type="dxa"/>
          </w:tcPr>
          <w:p w14:paraId="5FBE746B"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2527</w:t>
            </w:r>
          </w:p>
        </w:tc>
        <w:tc>
          <w:tcPr>
            <w:tcW w:w="1763" w:type="dxa"/>
          </w:tcPr>
          <w:p w14:paraId="65D7E2BD" w14:textId="194C886D" w:rsidR="000342C7" w:rsidRDefault="000342C7" w:rsidP="000342C7">
            <w:pPr>
              <w:cnfStyle w:val="000000100000" w:firstRow="0" w:lastRow="0" w:firstColumn="0" w:lastColumn="0" w:oddVBand="0" w:evenVBand="0" w:oddHBand="1" w:evenHBand="0" w:firstRowFirstColumn="0" w:firstRowLastColumn="0" w:lastRowFirstColumn="0" w:lastRowLastColumn="0"/>
            </w:pPr>
            <w:r>
              <w:t>89.7</w:t>
            </w:r>
          </w:p>
        </w:tc>
        <w:tc>
          <w:tcPr>
            <w:tcW w:w="1763" w:type="dxa"/>
          </w:tcPr>
          <w:p w14:paraId="498B0DA4" w14:textId="6653F7A5" w:rsidR="0075223A" w:rsidRDefault="0075223A" w:rsidP="0075223A">
            <w:pPr>
              <w:cnfStyle w:val="000000100000" w:firstRow="0" w:lastRow="0" w:firstColumn="0" w:lastColumn="0" w:oddVBand="0" w:evenVBand="0" w:oddHBand="1" w:evenHBand="0" w:firstRowFirstColumn="0" w:firstRowLastColumn="0" w:lastRowFirstColumn="0" w:lastRowLastColumn="0"/>
            </w:pPr>
            <w:r>
              <w:t>96</w:t>
            </w:r>
          </w:p>
        </w:tc>
      </w:tr>
      <w:tr w:rsidR="00E710DF" w:rsidRPr="002310D8" w14:paraId="23AE3C96" w14:textId="77777777" w:rsidTr="006A3565">
        <w:tc>
          <w:tcPr>
            <w:cnfStyle w:val="001000000000" w:firstRow="0" w:lastRow="0" w:firstColumn="1" w:lastColumn="0" w:oddVBand="0" w:evenVBand="0" w:oddHBand="0" w:evenHBand="0" w:firstRowFirstColumn="0" w:firstRowLastColumn="0" w:lastRowFirstColumn="0" w:lastRowLastColumn="0"/>
            <w:tcW w:w="2086" w:type="dxa"/>
          </w:tcPr>
          <w:p w14:paraId="25DF9D61" w14:textId="77777777" w:rsidR="00E710DF" w:rsidRPr="002310D8" w:rsidRDefault="00E710DF">
            <w:r w:rsidRPr="002310D8">
              <w:t xml:space="preserve">Prefusion differentiation (67 </w:t>
            </w:r>
            <w:proofErr w:type="spellStart"/>
            <w:r w:rsidRPr="002310D8">
              <w:t>m3</w:t>
            </w:r>
            <w:proofErr w:type="spellEnd"/>
            <w:r w:rsidRPr="002310D8">
              <w:t>)</w:t>
            </w:r>
          </w:p>
        </w:tc>
        <w:tc>
          <w:tcPr>
            <w:tcW w:w="1776" w:type="dxa"/>
          </w:tcPr>
          <w:p w14:paraId="0EA550CF"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7684</w:t>
            </w:r>
          </w:p>
        </w:tc>
        <w:tc>
          <w:tcPr>
            <w:tcW w:w="1793" w:type="dxa"/>
          </w:tcPr>
          <w:p w14:paraId="7719BC02" w14:textId="77777777" w:rsidR="00E710DF" w:rsidRPr="002310D8" w:rsidRDefault="00E710DF">
            <w:pPr>
              <w:cnfStyle w:val="000000000000" w:firstRow="0" w:lastRow="0" w:firstColumn="0" w:lastColumn="0" w:oddVBand="0" w:evenVBand="0" w:oddHBand="0" w:evenHBand="0" w:firstRowFirstColumn="0" w:firstRowLastColumn="0" w:lastRowFirstColumn="0" w:lastRowLastColumn="0"/>
            </w:pPr>
            <w:r w:rsidRPr="002310D8">
              <w:t>7426</w:t>
            </w:r>
          </w:p>
        </w:tc>
        <w:tc>
          <w:tcPr>
            <w:tcW w:w="1763" w:type="dxa"/>
          </w:tcPr>
          <w:p w14:paraId="37F737AD" w14:textId="281A7559" w:rsidR="000342C7" w:rsidRDefault="000342C7" w:rsidP="000342C7">
            <w:pPr>
              <w:cnfStyle w:val="000000000000" w:firstRow="0" w:lastRow="0" w:firstColumn="0" w:lastColumn="0" w:oddVBand="0" w:evenVBand="0" w:oddHBand="0" w:evenHBand="0" w:firstRowFirstColumn="0" w:firstRowLastColumn="0" w:lastRowFirstColumn="0" w:lastRowLastColumn="0"/>
            </w:pPr>
            <w:r>
              <w:t>10120</w:t>
            </w:r>
          </w:p>
        </w:tc>
        <w:tc>
          <w:tcPr>
            <w:tcW w:w="1763" w:type="dxa"/>
          </w:tcPr>
          <w:p w14:paraId="3E3E6801" w14:textId="3E5061F6" w:rsidR="0075223A" w:rsidRDefault="0075223A" w:rsidP="0075223A">
            <w:pPr>
              <w:cnfStyle w:val="000000000000" w:firstRow="0" w:lastRow="0" w:firstColumn="0" w:lastColumn="0" w:oddVBand="0" w:evenVBand="0" w:oddHBand="0" w:evenHBand="0" w:firstRowFirstColumn="0" w:firstRowLastColumn="0" w:lastRowFirstColumn="0" w:lastRowLastColumn="0"/>
            </w:pPr>
            <w:r>
              <w:t>130</w:t>
            </w:r>
          </w:p>
        </w:tc>
      </w:tr>
      <w:tr w:rsidR="00E710DF" w:rsidRPr="002310D8" w14:paraId="70995A21" w14:textId="77777777" w:rsidTr="006A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6" w:type="dxa"/>
          </w:tcPr>
          <w:p w14:paraId="6E56FB77" w14:textId="77777777" w:rsidR="00E710DF" w:rsidRPr="002310D8" w:rsidRDefault="00E710DF">
            <w:r w:rsidRPr="002310D8">
              <w:t xml:space="preserve">Fed-batch proliferation (20 </w:t>
            </w:r>
            <w:proofErr w:type="spellStart"/>
            <w:r w:rsidRPr="002310D8">
              <w:t>m3</w:t>
            </w:r>
            <w:proofErr w:type="spellEnd"/>
            <w:r w:rsidRPr="002310D8">
              <w:t>)</w:t>
            </w:r>
          </w:p>
        </w:tc>
        <w:tc>
          <w:tcPr>
            <w:tcW w:w="1776" w:type="dxa"/>
          </w:tcPr>
          <w:p w14:paraId="19F9EE2F"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15</w:t>
            </w:r>
          </w:p>
        </w:tc>
        <w:tc>
          <w:tcPr>
            <w:tcW w:w="1793" w:type="dxa"/>
          </w:tcPr>
          <w:p w14:paraId="24332E8F" w14:textId="77777777" w:rsidR="00E710DF" w:rsidRPr="002310D8" w:rsidRDefault="00E710DF">
            <w:pPr>
              <w:cnfStyle w:val="000000100000" w:firstRow="0" w:lastRow="0" w:firstColumn="0" w:lastColumn="0" w:oddVBand="0" w:evenVBand="0" w:oddHBand="1" w:evenHBand="0" w:firstRowFirstColumn="0" w:firstRowLastColumn="0" w:lastRowFirstColumn="0" w:lastRowLastColumn="0"/>
            </w:pPr>
            <w:r w:rsidRPr="002310D8">
              <w:t>4677</w:t>
            </w:r>
          </w:p>
        </w:tc>
        <w:tc>
          <w:tcPr>
            <w:tcW w:w="1763" w:type="dxa"/>
          </w:tcPr>
          <w:p w14:paraId="2ED55373" w14:textId="1A149035" w:rsidR="000342C7" w:rsidRDefault="000342C7" w:rsidP="000342C7">
            <w:pPr>
              <w:cnfStyle w:val="000000100000" w:firstRow="0" w:lastRow="0" w:firstColumn="0" w:lastColumn="0" w:oddVBand="0" w:evenVBand="0" w:oddHBand="1" w:evenHBand="0" w:firstRowFirstColumn="0" w:firstRowLastColumn="0" w:lastRowFirstColumn="0" w:lastRowLastColumn="0"/>
            </w:pPr>
            <w:r>
              <w:t>76.7</w:t>
            </w:r>
          </w:p>
        </w:tc>
        <w:tc>
          <w:tcPr>
            <w:tcW w:w="1763" w:type="dxa"/>
          </w:tcPr>
          <w:p w14:paraId="3E1BFF7E" w14:textId="2CCAFF39" w:rsidR="0075223A" w:rsidRDefault="0075223A" w:rsidP="0075223A">
            <w:pPr>
              <w:cnfStyle w:val="000000100000" w:firstRow="0" w:lastRow="0" w:firstColumn="0" w:lastColumn="0" w:oddVBand="0" w:evenVBand="0" w:oddHBand="1" w:evenHBand="0" w:firstRowFirstColumn="0" w:firstRowLastColumn="0" w:lastRowFirstColumn="0" w:lastRowLastColumn="0"/>
            </w:pPr>
            <w:r>
              <w:t>74</w:t>
            </w:r>
          </w:p>
        </w:tc>
      </w:tr>
    </w:tbl>
    <w:p w14:paraId="655E7EA9" w14:textId="41CDAE44" w:rsidR="00836BBA" w:rsidRDefault="00836BBA">
      <w:pPr>
        <w:widowControl/>
        <w:wordWrap/>
        <w:autoSpaceDE/>
        <w:autoSpaceDN/>
        <w:rPr>
          <w:rFonts w:asciiTheme="majorHAnsi" w:eastAsiaTheme="majorEastAsia" w:hAnsiTheme="majorHAnsi" w:cstheme="majorBidi"/>
          <w:sz w:val="32"/>
          <w:szCs w:val="32"/>
        </w:rPr>
      </w:pPr>
    </w:p>
    <w:p w14:paraId="20FDBC0F" w14:textId="64F302E9" w:rsidR="272BBCF8" w:rsidRPr="00150CCB" w:rsidRDefault="00D20DEE" w:rsidP="00D20DEE">
      <w:pPr>
        <w:pStyle w:val="Heading2"/>
      </w:pPr>
      <w:bookmarkStart w:id="174" w:name="_Toc212212251"/>
      <w:r>
        <w:t xml:space="preserve">Appendix </w:t>
      </w:r>
      <w:r w:rsidR="006D3ECB">
        <w:t>I</w:t>
      </w:r>
      <w:r>
        <w:t xml:space="preserve">: </w:t>
      </w:r>
      <w:r w:rsidR="0040568B">
        <w:t>Upwards</w:t>
      </w:r>
      <w:r w:rsidR="007B5A2D" w:rsidRPr="00150CCB">
        <w:t xml:space="preserve"> velocity</w:t>
      </w:r>
      <w:bookmarkEnd w:id="174"/>
    </w:p>
    <w:p w14:paraId="0D4511E9" w14:textId="16EF4528" w:rsidR="272BBCF8" w:rsidRPr="00150CCB" w:rsidRDefault="00A27FBD" w:rsidP="00A01585">
      <w:pPr>
        <w:spacing w:line="276" w:lineRule="auto"/>
      </w:pPr>
      <w:r w:rsidRPr="00150CCB">
        <w:t>Using the following excel sheet</w:t>
      </w:r>
      <w:r w:rsidR="009D1F0A">
        <w:t>.</w:t>
      </w:r>
      <w:r w:rsidRPr="00150CCB">
        <w:t xml:space="preserve"> </w:t>
      </w:r>
      <w:r w:rsidR="00975EBA" w:rsidRPr="00150CCB">
        <w:t xml:space="preserve">the velocity of the (pre)adipocytes is calculated according to stokes’ law. The Reynolds number is checked to verify that </w:t>
      </w:r>
      <w:r w:rsidR="004A35AF" w:rsidRPr="00150CCB">
        <w:t>it is below 1</w:t>
      </w:r>
      <w:r w:rsidR="0056456D">
        <w:t>,</w:t>
      </w:r>
      <w:r w:rsidR="00EA5C81" w:rsidRPr="00150CCB">
        <w:t xml:space="preserve"> because stokes’ law is only valid if this is the case.</w:t>
      </w:r>
      <w:r w:rsidR="004B096F" w:rsidRPr="00150CCB">
        <w:t xml:space="preserve"> </w:t>
      </w:r>
      <w:r w:rsidR="00FB7D2B">
        <w:t xml:space="preserve">Preadipocytes </w:t>
      </w:r>
      <w:r w:rsidR="008B45C8">
        <w:t>are assumed to</w:t>
      </w:r>
      <w:r w:rsidR="00667F2C">
        <w:t xml:space="preserve"> have a cell radius of </w:t>
      </w:r>
      <w:r w:rsidR="003363D3">
        <w:t xml:space="preserve">7.5 </w:t>
      </w:r>
      <w:proofErr w:type="spellStart"/>
      <w:r w:rsidR="003363D3" w:rsidRPr="003363D3">
        <w:t>μm</w:t>
      </w:r>
      <w:proofErr w:type="spellEnd"/>
      <w:r w:rsidR="00804C13">
        <w:t xml:space="preserve"> (</w:t>
      </w:r>
      <w:r w:rsidR="00C2513E">
        <w:t>Merck</w:t>
      </w:r>
      <w:r w:rsidR="00E918E2">
        <w:t xml:space="preserve"> Millipore</w:t>
      </w:r>
      <w:r w:rsidR="00C0752A">
        <w:t>, 2019</w:t>
      </w:r>
      <w:r w:rsidR="00804C13">
        <w:t>)</w:t>
      </w:r>
      <w:r w:rsidR="004066AC">
        <w:t xml:space="preserve">, </w:t>
      </w:r>
      <w:r w:rsidR="006A6376">
        <w:t xml:space="preserve">and a cell density of </w:t>
      </w:r>
      <w:r w:rsidR="00A248CA">
        <w:t>1052.5 kg*m</w:t>
      </w:r>
      <w:r w:rsidR="00A248CA" w:rsidRPr="00A248CA">
        <w:rPr>
          <w:vertAlign w:val="superscript"/>
        </w:rPr>
        <w:t>-3</w:t>
      </w:r>
      <w:r w:rsidR="00A248CA">
        <w:t xml:space="preserve">, which </w:t>
      </w:r>
      <w:r w:rsidR="005E749E">
        <w:rPr>
          <w:lang w:val="nl-NL"/>
        </w:rPr>
        <w:t xml:space="preserve">is the </w:t>
      </w:r>
      <w:proofErr w:type="spellStart"/>
      <w:r w:rsidR="005E749E">
        <w:rPr>
          <w:lang w:val="nl-NL"/>
        </w:rPr>
        <w:t>upper</w:t>
      </w:r>
      <w:proofErr w:type="spellEnd"/>
      <w:r w:rsidR="005E749E">
        <w:rPr>
          <w:lang w:val="nl-NL"/>
        </w:rPr>
        <w:t xml:space="preserve"> limit </w:t>
      </w:r>
      <w:proofErr w:type="spellStart"/>
      <w:r w:rsidR="005E749E">
        <w:rPr>
          <w:lang w:val="nl-NL"/>
        </w:rPr>
        <w:t>for</w:t>
      </w:r>
      <w:proofErr w:type="spellEnd"/>
      <w:r w:rsidR="005E749E">
        <w:rPr>
          <w:lang w:val="nl-NL"/>
        </w:rPr>
        <w:t xml:space="preserve"> hum</w:t>
      </w:r>
      <w:r w:rsidR="003635B4">
        <w:rPr>
          <w:lang w:val="nl-NL"/>
        </w:rPr>
        <w:t xml:space="preserve">an </w:t>
      </w:r>
      <w:proofErr w:type="spellStart"/>
      <w:r w:rsidR="003635B4">
        <w:rPr>
          <w:lang w:val="nl-NL"/>
        </w:rPr>
        <w:t>adiposed</w:t>
      </w:r>
      <w:proofErr w:type="spellEnd"/>
      <w:r w:rsidR="003635B4">
        <w:rPr>
          <w:lang w:val="nl-NL"/>
        </w:rPr>
        <w:t xml:space="preserve"> </w:t>
      </w:r>
      <w:proofErr w:type="spellStart"/>
      <w:r w:rsidR="003635B4">
        <w:rPr>
          <w:lang w:val="nl-NL"/>
        </w:rPr>
        <w:t>derieved</w:t>
      </w:r>
      <w:proofErr w:type="spellEnd"/>
      <w:r w:rsidR="003635B4">
        <w:rPr>
          <w:lang w:val="nl-NL"/>
        </w:rPr>
        <w:t xml:space="preserve"> </w:t>
      </w:r>
      <w:proofErr w:type="spellStart"/>
      <w:r w:rsidR="003635B4">
        <w:rPr>
          <w:lang w:val="nl-NL"/>
        </w:rPr>
        <w:t>mesenchymal</w:t>
      </w:r>
      <w:proofErr w:type="spellEnd"/>
      <w:r w:rsidR="003635B4">
        <w:rPr>
          <w:lang w:val="nl-NL"/>
        </w:rPr>
        <w:t xml:space="preserve"> stem </w:t>
      </w:r>
      <w:proofErr w:type="spellStart"/>
      <w:r w:rsidR="003635B4">
        <w:rPr>
          <w:lang w:val="nl-NL"/>
        </w:rPr>
        <w:t>cells</w:t>
      </w:r>
      <w:proofErr w:type="spellEnd"/>
      <w:r w:rsidR="003635B4">
        <w:rPr>
          <w:lang w:val="nl-NL"/>
        </w:rPr>
        <w:t xml:space="preserve"> (</w:t>
      </w:r>
      <w:proofErr w:type="spellStart"/>
      <w:r w:rsidR="00E167DF">
        <w:rPr>
          <w:lang w:val="nl-NL"/>
        </w:rPr>
        <w:t>Drobek</w:t>
      </w:r>
      <w:proofErr w:type="spellEnd"/>
      <w:r w:rsidR="00E167DF">
        <w:rPr>
          <w:lang w:val="nl-NL"/>
        </w:rPr>
        <w:t xml:space="preserve"> et al., 202</w:t>
      </w:r>
      <w:r w:rsidR="0022077F">
        <w:rPr>
          <w:lang w:val="nl-NL"/>
        </w:rPr>
        <w:t>3</w:t>
      </w:r>
      <w:r w:rsidR="003635B4">
        <w:rPr>
          <w:lang w:val="nl-NL"/>
        </w:rPr>
        <w:t>)</w:t>
      </w:r>
      <w:r w:rsidR="00164342">
        <w:rPr>
          <w:lang w:val="nl-NL"/>
        </w:rPr>
        <w:t>. M</w:t>
      </w:r>
      <w:proofErr w:type="spellStart"/>
      <w:r w:rsidR="004066AC">
        <w:t>ature</w:t>
      </w:r>
      <w:proofErr w:type="spellEnd"/>
      <w:r w:rsidR="004066AC">
        <w:t xml:space="preserve"> adipocytes </w:t>
      </w:r>
      <w:r w:rsidR="003A6ED4">
        <w:t xml:space="preserve">are assumed to </w:t>
      </w:r>
      <w:r w:rsidR="004066AC">
        <w:t xml:space="preserve">have a cell radius of </w:t>
      </w:r>
      <w:r w:rsidR="001B1FA5">
        <w:t xml:space="preserve">about 100 </w:t>
      </w:r>
      <w:proofErr w:type="spellStart"/>
      <w:r w:rsidR="001B1FA5" w:rsidRPr="003363D3">
        <w:t>μm</w:t>
      </w:r>
      <w:proofErr w:type="spellEnd"/>
      <w:r w:rsidR="001B1FA5">
        <w:t xml:space="preserve"> (</w:t>
      </w:r>
      <w:r w:rsidR="00E237E3">
        <w:t>Yanina et al., 2023</w:t>
      </w:r>
      <w:r w:rsidR="001B1FA5">
        <w:t>)</w:t>
      </w:r>
      <w:r w:rsidR="00164342">
        <w:t xml:space="preserve">, and </w:t>
      </w:r>
      <w:r w:rsidR="000E4F12">
        <w:t>the</w:t>
      </w:r>
      <w:r w:rsidR="00164342">
        <w:t xml:space="preserve"> density of </w:t>
      </w:r>
      <w:r w:rsidR="000E4F12">
        <w:t>adipocytes was assumed to be 900 kg*m</w:t>
      </w:r>
      <w:r w:rsidR="000E4F12" w:rsidRPr="00BC5183">
        <w:rPr>
          <w:vertAlign w:val="superscript"/>
        </w:rPr>
        <w:t>-3</w:t>
      </w:r>
      <w:r w:rsidR="000E4F12">
        <w:t xml:space="preserve"> (</w:t>
      </w:r>
      <w:proofErr w:type="spellStart"/>
      <w:r w:rsidR="00BC5183">
        <w:t>Farvid</w:t>
      </w:r>
      <w:proofErr w:type="spellEnd"/>
      <w:r w:rsidR="00BC5183">
        <w:t xml:space="preserve"> et al., 2005</w:t>
      </w:r>
      <w:r w:rsidR="000E4F12">
        <w:t>)</w:t>
      </w:r>
      <w:r w:rsidR="005D51E3">
        <w:t>. The fluid is assumed to behave the same as water.</w:t>
      </w:r>
    </w:p>
    <w:p w14:paraId="47F41ACA" w14:textId="5C77FCB1" w:rsidR="00F63A11" w:rsidRPr="002310D8" w:rsidRDefault="00F63A11" w:rsidP="00A01585">
      <w:pPr>
        <w:spacing w:line="276" w:lineRule="auto"/>
      </w:pPr>
      <w:r>
        <w:rPr>
          <w:noProof/>
        </w:rPr>
        <w:drawing>
          <wp:inline distT="0" distB="0" distL="0" distR="0" wp14:anchorId="162CC385" wp14:editId="77032F69">
            <wp:extent cx="5731510" cy="3775075"/>
            <wp:effectExtent l="0" t="0" r="2540" b="0"/>
            <wp:docPr id="1245676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a:noFill/>
                    </a:ln>
                  </pic:spPr>
                </pic:pic>
              </a:graphicData>
            </a:graphic>
          </wp:inline>
        </w:drawing>
      </w:r>
    </w:p>
    <w:p w14:paraId="0CAD84E9" w14:textId="3E495A1B" w:rsidR="00376381" w:rsidRPr="00150CCB" w:rsidRDefault="00376381" w:rsidP="00A01585">
      <w:pPr>
        <w:spacing w:line="276" w:lineRule="auto"/>
      </w:pPr>
    </w:p>
    <w:p w14:paraId="2C15F728" w14:textId="1E259E2B" w:rsidR="00376381" w:rsidRPr="00150CCB" w:rsidRDefault="00762E09" w:rsidP="00762E09">
      <w:pPr>
        <w:pStyle w:val="Heading2"/>
      </w:pPr>
      <w:bookmarkStart w:id="175" w:name="_Toc212212252"/>
      <w:r>
        <w:t xml:space="preserve">Appendix </w:t>
      </w:r>
      <w:r w:rsidR="00A467A7">
        <w:t>J</w:t>
      </w:r>
      <w:r>
        <w:t>: Downwards velocity</w:t>
      </w:r>
      <w:bookmarkEnd w:id="175"/>
    </w:p>
    <w:p w14:paraId="76F6C98B" w14:textId="137ABBE5" w:rsidR="000C38D8" w:rsidRPr="000C38D8" w:rsidRDefault="00376381" w:rsidP="000C38D8">
      <w:pPr>
        <w:spacing w:line="276" w:lineRule="auto"/>
      </w:pPr>
      <w:r w:rsidRPr="00150CCB">
        <w:t>Using the following excel sheet</w:t>
      </w:r>
      <w:r w:rsidR="009D1F0A">
        <w:t>.</w:t>
      </w:r>
      <w:r w:rsidRPr="00150CCB">
        <w:t xml:space="preserve"> the downward velocity created by the impellers is used. This is calculated by first calculating the total liquid flow using the flow number</w:t>
      </w:r>
      <w:r w:rsidR="009D1F0A">
        <w:t>.</w:t>
      </w:r>
      <w:r w:rsidRPr="00150CCB">
        <w:t xml:space="preserve"> then assuming that about half of the flow contributes to the downward flow</w:t>
      </w:r>
      <w:r w:rsidR="009D1F0A">
        <w:t>.</w:t>
      </w:r>
      <w:r w:rsidRPr="00150CCB">
        <w:t xml:space="preserve"> and then calculating the downward velocity based on the tank area. </w:t>
      </w:r>
      <w:r w:rsidR="001327E1">
        <w:t xml:space="preserve">The flow number of the retreat </w:t>
      </w:r>
      <w:r w:rsidR="000C38D8" w:rsidRPr="000C38D8">
        <w:t xml:space="preserve">curve </w:t>
      </w:r>
      <w:r w:rsidR="001327E1">
        <w:t xml:space="preserve">impeller </w:t>
      </w:r>
      <w:r w:rsidR="00D8035F">
        <w:t xml:space="preserve">was </w:t>
      </w:r>
      <w:r w:rsidR="000C38D8" w:rsidRPr="000C38D8">
        <w:t>obtained</w:t>
      </w:r>
      <w:r w:rsidR="00D8035F">
        <w:t xml:space="preserve"> from </w:t>
      </w:r>
      <w:r w:rsidR="000C38D8" w:rsidRPr="000C38D8">
        <w:t>PECO’s technical data for industrial impellers (P</w:t>
      </w:r>
      <w:r w:rsidR="00B64F4F">
        <w:t>e</w:t>
      </w:r>
      <w:r w:rsidR="00CD3508">
        <w:t>c</w:t>
      </w:r>
      <w:r w:rsidR="00B64F4F">
        <w:t>o</w:t>
      </w:r>
      <w:r w:rsidR="000C38D8" w:rsidRPr="000C38D8">
        <w:t>, n.d.).</w:t>
      </w:r>
      <w:r w:rsidR="000C38D8">
        <w:t xml:space="preserve"> </w:t>
      </w:r>
      <w:r w:rsidR="00CD3508">
        <w:t xml:space="preserve">The other numbers are based on the </w:t>
      </w:r>
      <w:proofErr w:type="spellStart"/>
      <w:r w:rsidR="00CD3508">
        <w:t>MathCad</w:t>
      </w:r>
      <w:proofErr w:type="spellEnd"/>
      <w:r w:rsidR="00CD3508">
        <w:t xml:space="preserve"> calculations.</w:t>
      </w:r>
    </w:p>
    <w:p w14:paraId="1F22D415" w14:textId="4041982C" w:rsidR="0040568B" w:rsidRPr="000C38D8" w:rsidRDefault="0040568B" w:rsidP="000C38D8">
      <w:pPr>
        <w:spacing w:line="276" w:lineRule="auto"/>
      </w:pPr>
      <w:r w:rsidRPr="0040568B">
        <w:rPr>
          <w:noProof/>
        </w:rPr>
        <w:drawing>
          <wp:inline distT="0" distB="0" distL="0" distR="0" wp14:anchorId="729E496F" wp14:editId="057E03C5">
            <wp:extent cx="4038600" cy="6227445"/>
            <wp:effectExtent l="0" t="0" r="0" b="1905"/>
            <wp:docPr id="2127868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38600" cy="6227445"/>
                    </a:xfrm>
                    <a:prstGeom prst="rect">
                      <a:avLst/>
                    </a:prstGeom>
                    <a:noFill/>
                    <a:ln>
                      <a:noFill/>
                    </a:ln>
                  </pic:spPr>
                </pic:pic>
              </a:graphicData>
            </a:graphic>
          </wp:inline>
        </w:drawing>
      </w:r>
    </w:p>
    <w:p w14:paraId="17BEDE38" w14:textId="749EC41E" w:rsidR="00F04BF8" w:rsidRPr="00150CCB" w:rsidRDefault="00F04BF8" w:rsidP="00A01585">
      <w:pPr>
        <w:spacing w:line="276" w:lineRule="auto"/>
      </w:pPr>
    </w:p>
    <w:p w14:paraId="483AC256" w14:textId="119452CB" w:rsidR="00F04BF8" w:rsidRDefault="00F04BF8" w:rsidP="00A01585">
      <w:pPr>
        <w:spacing w:line="276" w:lineRule="auto"/>
        <w:rPr>
          <w:rFonts w:ascii="Calibri" w:eastAsia="Calibri" w:hAnsi="Calibri" w:cs="Calibri"/>
        </w:rPr>
      </w:pPr>
    </w:p>
    <w:p w14:paraId="297EFA48" w14:textId="77777777" w:rsidR="0095462F" w:rsidRDefault="0095462F" w:rsidP="00A01585">
      <w:pPr>
        <w:spacing w:line="276" w:lineRule="auto"/>
        <w:rPr>
          <w:rFonts w:ascii="Calibri" w:eastAsia="Calibri" w:hAnsi="Calibri" w:cs="Calibri"/>
        </w:rPr>
      </w:pPr>
    </w:p>
    <w:p w14:paraId="1E9E3530" w14:textId="77777777" w:rsidR="0095462F" w:rsidRDefault="0095462F" w:rsidP="00A01585">
      <w:pPr>
        <w:spacing w:line="276" w:lineRule="auto"/>
        <w:rPr>
          <w:rFonts w:ascii="Calibri" w:eastAsia="Calibri" w:hAnsi="Calibri" w:cs="Calibri"/>
        </w:rPr>
      </w:pPr>
    </w:p>
    <w:p w14:paraId="3DBBD71A" w14:textId="77777777" w:rsidR="0095462F" w:rsidRDefault="0095462F" w:rsidP="00A01585">
      <w:pPr>
        <w:spacing w:line="276" w:lineRule="auto"/>
        <w:rPr>
          <w:rFonts w:ascii="Calibri" w:eastAsia="Calibri" w:hAnsi="Calibri" w:cs="Calibri"/>
        </w:rPr>
      </w:pPr>
    </w:p>
    <w:p w14:paraId="10A989A2" w14:textId="77777777" w:rsidR="0095462F" w:rsidRDefault="0095462F" w:rsidP="00A01585">
      <w:pPr>
        <w:spacing w:line="276" w:lineRule="auto"/>
        <w:rPr>
          <w:rFonts w:ascii="Calibri" w:eastAsia="Calibri" w:hAnsi="Calibri" w:cs="Calibri"/>
        </w:rPr>
      </w:pPr>
    </w:p>
    <w:p w14:paraId="64B526D6" w14:textId="77777777" w:rsidR="0095462F" w:rsidRDefault="0095462F" w:rsidP="00A01585">
      <w:pPr>
        <w:spacing w:line="276" w:lineRule="auto"/>
        <w:rPr>
          <w:rFonts w:ascii="Calibri" w:eastAsia="Calibri" w:hAnsi="Calibri" w:cs="Calibri"/>
        </w:rPr>
      </w:pPr>
    </w:p>
    <w:p w14:paraId="1A7DD1B9" w14:textId="2A6FCFC4" w:rsidR="0095462F" w:rsidRDefault="0095462F" w:rsidP="00A01585">
      <w:pPr>
        <w:spacing w:line="276" w:lineRule="auto"/>
        <w:rPr>
          <w:rFonts w:ascii="Calibri" w:eastAsia="Calibri" w:hAnsi="Calibri" w:cs="Calibri"/>
        </w:rPr>
      </w:pPr>
    </w:p>
    <w:p w14:paraId="7D95EDA0" w14:textId="77777777" w:rsidR="00EB62D3" w:rsidRDefault="00EB62D3" w:rsidP="0095462F">
      <w:pPr>
        <w:pStyle w:val="Heading1"/>
        <w:sectPr w:rsidR="00EB62D3">
          <w:headerReference w:type="default" r:id="rId211"/>
          <w:footerReference w:type="default" r:id="rId212"/>
          <w:pgSz w:w="11906" w:h="16838"/>
          <w:pgMar w:top="1440" w:right="1440" w:bottom="1440" w:left="1440" w:header="720" w:footer="720" w:gutter="0"/>
          <w:cols w:space="720"/>
          <w:docGrid w:linePitch="360"/>
        </w:sectPr>
      </w:pPr>
    </w:p>
    <w:p w14:paraId="37B88961" w14:textId="30A9D5E8" w:rsidR="0095462F" w:rsidRDefault="006D3ECB" w:rsidP="006D3ECB">
      <w:pPr>
        <w:pStyle w:val="Heading2"/>
        <w:rPr>
          <w:rFonts w:ascii="Arial" w:eastAsia="Arial" w:hAnsi="Arial" w:cs="Arial"/>
        </w:rPr>
      </w:pPr>
      <w:bookmarkStart w:id="176" w:name="_Toc212212253"/>
      <w:r w:rsidRPr="0DBD327C">
        <w:rPr>
          <w:rFonts w:ascii="Arial" w:eastAsia="Arial" w:hAnsi="Arial" w:cs="Arial"/>
        </w:rPr>
        <w:t xml:space="preserve">Appendix </w:t>
      </w:r>
      <w:r w:rsidR="00A467A7" w:rsidRPr="0DBD327C">
        <w:rPr>
          <w:rFonts w:ascii="Arial" w:eastAsia="Arial" w:hAnsi="Arial" w:cs="Arial"/>
        </w:rPr>
        <w:t>K</w:t>
      </w:r>
      <w:r w:rsidRPr="0DBD327C">
        <w:rPr>
          <w:rFonts w:ascii="Arial" w:eastAsia="Arial" w:hAnsi="Arial" w:cs="Arial"/>
        </w:rPr>
        <w:t xml:space="preserve">: </w:t>
      </w:r>
      <w:proofErr w:type="spellStart"/>
      <w:r w:rsidR="0095462F" w:rsidRPr="0DBD327C">
        <w:rPr>
          <w:rFonts w:ascii="Arial" w:eastAsia="Arial" w:hAnsi="Arial" w:cs="Arial"/>
        </w:rPr>
        <w:t>Superpro</w:t>
      </w:r>
      <w:proofErr w:type="spellEnd"/>
      <w:r w:rsidR="0095462F" w:rsidRPr="0DBD327C">
        <w:rPr>
          <w:rFonts w:ascii="Arial" w:eastAsia="Arial" w:hAnsi="Arial" w:cs="Arial"/>
        </w:rPr>
        <w:t xml:space="preserve"> design</w:t>
      </w:r>
      <w:bookmarkEnd w:id="176"/>
    </w:p>
    <w:p w14:paraId="56931CC5" w14:textId="021F7D3A" w:rsidR="00AC5A48" w:rsidRDefault="00260F9D" w:rsidP="0095462F">
      <w:pPr>
        <w:rPr>
          <w:noProof/>
        </w:rPr>
      </w:pPr>
      <w:r>
        <w:t>Model</w:t>
      </w:r>
      <w:r w:rsidR="000B58AF">
        <w:t xml:space="preserve"> 1</w:t>
      </w:r>
      <w:r>
        <w:t>, perfusion with 3.1 g</w:t>
      </w:r>
      <w:r w:rsidR="00A01EED">
        <w:t>*L</w:t>
      </w:r>
      <w:r w:rsidR="00A01EED">
        <w:rPr>
          <w:vertAlign w:val="superscript"/>
        </w:rPr>
        <w:t>-1</w:t>
      </w:r>
      <w:r w:rsidR="00A01EED">
        <w:t xml:space="preserve"> glucose in medium</w:t>
      </w:r>
    </w:p>
    <w:p w14:paraId="4CD37BA9" w14:textId="3E5B9DDC" w:rsidR="00A467A7" w:rsidRDefault="0095462F" w:rsidP="00AC5A48">
      <w:r>
        <w:rPr>
          <w:noProof/>
        </w:rPr>
        <w:drawing>
          <wp:inline distT="0" distB="0" distL="0" distR="0" wp14:anchorId="4A70358E" wp14:editId="3E5070C5">
            <wp:extent cx="7920000" cy="4577286"/>
            <wp:effectExtent l="0" t="0" r="0" b="0"/>
            <wp:docPr id="30503621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6218" name="Graphic 305036218"/>
                    <pic:cNvPicPr/>
                  </pic:nvPicPr>
                  <pic:blipFill rotWithShape="1">
                    <a:blip r:embed="rId213">
                      <a:extLst>
                        <a:ext uri="{96DAC541-7B7A-43D3-8B79-37D633B846F1}">
                          <asvg:svgBlip xmlns:asvg="http://schemas.microsoft.com/office/drawing/2016/SVG/main" r:embed="rId214"/>
                        </a:ext>
                      </a:extLst>
                    </a:blip>
                    <a:srcRect b="18326"/>
                    <a:stretch>
                      <a:fillRect/>
                    </a:stretch>
                  </pic:blipFill>
                  <pic:spPr bwMode="auto">
                    <a:xfrm>
                      <a:off x="0" y="0"/>
                      <a:ext cx="7920000" cy="4577286"/>
                    </a:xfrm>
                    <a:prstGeom prst="rect">
                      <a:avLst/>
                    </a:prstGeom>
                    <a:ln>
                      <a:noFill/>
                    </a:ln>
                    <a:extLst>
                      <a:ext uri="{53640926-AAD7-44D8-BBD7-CCE9431645EC}">
                        <a14:shadowObscured xmlns:a14="http://schemas.microsoft.com/office/drawing/2010/main"/>
                      </a:ext>
                    </a:extLst>
                  </pic:spPr>
                </pic:pic>
              </a:graphicData>
            </a:graphic>
          </wp:inline>
        </w:drawing>
      </w:r>
      <w:r w:rsidR="00A467A7">
        <w:br w:type="page"/>
      </w:r>
    </w:p>
    <w:p w14:paraId="729E860E" w14:textId="758C0A91" w:rsidR="00032B2C" w:rsidRDefault="00D812D4" w:rsidP="0095462F">
      <w:pPr>
        <w:rPr>
          <w:noProof/>
        </w:rPr>
      </w:pPr>
      <w:r>
        <w:t xml:space="preserve">Model 2 </w:t>
      </w:r>
      <w:r w:rsidR="00A01EED">
        <w:t>perfusion with 31 g*L</w:t>
      </w:r>
      <w:r w:rsidR="00A01EED">
        <w:rPr>
          <w:vertAlign w:val="superscript"/>
        </w:rPr>
        <w:t>-1</w:t>
      </w:r>
      <w:r w:rsidR="00A01EED">
        <w:t xml:space="preserve"> glucose in medium</w:t>
      </w:r>
    </w:p>
    <w:p w14:paraId="6DB941DA" w14:textId="521DD46E" w:rsidR="00984FC9" w:rsidRDefault="003C7000" w:rsidP="0095462F">
      <w:r>
        <w:rPr>
          <w:noProof/>
        </w:rPr>
        <w:drawing>
          <wp:inline distT="0" distB="0" distL="0" distR="0" wp14:anchorId="32419C83" wp14:editId="0B4F34DF">
            <wp:extent cx="5731510" cy="3365500"/>
            <wp:effectExtent l="0" t="0" r="0" b="0"/>
            <wp:docPr id="108485880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58804" name="Graphic 1084858804"/>
                    <pic:cNvPicPr/>
                  </pic:nvPicPr>
                  <pic:blipFill rotWithShape="1">
                    <a:blip r:embed="rId215">
                      <a:extLst>
                        <a:ext uri="{96DAC541-7B7A-43D3-8B79-37D633B846F1}">
                          <asvg:svgBlip xmlns:asvg="http://schemas.microsoft.com/office/drawing/2016/SVG/main" r:embed="rId216"/>
                        </a:ext>
                      </a:extLst>
                    </a:blip>
                    <a:srcRect b="17019"/>
                    <a:stretch>
                      <a:fillRect/>
                    </a:stretch>
                  </pic:blipFill>
                  <pic:spPr bwMode="auto">
                    <a:xfrm>
                      <a:off x="0" y="0"/>
                      <a:ext cx="5731510" cy="3365500"/>
                    </a:xfrm>
                    <a:prstGeom prst="rect">
                      <a:avLst/>
                    </a:prstGeom>
                    <a:ln>
                      <a:noFill/>
                    </a:ln>
                    <a:extLst>
                      <a:ext uri="{53640926-AAD7-44D8-BBD7-CCE9431645EC}">
                        <a14:shadowObscured xmlns:a14="http://schemas.microsoft.com/office/drawing/2010/main"/>
                      </a:ext>
                    </a:extLst>
                  </pic:spPr>
                </pic:pic>
              </a:graphicData>
            </a:graphic>
          </wp:inline>
        </w:drawing>
      </w:r>
    </w:p>
    <w:p w14:paraId="1AA46E3A" w14:textId="234C2F26" w:rsidR="00A467A7" w:rsidRDefault="00A467A7">
      <w:pPr>
        <w:widowControl/>
        <w:wordWrap/>
        <w:autoSpaceDE/>
        <w:autoSpaceDN/>
      </w:pPr>
      <w:r>
        <w:br w:type="page"/>
      </w:r>
    </w:p>
    <w:p w14:paraId="36732764" w14:textId="278D2930" w:rsidR="00984FC9" w:rsidRDefault="00D812D4" w:rsidP="0095462F">
      <w:r>
        <w:t>Model 3, Feed and Bleed operating system</w:t>
      </w:r>
    </w:p>
    <w:p w14:paraId="3928B74D" w14:textId="77777777" w:rsidR="00CD6C68" w:rsidRDefault="00CD6C68" w:rsidP="0095462F">
      <w:pPr>
        <w:rPr>
          <w:noProof/>
        </w:rPr>
      </w:pPr>
    </w:p>
    <w:p w14:paraId="05F93771" w14:textId="664D9713" w:rsidR="007416D2" w:rsidRDefault="003C7000" w:rsidP="0095462F">
      <w:r>
        <w:rPr>
          <w:noProof/>
        </w:rPr>
        <w:drawing>
          <wp:inline distT="0" distB="0" distL="0" distR="0" wp14:anchorId="325D4E79" wp14:editId="62FD1960">
            <wp:extent cx="7559456" cy="4533900"/>
            <wp:effectExtent l="0" t="0" r="0" b="0"/>
            <wp:docPr id="8489252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2521" name="Graphic 84892521"/>
                    <pic:cNvPicPr/>
                  </pic:nvPicPr>
                  <pic:blipFill rotWithShape="1">
                    <a:blip r:embed="rId217">
                      <a:extLst>
                        <a:ext uri="{96DAC541-7B7A-43D3-8B79-37D633B846F1}">
                          <asvg:svgBlip xmlns:asvg="http://schemas.microsoft.com/office/drawing/2016/SVG/main" r:embed="rId218"/>
                        </a:ext>
                      </a:extLst>
                    </a:blip>
                    <a:srcRect b="15242"/>
                    <a:stretch>
                      <a:fillRect/>
                    </a:stretch>
                  </pic:blipFill>
                  <pic:spPr bwMode="auto">
                    <a:xfrm>
                      <a:off x="0" y="0"/>
                      <a:ext cx="7560000" cy="4534226"/>
                    </a:xfrm>
                    <a:prstGeom prst="rect">
                      <a:avLst/>
                    </a:prstGeom>
                    <a:ln>
                      <a:noFill/>
                    </a:ln>
                    <a:extLst>
                      <a:ext uri="{53640926-AAD7-44D8-BBD7-CCE9431645EC}">
                        <a14:shadowObscured xmlns:a14="http://schemas.microsoft.com/office/drawing/2010/main"/>
                      </a:ext>
                    </a:extLst>
                  </pic:spPr>
                </pic:pic>
              </a:graphicData>
            </a:graphic>
          </wp:inline>
        </w:drawing>
      </w:r>
    </w:p>
    <w:p w14:paraId="6BEFE9A8" w14:textId="77777777" w:rsidR="00CD6C68" w:rsidRDefault="00CD6C68">
      <w:pPr>
        <w:widowControl/>
        <w:wordWrap/>
        <w:autoSpaceDE/>
        <w:autoSpaceDN/>
        <w:sectPr w:rsidR="00CD6C68" w:rsidSect="007416D2">
          <w:pgSz w:w="16838" w:h="11906" w:orient="landscape"/>
          <w:pgMar w:top="1440" w:right="1440" w:bottom="1440" w:left="1440" w:header="720" w:footer="720" w:gutter="0"/>
          <w:cols w:space="720"/>
          <w:docGrid w:linePitch="360"/>
        </w:sectPr>
      </w:pPr>
    </w:p>
    <w:p w14:paraId="18B45EB0" w14:textId="768D13C3" w:rsidR="12C3FAE8" w:rsidRDefault="2A94ACA1" w:rsidP="00A467A7">
      <w:pPr>
        <w:pStyle w:val="Heading2"/>
        <w:rPr>
          <w:lang w:val="en-US"/>
        </w:rPr>
      </w:pPr>
      <w:bookmarkStart w:id="177" w:name="_Toc1915437456"/>
      <w:r>
        <w:t>A</w:t>
      </w:r>
      <w:r w:rsidR="00E72A20">
        <w:t>ppendix</w:t>
      </w:r>
      <w:r>
        <w:t xml:space="preserve"> </w:t>
      </w:r>
      <w:r w:rsidR="0002587B">
        <w:t>L</w:t>
      </w:r>
      <w:r>
        <w:t xml:space="preserve">: </w:t>
      </w:r>
      <w:r w:rsidR="1C9A703A">
        <w:t>Bioinformatic comparison of h</w:t>
      </w:r>
      <w:r w:rsidR="00BC15DF">
        <w:t>uman and pig</w:t>
      </w:r>
      <w:r w:rsidR="0572377B">
        <w:t xml:space="preserve"> growth </w:t>
      </w:r>
      <w:bookmarkEnd w:id="177"/>
      <w:r w:rsidR="0572377B">
        <w:t>factor</w:t>
      </w:r>
      <w:r w:rsidR="4ED54893">
        <w:t>s</w:t>
      </w:r>
    </w:p>
    <w:p w14:paraId="51E3E016" w14:textId="4C957A10" w:rsidR="007416D2" w:rsidRDefault="00300146">
      <w:pPr>
        <w:widowControl/>
        <w:wordWrap/>
        <w:autoSpaceDE/>
        <w:autoSpaceDN/>
        <w:rPr>
          <w:lang w:val="en-US"/>
        </w:rPr>
      </w:pPr>
      <w:r>
        <w:rPr>
          <w:lang w:val="en-US"/>
        </w:rPr>
        <w:t xml:space="preserve">Table </w:t>
      </w:r>
      <w:proofErr w:type="spellStart"/>
      <w:r>
        <w:rPr>
          <w:lang w:val="en-US"/>
        </w:rPr>
        <w:t>11.</w:t>
      </w:r>
      <w:r w:rsidRPr="16EF5376">
        <w:rPr>
          <w:lang w:val="en-US"/>
        </w:rPr>
        <w:t>Comparison</w:t>
      </w:r>
      <w:proofErr w:type="spellEnd"/>
      <w:r w:rsidRPr="16EF5376">
        <w:rPr>
          <w:lang w:val="en-US"/>
        </w:rPr>
        <w:t xml:space="preserve"> of human </w:t>
      </w:r>
      <w:r w:rsidR="3B70992E" w:rsidRPr="5CD1E29F">
        <w:rPr>
          <w:lang w:val="en-US"/>
        </w:rPr>
        <w:t>growth factor</w:t>
      </w:r>
      <w:r w:rsidRPr="16EF5376">
        <w:rPr>
          <w:lang w:val="en-US"/>
        </w:rPr>
        <w:t xml:space="preserve"> genes with corresponding pig </w:t>
      </w:r>
      <w:r w:rsidR="733CAE9D" w:rsidRPr="5CD1E29F">
        <w:rPr>
          <w:lang w:val="en-US"/>
        </w:rPr>
        <w:t>growth factor</w:t>
      </w:r>
      <w:r w:rsidRPr="16EF5376">
        <w:rPr>
          <w:lang w:val="en-US"/>
        </w:rPr>
        <w:t xml:space="preserve"> genes</w:t>
      </w:r>
    </w:p>
    <w:tbl>
      <w:tblPr>
        <w:tblStyle w:val="TableGrid"/>
        <w:tblW w:w="0" w:type="auto"/>
        <w:tblInd w:w="0" w:type="dxa"/>
        <w:tblBorders>
          <w:top w:val="single" w:sz="12" w:space="0" w:color="000000" w:themeColor="text1"/>
          <w:left w:val="none" w:sz="12" w:space="0" w:color="000000" w:themeColor="text1"/>
          <w:bottom w:val="singl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1605"/>
        <w:gridCol w:w="2010"/>
        <w:gridCol w:w="1725"/>
        <w:gridCol w:w="1785"/>
        <w:gridCol w:w="2010"/>
        <w:gridCol w:w="1965"/>
      </w:tblGrid>
      <w:tr w:rsidR="00C548A7" w14:paraId="35EBE61E" w14:textId="77777777" w:rsidTr="4FD836AB">
        <w:trPr>
          <w:trHeight w:val="300"/>
        </w:trPr>
        <w:tc>
          <w:tcPr>
            <w:tcW w:w="1605" w:type="dxa"/>
            <w:tcBorders>
              <w:top w:val="none" w:sz="12" w:space="0" w:color="000000" w:themeColor="text1"/>
              <w:left w:val="none" w:sz="6" w:space="0" w:color="000000" w:themeColor="text1"/>
              <w:bottom w:val="single" w:sz="12" w:space="0" w:color="000000" w:themeColor="text1"/>
              <w:right w:val="none" w:sz="12" w:space="0" w:color="000000" w:themeColor="text1"/>
            </w:tcBorders>
            <w:tcMar>
              <w:left w:w="90" w:type="dxa"/>
              <w:right w:w="90" w:type="dxa"/>
            </w:tcMar>
          </w:tcPr>
          <w:p w14:paraId="6589F7AD" w14:textId="345DC7DE" w:rsidR="2EDD0A5E" w:rsidRDefault="2EDD0A5E" w:rsidP="2EDD0A5E">
            <w:pPr>
              <w:rPr>
                <w:rFonts w:eastAsia="Arial"/>
              </w:rPr>
            </w:pPr>
            <w:r w:rsidRPr="07D404BE">
              <w:rPr>
                <w:rFonts w:eastAsia="Arial"/>
                <w:lang w:val="en-US"/>
              </w:rPr>
              <w:t>Growth factors</w:t>
            </w:r>
          </w:p>
        </w:tc>
        <w:tc>
          <w:tcPr>
            <w:tcW w:w="2010" w:type="dxa"/>
            <w:tcBorders>
              <w:top w:val="none" w:sz="12" w:space="0" w:color="000000" w:themeColor="text1"/>
              <w:left w:val="none" w:sz="12" w:space="0" w:color="000000" w:themeColor="text1"/>
              <w:bottom w:val="single" w:sz="12" w:space="0" w:color="000000" w:themeColor="text1"/>
              <w:right w:val="none" w:sz="12" w:space="0" w:color="000000" w:themeColor="text1"/>
            </w:tcBorders>
            <w:tcMar>
              <w:left w:w="90" w:type="dxa"/>
              <w:right w:w="90" w:type="dxa"/>
            </w:tcMar>
          </w:tcPr>
          <w:p w14:paraId="10C10F64" w14:textId="7F68B36F" w:rsidR="2EDD0A5E" w:rsidRDefault="2EDD0A5E" w:rsidP="2EDD0A5E">
            <w:pPr>
              <w:rPr>
                <w:rFonts w:eastAsia="Arial"/>
              </w:rPr>
            </w:pPr>
            <w:r w:rsidRPr="07D404BE">
              <w:rPr>
                <w:rFonts w:eastAsia="Arial"/>
                <w:lang w:val="en-US"/>
              </w:rPr>
              <w:t>KEGG IDs</w:t>
            </w:r>
          </w:p>
        </w:tc>
        <w:tc>
          <w:tcPr>
            <w:tcW w:w="1725" w:type="dxa"/>
            <w:tcBorders>
              <w:top w:val="none" w:sz="12" w:space="0" w:color="000000" w:themeColor="text1"/>
              <w:left w:val="none" w:sz="12" w:space="0" w:color="000000" w:themeColor="text1"/>
              <w:bottom w:val="single" w:sz="12" w:space="0" w:color="000000" w:themeColor="text1"/>
              <w:right w:val="none" w:sz="12" w:space="0" w:color="000000" w:themeColor="text1"/>
            </w:tcBorders>
            <w:tcMar>
              <w:left w:w="90" w:type="dxa"/>
              <w:right w:w="90" w:type="dxa"/>
            </w:tcMar>
          </w:tcPr>
          <w:p w14:paraId="403BC162" w14:textId="3BEB258D" w:rsidR="2EDD0A5E" w:rsidRDefault="2EDD0A5E" w:rsidP="2EDD0A5E">
            <w:pPr>
              <w:rPr>
                <w:rFonts w:eastAsia="Arial"/>
              </w:rPr>
            </w:pPr>
            <w:r w:rsidRPr="07D404BE">
              <w:rPr>
                <w:rFonts w:eastAsia="Arial"/>
                <w:lang w:val="en-US"/>
              </w:rPr>
              <w:t>Sequence similarity in (%)</w:t>
            </w:r>
          </w:p>
        </w:tc>
        <w:tc>
          <w:tcPr>
            <w:tcW w:w="1785" w:type="dxa"/>
            <w:tcBorders>
              <w:top w:val="none" w:sz="12" w:space="0" w:color="000000" w:themeColor="text1"/>
              <w:left w:val="none" w:sz="12" w:space="0" w:color="000000" w:themeColor="text1"/>
              <w:bottom w:val="single" w:sz="12" w:space="0" w:color="000000" w:themeColor="text1"/>
              <w:right w:val="none" w:sz="12" w:space="0" w:color="000000" w:themeColor="text1"/>
            </w:tcBorders>
            <w:tcMar>
              <w:left w:w="90" w:type="dxa"/>
              <w:right w:w="90" w:type="dxa"/>
            </w:tcMar>
          </w:tcPr>
          <w:p w14:paraId="29A02BA0" w14:textId="305DAC28" w:rsidR="2EDD0A5E" w:rsidRDefault="2EDD0A5E" w:rsidP="2EDD0A5E">
            <w:pPr>
              <w:rPr>
                <w:rFonts w:eastAsia="Arial"/>
              </w:rPr>
            </w:pPr>
            <w:r w:rsidRPr="07D404BE">
              <w:rPr>
                <w:rFonts w:eastAsia="Arial"/>
                <w:lang w:val="en-US"/>
              </w:rPr>
              <w:t>Structural similarity in (%)</w:t>
            </w:r>
          </w:p>
        </w:tc>
        <w:tc>
          <w:tcPr>
            <w:tcW w:w="2010" w:type="dxa"/>
            <w:tcBorders>
              <w:top w:val="none" w:sz="12" w:space="0" w:color="000000" w:themeColor="text1"/>
              <w:left w:val="none" w:sz="12" w:space="0" w:color="000000" w:themeColor="text1"/>
              <w:bottom w:val="single" w:sz="12" w:space="0" w:color="000000" w:themeColor="text1"/>
              <w:right w:val="none" w:sz="12" w:space="0" w:color="000000" w:themeColor="text1"/>
            </w:tcBorders>
            <w:tcMar>
              <w:left w:w="90" w:type="dxa"/>
              <w:right w:w="90" w:type="dxa"/>
            </w:tcMar>
          </w:tcPr>
          <w:p w14:paraId="3C90CAA6" w14:textId="7DC0B9D1" w:rsidR="2EDD0A5E" w:rsidRDefault="2EDD0A5E" w:rsidP="2EDD0A5E">
            <w:pPr>
              <w:rPr>
                <w:rFonts w:eastAsia="Arial"/>
              </w:rPr>
            </w:pPr>
            <w:r w:rsidRPr="07D404BE">
              <w:rPr>
                <w:rFonts w:eastAsia="Arial"/>
                <w:lang w:val="en-US"/>
              </w:rPr>
              <w:t>Presence of signal peptide</w:t>
            </w:r>
          </w:p>
        </w:tc>
        <w:tc>
          <w:tcPr>
            <w:tcW w:w="1965" w:type="dxa"/>
            <w:tcBorders>
              <w:top w:val="none" w:sz="12" w:space="0" w:color="000000" w:themeColor="text1"/>
              <w:left w:val="none" w:sz="12" w:space="0" w:color="000000" w:themeColor="text1"/>
              <w:bottom w:val="single" w:sz="12" w:space="0" w:color="000000" w:themeColor="text1"/>
              <w:right w:val="none" w:sz="6" w:space="0" w:color="000000" w:themeColor="text1"/>
            </w:tcBorders>
            <w:tcMar>
              <w:left w:w="90" w:type="dxa"/>
              <w:right w:w="90" w:type="dxa"/>
            </w:tcMar>
          </w:tcPr>
          <w:p w14:paraId="014E3654" w14:textId="4CFD9922" w:rsidR="2EDD0A5E" w:rsidRDefault="2EDD0A5E" w:rsidP="2EDD0A5E">
            <w:pPr>
              <w:rPr>
                <w:rFonts w:eastAsia="Arial"/>
              </w:rPr>
            </w:pPr>
            <w:r w:rsidRPr="07D404BE">
              <w:rPr>
                <w:rFonts w:eastAsia="Arial"/>
                <w:lang w:val="en-US"/>
              </w:rPr>
              <w:t>Post translational modification</w:t>
            </w:r>
          </w:p>
        </w:tc>
      </w:tr>
      <w:tr w:rsidR="00011BF7" w14:paraId="77F492E4" w14:textId="77777777" w:rsidTr="4FD836AB">
        <w:trPr>
          <w:trHeight w:val="300"/>
        </w:trPr>
        <w:tc>
          <w:tcPr>
            <w:tcW w:w="1605" w:type="dxa"/>
            <w:tcBorders>
              <w:top w:val="single" w:sz="12" w:space="0" w:color="000000" w:themeColor="text1"/>
              <w:left w:val="none" w:sz="6" w:space="0" w:color="auto"/>
              <w:bottom w:val="single" w:sz="12" w:space="0" w:color="000000" w:themeColor="text1"/>
            </w:tcBorders>
            <w:tcMar>
              <w:left w:w="90" w:type="dxa"/>
              <w:right w:w="90" w:type="dxa"/>
            </w:tcMar>
          </w:tcPr>
          <w:p w14:paraId="4E593EB3" w14:textId="0B99283D" w:rsidR="2EDD0A5E" w:rsidRDefault="2EDD0A5E" w:rsidP="2EDD0A5E">
            <w:pPr>
              <w:rPr>
                <w:rFonts w:eastAsia="Arial"/>
              </w:rPr>
            </w:pPr>
            <w:r w:rsidRPr="07D404BE">
              <w:rPr>
                <w:rFonts w:eastAsia="Arial"/>
                <w:lang w:val="en-US"/>
              </w:rPr>
              <w:t>EGF</w:t>
            </w:r>
          </w:p>
        </w:tc>
        <w:tc>
          <w:tcPr>
            <w:tcW w:w="2010" w:type="dxa"/>
            <w:tcBorders>
              <w:top w:val="single" w:sz="12" w:space="0" w:color="000000" w:themeColor="text1"/>
              <w:bottom w:val="single" w:sz="12" w:space="0" w:color="000000" w:themeColor="text1"/>
            </w:tcBorders>
            <w:tcMar>
              <w:left w:w="90" w:type="dxa"/>
              <w:right w:w="90" w:type="dxa"/>
            </w:tcMar>
          </w:tcPr>
          <w:p w14:paraId="2F7A7A3D" w14:textId="543644D4" w:rsidR="2EDD0A5E" w:rsidRDefault="2EDD0A5E" w:rsidP="2EDD0A5E">
            <w:pPr>
              <w:rPr>
                <w:rFonts w:eastAsia="Arial"/>
              </w:rPr>
            </w:pPr>
            <w:r w:rsidRPr="07D404BE">
              <w:rPr>
                <w:rFonts w:eastAsia="Arial"/>
                <w:lang w:val="en-US"/>
              </w:rPr>
              <w:t>397083 – Pig, 1950 - Human</w:t>
            </w:r>
          </w:p>
        </w:tc>
        <w:tc>
          <w:tcPr>
            <w:tcW w:w="1725" w:type="dxa"/>
            <w:tcBorders>
              <w:top w:val="single" w:sz="12" w:space="0" w:color="000000" w:themeColor="text1"/>
              <w:bottom w:val="single" w:sz="12" w:space="0" w:color="000000" w:themeColor="text1"/>
            </w:tcBorders>
            <w:tcMar>
              <w:left w:w="90" w:type="dxa"/>
              <w:right w:w="90" w:type="dxa"/>
            </w:tcMar>
          </w:tcPr>
          <w:p w14:paraId="01862B2A" w14:textId="0DBA64FC" w:rsidR="2EDD0A5E" w:rsidRDefault="2EDD0A5E" w:rsidP="2EDD0A5E">
            <w:pPr>
              <w:rPr>
                <w:rFonts w:eastAsia="Arial"/>
              </w:rPr>
            </w:pPr>
            <w:r w:rsidRPr="07D404BE">
              <w:rPr>
                <w:rFonts w:eastAsia="Arial"/>
                <w:lang w:val="en-US"/>
              </w:rPr>
              <w:t>80.3</w:t>
            </w:r>
          </w:p>
        </w:tc>
        <w:tc>
          <w:tcPr>
            <w:tcW w:w="1785" w:type="dxa"/>
            <w:tcBorders>
              <w:top w:val="single" w:sz="12" w:space="0" w:color="000000" w:themeColor="text1"/>
              <w:bottom w:val="single" w:sz="12" w:space="0" w:color="000000" w:themeColor="text1"/>
            </w:tcBorders>
            <w:tcMar>
              <w:left w:w="90" w:type="dxa"/>
              <w:right w:w="90" w:type="dxa"/>
            </w:tcMar>
          </w:tcPr>
          <w:p w14:paraId="47DA7A9C" w14:textId="6FFA2F9F" w:rsidR="2EDD0A5E" w:rsidRDefault="2EDD0A5E" w:rsidP="2EDD0A5E">
            <w:pPr>
              <w:rPr>
                <w:rFonts w:eastAsia="Arial"/>
              </w:rPr>
            </w:pPr>
            <w:r w:rsidRPr="07D404BE">
              <w:rPr>
                <w:rFonts w:eastAsia="Arial"/>
                <w:lang w:val="en-US"/>
              </w:rPr>
              <w:t>70</w:t>
            </w:r>
          </w:p>
        </w:tc>
        <w:tc>
          <w:tcPr>
            <w:tcW w:w="2010" w:type="dxa"/>
            <w:tcBorders>
              <w:top w:val="single" w:sz="12" w:space="0" w:color="000000" w:themeColor="text1"/>
              <w:bottom w:val="single" w:sz="12" w:space="0" w:color="000000" w:themeColor="text1"/>
            </w:tcBorders>
            <w:tcMar>
              <w:left w:w="90" w:type="dxa"/>
              <w:right w:w="90" w:type="dxa"/>
            </w:tcMar>
          </w:tcPr>
          <w:p w14:paraId="0AB70F89" w14:textId="43E0A4D9" w:rsidR="2EDD0A5E" w:rsidRDefault="2EDD0A5E" w:rsidP="2EDD0A5E">
            <w:pPr>
              <w:rPr>
                <w:rFonts w:eastAsia="Arial"/>
              </w:rPr>
            </w:pPr>
            <w:r w:rsidRPr="07D404BE">
              <w:rPr>
                <w:rFonts w:eastAsia="Arial"/>
                <w:lang w:val="en-US"/>
              </w:rPr>
              <w:t>Present and has cleavage site at the exact position</w:t>
            </w:r>
          </w:p>
        </w:tc>
        <w:tc>
          <w:tcPr>
            <w:tcW w:w="1965" w:type="dxa"/>
            <w:tcBorders>
              <w:top w:val="single" w:sz="12" w:space="0" w:color="000000" w:themeColor="text1"/>
              <w:bottom w:val="single" w:sz="12" w:space="0" w:color="000000" w:themeColor="text1"/>
              <w:right w:val="none" w:sz="6" w:space="0" w:color="auto"/>
            </w:tcBorders>
            <w:tcMar>
              <w:left w:w="90" w:type="dxa"/>
              <w:right w:w="90" w:type="dxa"/>
            </w:tcMar>
          </w:tcPr>
          <w:p w14:paraId="4F6BE61D" w14:textId="4FBDCD9B" w:rsidR="2EDD0A5E" w:rsidRDefault="2EDD0A5E" w:rsidP="2EDD0A5E">
            <w:pPr>
              <w:rPr>
                <w:rFonts w:eastAsia="Arial"/>
              </w:rPr>
            </w:pPr>
            <w:r w:rsidRPr="07D404BE">
              <w:rPr>
                <w:rFonts w:eastAsia="Arial"/>
                <w:lang w:val="en-US"/>
              </w:rPr>
              <w:t xml:space="preserve">Similar </w:t>
            </w:r>
            <w:proofErr w:type="spellStart"/>
            <w:r w:rsidRPr="07D404BE">
              <w:rPr>
                <w:rFonts w:eastAsia="Arial"/>
                <w:lang w:val="en-US"/>
              </w:rPr>
              <w:t>glycoslyation</w:t>
            </w:r>
            <w:proofErr w:type="spellEnd"/>
            <w:r w:rsidRPr="07D404BE">
              <w:rPr>
                <w:rFonts w:eastAsia="Arial"/>
                <w:lang w:val="en-US"/>
              </w:rPr>
              <w:t xml:space="preserve"> and disulfide bond positions</w:t>
            </w:r>
          </w:p>
        </w:tc>
      </w:tr>
      <w:tr w:rsidR="00011BF7" w14:paraId="6A615151" w14:textId="77777777" w:rsidTr="4FD836AB">
        <w:trPr>
          <w:trHeight w:val="1230"/>
        </w:trPr>
        <w:tc>
          <w:tcPr>
            <w:tcW w:w="1605" w:type="dxa"/>
            <w:tcBorders>
              <w:top w:val="single" w:sz="12" w:space="0" w:color="000000" w:themeColor="text1"/>
              <w:left w:val="none" w:sz="6" w:space="0" w:color="auto"/>
              <w:bottom w:val="single" w:sz="12" w:space="0" w:color="000000" w:themeColor="text1"/>
            </w:tcBorders>
            <w:tcMar>
              <w:left w:w="90" w:type="dxa"/>
              <w:right w:w="90" w:type="dxa"/>
            </w:tcMar>
          </w:tcPr>
          <w:p w14:paraId="1DD58A10" w14:textId="7E3FDC75" w:rsidR="2EDD0A5E" w:rsidRDefault="2EDD0A5E" w:rsidP="2EDD0A5E">
            <w:pPr>
              <w:rPr>
                <w:rFonts w:eastAsia="Arial"/>
              </w:rPr>
            </w:pPr>
            <w:r w:rsidRPr="07D404BE">
              <w:rPr>
                <w:rFonts w:eastAsia="Arial"/>
                <w:lang w:val="en-US"/>
              </w:rPr>
              <w:t>PDGF-BB</w:t>
            </w:r>
          </w:p>
        </w:tc>
        <w:tc>
          <w:tcPr>
            <w:tcW w:w="2010" w:type="dxa"/>
            <w:tcBorders>
              <w:top w:val="single" w:sz="12" w:space="0" w:color="000000" w:themeColor="text1"/>
              <w:bottom w:val="single" w:sz="12" w:space="0" w:color="000000" w:themeColor="text1"/>
            </w:tcBorders>
            <w:tcMar>
              <w:left w:w="90" w:type="dxa"/>
              <w:right w:w="90" w:type="dxa"/>
            </w:tcMar>
          </w:tcPr>
          <w:p w14:paraId="19A2923D" w14:textId="31008A0D" w:rsidR="2EDD0A5E" w:rsidRDefault="2EDD0A5E" w:rsidP="2EDD0A5E">
            <w:pPr>
              <w:rPr>
                <w:rFonts w:eastAsia="Arial"/>
              </w:rPr>
            </w:pPr>
            <w:r w:rsidRPr="07D404BE">
              <w:rPr>
                <w:rFonts w:eastAsia="Arial"/>
                <w:lang w:val="en-US"/>
              </w:rPr>
              <w:t>100519764 - Pig</w:t>
            </w:r>
          </w:p>
          <w:p w14:paraId="4D39055E" w14:textId="2D448B2A" w:rsidR="2EDD0A5E" w:rsidRDefault="2EDD0A5E" w:rsidP="2EDD0A5E">
            <w:pPr>
              <w:rPr>
                <w:rFonts w:eastAsia="Arial"/>
              </w:rPr>
            </w:pPr>
            <w:r w:rsidRPr="07D404BE">
              <w:rPr>
                <w:rFonts w:eastAsia="Arial"/>
                <w:lang w:val="en-US"/>
              </w:rPr>
              <w:t>5155 - Human</w:t>
            </w:r>
          </w:p>
        </w:tc>
        <w:tc>
          <w:tcPr>
            <w:tcW w:w="1725" w:type="dxa"/>
            <w:tcBorders>
              <w:top w:val="single" w:sz="12" w:space="0" w:color="000000" w:themeColor="text1"/>
              <w:bottom w:val="single" w:sz="12" w:space="0" w:color="000000" w:themeColor="text1"/>
            </w:tcBorders>
            <w:tcMar>
              <w:left w:w="90" w:type="dxa"/>
              <w:right w:w="90" w:type="dxa"/>
            </w:tcMar>
          </w:tcPr>
          <w:p w14:paraId="2ABA4803" w14:textId="5ED03EA8" w:rsidR="2EDD0A5E" w:rsidRDefault="2EDD0A5E" w:rsidP="2EDD0A5E">
            <w:pPr>
              <w:rPr>
                <w:rFonts w:eastAsia="Arial"/>
              </w:rPr>
            </w:pPr>
            <w:r w:rsidRPr="07D404BE">
              <w:rPr>
                <w:rFonts w:eastAsia="Arial"/>
                <w:lang w:val="en-US"/>
              </w:rPr>
              <w:t>44.8</w:t>
            </w:r>
          </w:p>
        </w:tc>
        <w:tc>
          <w:tcPr>
            <w:tcW w:w="1785" w:type="dxa"/>
            <w:tcBorders>
              <w:top w:val="single" w:sz="12" w:space="0" w:color="000000" w:themeColor="text1"/>
              <w:bottom w:val="single" w:sz="12" w:space="0" w:color="000000" w:themeColor="text1"/>
            </w:tcBorders>
            <w:tcMar>
              <w:left w:w="90" w:type="dxa"/>
              <w:right w:w="90" w:type="dxa"/>
            </w:tcMar>
          </w:tcPr>
          <w:p w14:paraId="69F4D9B1" w14:textId="6E6D62C4" w:rsidR="2EDD0A5E" w:rsidRDefault="2EDD0A5E" w:rsidP="2EDD0A5E">
            <w:pPr>
              <w:rPr>
                <w:rFonts w:eastAsia="Arial"/>
              </w:rPr>
            </w:pPr>
            <w:r w:rsidRPr="07D404BE">
              <w:rPr>
                <w:rFonts w:eastAsia="Arial"/>
                <w:lang w:val="en-US"/>
              </w:rPr>
              <w:t>73</w:t>
            </w:r>
          </w:p>
        </w:tc>
        <w:tc>
          <w:tcPr>
            <w:tcW w:w="2010" w:type="dxa"/>
            <w:tcBorders>
              <w:top w:val="single" w:sz="12" w:space="0" w:color="000000" w:themeColor="text1"/>
              <w:bottom w:val="single" w:sz="12" w:space="0" w:color="000000" w:themeColor="text1"/>
            </w:tcBorders>
            <w:tcMar>
              <w:left w:w="90" w:type="dxa"/>
              <w:right w:w="90" w:type="dxa"/>
            </w:tcMar>
          </w:tcPr>
          <w:p w14:paraId="41AD90BC" w14:textId="2D8590CC" w:rsidR="2EDD0A5E" w:rsidRDefault="2EDD0A5E" w:rsidP="2EDD0A5E">
            <w:pPr>
              <w:rPr>
                <w:rFonts w:eastAsia="Arial"/>
              </w:rPr>
            </w:pPr>
            <w:r w:rsidRPr="07D404BE">
              <w:rPr>
                <w:rFonts w:eastAsia="Arial"/>
                <w:lang w:val="en-US"/>
              </w:rPr>
              <w:t>Present and has cleavage site at the exact same position</w:t>
            </w:r>
          </w:p>
        </w:tc>
        <w:tc>
          <w:tcPr>
            <w:tcW w:w="1965" w:type="dxa"/>
            <w:tcBorders>
              <w:top w:val="single" w:sz="12" w:space="0" w:color="000000" w:themeColor="text1"/>
              <w:bottom w:val="single" w:sz="12" w:space="0" w:color="000000" w:themeColor="text1"/>
              <w:right w:val="none" w:sz="6" w:space="0" w:color="auto"/>
            </w:tcBorders>
            <w:tcMar>
              <w:left w:w="90" w:type="dxa"/>
              <w:right w:w="90" w:type="dxa"/>
            </w:tcMar>
          </w:tcPr>
          <w:p w14:paraId="6ABCA77C" w14:textId="4BEF1A6D" w:rsidR="2EDD0A5E" w:rsidRDefault="2EDD0A5E" w:rsidP="2EDD0A5E">
            <w:pPr>
              <w:rPr>
                <w:rFonts w:eastAsia="Arial"/>
              </w:rPr>
            </w:pPr>
            <w:r w:rsidRPr="07D404BE">
              <w:rPr>
                <w:rFonts w:eastAsia="Arial"/>
                <w:lang w:val="en-US"/>
              </w:rPr>
              <w:t>Yet to be discovered</w:t>
            </w:r>
          </w:p>
        </w:tc>
      </w:tr>
      <w:tr w:rsidR="00B954EE" w14:paraId="27C11175" w14:textId="77777777" w:rsidTr="4FD836AB">
        <w:trPr>
          <w:trHeight w:val="300"/>
        </w:trPr>
        <w:tc>
          <w:tcPr>
            <w:tcW w:w="1605" w:type="dxa"/>
            <w:tcBorders>
              <w:top w:val="single" w:sz="12" w:space="0" w:color="000000" w:themeColor="text1"/>
              <w:left w:val="none" w:sz="6" w:space="0" w:color="000000" w:themeColor="text1"/>
              <w:bottom w:val="none" w:sz="12" w:space="0" w:color="000000" w:themeColor="text1"/>
              <w:right w:val="none" w:sz="12" w:space="0" w:color="000000" w:themeColor="text1"/>
            </w:tcBorders>
            <w:tcMar>
              <w:left w:w="90" w:type="dxa"/>
              <w:right w:w="90" w:type="dxa"/>
            </w:tcMar>
          </w:tcPr>
          <w:p w14:paraId="5CC415A8" w14:textId="687A7316" w:rsidR="2EDD0A5E" w:rsidRDefault="2EDD0A5E" w:rsidP="2EDD0A5E">
            <w:pPr>
              <w:rPr>
                <w:rFonts w:eastAsia="Arial"/>
              </w:rPr>
            </w:pPr>
            <w:r w:rsidRPr="07D404BE">
              <w:rPr>
                <w:rFonts w:eastAsia="Arial"/>
                <w:lang w:val="en-US"/>
              </w:rPr>
              <w:t>FGF2</w:t>
            </w:r>
          </w:p>
        </w:tc>
        <w:tc>
          <w:tcPr>
            <w:tcW w:w="2010" w:type="dxa"/>
            <w:tcBorders>
              <w:top w:val="single" w:sz="12" w:space="0" w:color="000000" w:themeColor="text1"/>
              <w:left w:val="none" w:sz="12" w:space="0" w:color="000000" w:themeColor="text1"/>
              <w:bottom w:val="none" w:sz="12" w:space="0" w:color="000000" w:themeColor="text1"/>
              <w:right w:val="none" w:sz="12" w:space="0" w:color="000000" w:themeColor="text1"/>
            </w:tcBorders>
            <w:tcMar>
              <w:left w:w="90" w:type="dxa"/>
              <w:right w:w="90" w:type="dxa"/>
            </w:tcMar>
          </w:tcPr>
          <w:p w14:paraId="3D880BB0" w14:textId="52ED421B" w:rsidR="2EDD0A5E" w:rsidRDefault="2EDD0A5E" w:rsidP="2EDD0A5E">
            <w:pPr>
              <w:rPr>
                <w:rFonts w:eastAsia="Arial"/>
              </w:rPr>
            </w:pPr>
            <w:r w:rsidRPr="07D404BE">
              <w:rPr>
                <w:rFonts w:eastAsia="Arial"/>
                <w:lang w:val="en-US"/>
              </w:rPr>
              <w:t>397643 – Pig 2247 - Human</w:t>
            </w:r>
          </w:p>
        </w:tc>
        <w:tc>
          <w:tcPr>
            <w:tcW w:w="1725" w:type="dxa"/>
            <w:tcBorders>
              <w:top w:val="single" w:sz="12" w:space="0" w:color="000000" w:themeColor="text1"/>
              <w:left w:val="none" w:sz="12" w:space="0" w:color="000000" w:themeColor="text1"/>
              <w:bottom w:val="none" w:sz="12" w:space="0" w:color="000000" w:themeColor="text1"/>
              <w:right w:val="none" w:sz="12" w:space="0" w:color="000000" w:themeColor="text1"/>
            </w:tcBorders>
            <w:tcMar>
              <w:left w:w="90" w:type="dxa"/>
              <w:right w:w="90" w:type="dxa"/>
            </w:tcMar>
          </w:tcPr>
          <w:p w14:paraId="639255EA" w14:textId="5B9D3907" w:rsidR="2EDD0A5E" w:rsidRDefault="2EDD0A5E" w:rsidP="2EDD0A5E">
            <w:pPr>
              <w:rPr>
                <w:rFonts w:eastAsia="Arial"/>
              </w:rPr>
            </w:pPr>
            <w:r w:rsidRPr="07D404BE">
              <w:rPr>
                <w:rFonts w:eastAsia="Arial"/>
                <w:lang w:val="en-US"/>
              </w:rPr>
              <w:t>70</w:t>
            </w:r>
          </w:p>
        </w:tc>
        <w:tc>
          <w:tcPr>
            <w:tcW w:w="1785" w:type="dxa"/>
            <w:tcBorders>
              <w:top w:val="single" w:sz="12" w:space="0" w:color="000000" w:themeColor="text1"/>
              <w:left w:val="none" w:sz="12" w:space="0" w:color="000000" w:themeColor="text1"/>
              <w:bottom w:val="none" w:sz="12" w:space="0" w:color="000000" w:themeColor="text1"/>
              <w:right w:val="none" w:sz="12" w:space="0" w:color="000000" w:themeColor="text1"/>
            </w:tcBorders>
            <w:tcMar>
              <w:left w:w="90" w:type="dxa"/>
              <w:right w:w="90" w:type="dxa"/>
            </w:tcMar>
          </w:tcPr>
          <w:p w14:paraId="696356B7" w14:textId="439D5B95" w:rsidR="2EDD0A5E" w:rsidRDefault="2EDD0A5E" w:rsidP="2EDD0A5E">
            <w:pPr>
              <w:rPr>
                <w:rFonts w:eastAsia="Arial"/>
              </w:rPr>
            </w:pPr>
            <w:r w:rsidRPr="07D404BE">
              <w:rPr>
                <w:rFonts w:eastAsia="Arial"/>
                <w:lang w:val="en-US"/>
              </w:rPr>
              <w:t>70</w:t>
            </w:r>
          </w:p>
        </w:tc>
        <w:tc>
          <w:tcPr>
            <w:tcW w:w="2010" w:type="dxa"/>
            <w:tcBorders>
              <w:top w:val="single" w:sz="12" w:space="0" w:color="000000" w:themeColor="text1"/>
              <w:left w:val="none" w:sz="12" w:space="0" w:color="000000" w:themeColor="text1"/>
              <w:bottom w:val="none" w:sz="12" w:space="0" w:color="000000" w:themeColor="text1"/>
              <w:right w:val="none" w:sz="12" w:space="0" w:color="000000" w:themeColor="text1"/>
            </w:tcBorders>
            <w:tcMar>
              <w:left w:w="90" w:type="dxa"/>
              <w:right w:w="90" w:type="dxa"/>
            </w:tcMar>
          </w:tcPr>
          <w:p w14:paraId="51DDCFB3" w14:textId="51ACA825" w:rsidR="2EDD0A5E" w:rsidRDefault="2EDD0A5E" w:rsidP="2EDD0A5E">
            <w:pPr>
              <w:rPr>
                <w:rFonts w:eastAsia="Arial"/>
              </w:rPr>
            </w:pPr>
            <w:r w:rsidRPr="07D404BE">
              <w:rPr>
                <w:rFonts w:eastAsia="Arial"/>
                <w:lang w:val="en-US"/>
              </w:rPr>
              <w:t>Does not have a signal peptide</w:t>
            </w:r>
          </w:p>
        </w:tc>
        <w:tc>
          <w:tcPr>
            <w:tcW w:w="1965" w:type="dxa"/>
            <w:tcBorders>
              <w:top w:val="single" w:sz="12" w:space="0" w:color="000000" w:themeColor="text1"/>
              <w:left w:val="none" w:sz="12" w:space="0" w:color="000000" w:themeColor="text1"/>
              <w:bottom w:val="none" w:sz="12" w:space="0" w:color="000000" w:themeColor="text1"/>
              <w:right w:val="none" w:sz="6" w:space="0" w:color="000000" w:themeColor="text1"/>
            </w:tcBorders>
            <w:tcMar>
              <w:left w:w="90" w:type="dxa"/>
              <w:right w:w="90" w:type="dxa"/>
            </w:tcMar>
          </w:tcPr>
          <w:p w14:paraId="6A26A3F9" w14:textId="372F7AB5" w:rsidR="2EDD0A5E" w:rsidRDefault="2EDD0A5E" w:rsidP="2EDD0A5E">
            <w:pPr>
              <w:rPr>
                <w:rFonts w:eastAsia="Arial"/>
              </w:rPr>
            </w:pPr>
            <w:r w:rsidRPr="07D404BE">
              <w:rPr>
                <w:rFonts w:eastAsia="Arial"/>
                <w:lang w:val="en-US"/>
              </w:rPr>
              <w:t>Yet to be discovered</w:t>
            </w:r>
          </w:p>
        </w:tc>
      </w:tr>
    </w:tbl>
    <w:p w14:paraId="015BCE0D" w14:textId="4C09C556" w:rsidR="007416D2" w:rsidRDefault="007416D2" w:rsidP="2EDD0A5E">
      <w:pPr>
        <w:jc w:val="left"/>
        <w:rPr>
          <w:rFonts w:ascii="Calibri" w:eastAsia="Calibri" w:hAnsi="Calibri" w:cs="Calibri"/>
          <w:color w:val="000000" w:themeColor="text1"/>
          <w:lang w:val="en-US"/>
        </w:rPr>
      </w:pPr>
    </w:p>
    <w:p w14:paraId="5368CF2C" w14:textId="77777777" w:rsidR="007416D2" w:rsidRDefault="007416D2" w:rsidP="0095462F">
      <w:pPr>
        <w:sectPr w:rsidR="007416D2" w:rsidSect="005F7273">
          <w:pgSz w:w="16838" w:h="11906" w:orient="landscape"/>
          <w:pgMar w:top="1440" w:right="1440" w:bottom="1440" w:left="1440" w:header="720" w:footer="720" w:gutter="0"/>
          <w:cols w:space="720"/>
          <w:docGrid w:linePitch="360"/>
        </w:sectPr>
      </w:pPr>
    </w:p>
    <w:p w14:paraId="5FA7AB6F" w14:textId="570C9CCF" w:rsidR="00F04BF8" w:rsidRPr="0095462F" w:rsidRDefault="00F04BF8" w:rsidP="0095462F"/>
    <w:sectPr w:rsidR="00F04BF8" w:rsidRPr="0095462F">
      <w:pgSz w:w="11906" w:h="168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Molen, Arlo van der" w:date="2025-10-23T16:00:00Z" w:initials="AM">
    <w:p w14:paraId="4F464689" w14:textId="77777777" w:rsidR="00FD73FE" w:rsidRDefault="00FD73FE" w:rsidP="00FD73FE">
      <w:pPr>
        <w:pStyle w:val="CommentText"/>
        <w:jc w:val="left"/>
      </w:pPr>
      <w:r>
        <w:rPr>
          <w:rStyle w:val="CommentReference"/>
        </w:rPr>
        <w:annotationRef/>
      </w:r>
      <w:r>
        <w:rPr>
          <w:lang w:val="nl-NL"/>
        </w:rPr>
        <w:t>I dont like this part very much, maybe try to rewrite it in a way where you begin with a broad problem statement (meat consumption is rising and meat is unsustainable), the solution: cultivated meat. And then the following problems that cultivated meat has. After this you explain that in this report an approach is made to tackle these issues and make a conceptual bioprocess to produce the euivalent of 5% of the dutch total meat consumption (5000) tons.</w:t>
      </w:r>
    </w:p>
  </w:comment>
  <w:comment w:id="6" w:author="Aerts, Lisa" w:date="2025-10-24T12:25:00Z" w:initials="LA">
    <w:p w14:paraId="4CACB340" w14:textId="77777777" w:rsidR="001947C6" w:rsidRDefault="001947C6" w:rsidP="001947C6">
      <w:pPr>
        <w:pStyle w:val="CommentText"/>
        <w:jc w:val="left"/>
      </w:pPr>
      <w:r>
        <w:rPr>
          <w:rStyle w:val="CommentReference"/>
        </w:rPr>
        <w:annotationRef/>
      </w:r>
      <w:r>
        <w:t>Put in source list</w:t>
      </w:r>
    </w:p>
  </w:comment>
  <w:comment w:id="7" w:author="Aerts, Lisa" w:date="2025-10-24T12:22:00Z" w:initials="LA">
    <w:p w14:paraId="456A23C8" w14:textId="77777777" w:rsidR="00161108" w:rsidRDefault="00161108" w:rsidP="00161108">
      <w:pPr>
        <w:pStyle w:val="CommentText"/>
        <w:jc w:val="left"/>
      </w:pPr>
      <w:r>
        <w:rPr>
          <w:rStyle w:val="CommentReference"/>
        </w:rPr>
        <w:annotationRef/>
      </w:r>
      <w:r>
        <w:t>Source in source list</w:t>
      </w:r>
    </w:p>
  </w:comment>
  <w:comment w:id="9" w:author="Molen, Arlo van der" w:date="2025-10-21T10:40:00Z" w:initials="AM">
    <w:p w14:paraId="425AF0B3" w14:textId="77777777" w:rsidR="004C182A" w:rsidRPr="00150CCB" w:rsidRDefault="004C182A" w:rsidP="004C182A">
      <w:pPr>
        <w:pStyle w:val="CommentText"/>
      </w:pPr>
      <w:r w:rsidRPr="00150CCB">
        <w:rPr>
          <w:rStyle w:val="CommentReference"/>
        </w:rPr>
        <w:annotationRef/>
      </w:r>
      <w:r w:rsidRPr="00150CCB">
        <w:t>We should add a part about what our final product is and who we are selling it to for what purpose.</w:t>
      </w:r>
    </w:p>
  </w:comment>
  <w:comment w:id="10" w:author="Park, Dom" w:date="2025-10-21T16:43:00Z" w:initials="PD">
    <w:p w14:paraId="35D0C9FC" w14:textId="77777777" w:rsidR="004C182A" w:rsidRPr="00150CCB" w:rsidRDefault="004C182A" w:rsidP="004C182A">
      <w:pPr>
        <w:pStyle w:val="CommentText"/>
      </w:pPr>
      <w:r w:rsidRPr="00150CCB">
        <w:rPr>
          <w:rStyle w:val="CommentReference"/>
        </w:rPr>
        <w:annotationRef/>
      </w:r>
      <w:r w:rsidRPr="00150CCB">
        <w:t>thanks for feedback, now its added now</w:t>
      </w:r>
    </w:p>
  </w:comment>
  <w:comment w:id="8" w:author="Laat, Dirk de" w:date="2025-10-24T09:28:00Z" w:initials="DL">
    <w:p w14:paraId="25E1A2EA" w14:textId="77777777" w:rsidR="004C182A" w:rsidRDefault="004C182A" w:rsidP="004C182A">
      <w:pPr>
        <w:pStyle w:val="CommentText"/>
        <w:jc w:val="left"/>
      </w:pPr>
      <w:r>
        <w:rPr>
          <w:rStyle w:val="CommentReference"/>
        </w:rPr>
        <w:annotationRef/>
      </w:r>
      <w:r>
        <w:rPr>
          <w:lang w:val="nl-NL"/>
        </w:rPr>
        <w:t>I think that this can be written in a more straight forward way.</w:t>
      </w:r>
    </w:p>
  </w:comment>
  <w:comment w:id="12" w:author="Molen, Arlo van der" w:date="2025-10-23T16:01:00Z" w:initials="AM">
    <w:p w14:paraId="4620623C" w14:textId="77777777" w:rsidR="00B701B8" w:rsidRDefault="00B701B8" w:rsidP="00B701B8">
      <w:pPr>
        <w:pStyle w:val="CommentText"/>
        <w:jc w:val="left"/>
      </w:pPr>
      <w:r>
        <w:rPr>
          <w:rStyle w:val="CommentReference"/>
        </w:rPr>
        <w:annotationRef/>
      </w:r>
      <w:r>
        <w:rPr>
          <w:lang w:val="nl-NL"/>
        </w:rPr>
        <w:t>Is the project bigfat, or are we bigfat?</w:t>
      </w:r>
    </w:p>
  </w:comment>
  <w:comment w:id="13" w:author="Lakkavalli Subbarao, Siddharth" w:date="2025-10-23T22:26:00Z" w:initials="LS">
    <w:p w14:paraId="4D8EEC29" w14:textId="7B4A2AF2" w:rsidR="007A554A" w:rsidRDefault="007A554A">
      <w:pPr>
        <w:pStyle w:val="CommentText"/>
      </w:pPr>
      <w:r>
        <w:rPr>
          <w:rStyle w:val="CommentReference"/>
        </w:rPr>
        <w:annotationRef/>
      </w:r>
      <w:r w:rsidRPr="101435B6">
        <w:t>Im confused with this as well, but i think we are bigfat right?</w:t>
      </w:r>
    </w:p>
  </w:comment>
  <w:comment w:id="14" w:author="Park, Dom" w:date="2025-10-23T23:28:00Z" w:initials="PD">
    <w:p w14:paraId="5812AA6E" w14:textId="50E85F1B" w:rsidR="00FB4AFB" w:rsidRDefault="00FB4AFB">
      <w:pPr>
        <w:pStyle w:val="CommentText"/>
      </w:pPr>
      <w:r>
        <w:rPr>
          <w:rStyle w:val="CommentReference"/>
        </w:rPr>
        <w:annotationRef/>
      </w:r>
      <w:r w:rsidRPr="64B51247">
        <w:t>I think we should clarify on this, personally this project BigFat also sounds nice and we can keep it this way consistently in the report</w:t>
      </w:r>
    </w:p>
  </w:comment>
  <w:comment w:id="15" w:author="Laat, Dirk de" w:date="2025-10-24T09:19:00Z" w:initials="DL">
    <w:p w14:paraId="75A36E2A" w14:textId="77777777" w:rsidR="00B7487D" w:rsidRDefault="00B7487D" w:rsidP="00B7487D">
      <w:pPr>
        <w:pStyle w:val="CommentText"/>
        <w:jc w:val="left"/>
      </w:pPr>
      <w:r>
        <w:rPr>
          <w:rStyle w:val="CommentReference"/>
        </w:rPr>
        <w:annotationRef/>
      </w:r>
      <w:r>
        <w:rPr>
          <w:lang w:val="nl-NL"/>
        </w:rPr>
        <w:t>How relevant is it to mention that we the project BigFat?</w:t>
      </w:r>
    </w:p>
  </w:comment>
  <w:comment w:id="16" w:author="Molen, Arlo van der" w:date="2025-10-23T16:02:00Z" w:initials="AM">
    <w:p w14:paraId="1A6B0ECD" w14:textId="77777777" w:rsidR="00590BB9" w:rsidRDefault="00590BB9" w:rsidP="00590BB9">
      <w:pPr>
        <w:pStyle w:val="CommentText"/>
        <w:jc w:val="left"/>
      </w:pPr>
      <w:r>
        <w:rPr>
          <w:rStyle w:val="CommentReference"/>
        </w:rPr>
        <w:annotationRef/>
      </w:r>
      <w:r>
        <w:rPr>
          <w:lang w:val="nl-NL"/>
        </w:rPr>
        <w:t>Maybe shortly expain why we choose pigs (just some of the main reasons, like most consumed meat in the netherlands</w:t>
      </w:r>
    </w:p>
  </w:comment>
  <w:comment w:id="17" w:author="Park, Dom" w:date="2025-10-23T23:28:00Z" w:initials="PD">
    <w:p w14:paraId="61FDA556" w14:textId="28F8E8E5" w:rsidR="006E70B3" w:rsidRDefault="006E70B3">
      <w:pPr>
        <w:pStyle w:val="CommentText"/>
      </w:pPr>
      <w:r>
        <w:rPr>
          <w:rStyle w:val="CommentReference"/>
        </w:rPr>
        <w:annotationRef/>
      </w:r>
      <w:r w:rsidRPr="3C1A5FBC">
        <w:t>yea i think this would be a nice addition</w:t>
      </w:r>
    </w:p>
  </w:comment>
  <w:comment w:id="18" w:author="Aerts, Lisa" w:date="2025-10-24T09:22:00Z" w:initials="LA">
    <w:p w14:paraId="14ED23B0" w14:textId="77777777" w:rsidR="00A40F8A" w:rsidRDefault="00A40F8A" w:rsidP="00A40F8A">
      <w:pPr>
        <w:pStyle w:val="CommentText"/>
        <w:jc w:val="left"/>
      </w:pPr>
      <w:r>
        <w:rPr>
          <w:rStyle w:val="CommentReference"/>
        </w:rPr>
        <w:annotationRef/>
      </w:r>
      <w:r>
        <w:t>Written in proposal why, I will take it there</w:t>
      </w:r>
    </w:p>
  </w:comment>
  <w:comment w:id="19" w:author="Aerts, Lisa" w:date="2025-10-24T09:21:00Z" w:initials="LA">
    <w:p w14:paraId="30F1A99F" w14:textId="77777777" w:rsidR="00CE5334" w:rsidRDefault="00CE5334" w:rsidP="008C78F4">
      <w:pPr>
        <w:pStyle w:val="CommentText"/>
        <w:jc w:val="left"/>
      </w:pPr>
      <w:r>
        <w:rPr>
          <w:rStyle w:val="CommentReference"/>
        </w:rPr>
        <w:annotationRef/>
      </w:r>
      <w:r>
        <w:t>Partially mature</w:t>
      </w:r>
    </w:p>
  </w:comment>
  <w:comment w:id="20" w:author="Aerts, Lisa" w:date="2025-10-22T20:51:00Z" w:initials="LA">
    <w:p w14:paraId="38075DDB" w14:textId="77777777" w:rsidR="00D57C45" w:rsidRDefault="00D57C45" w:rsidP="00D57C45">
      <w:pPr>
        <w:pStyle w:val="CommentText"/>
        <w:jc w:val="left"/>
      </w:pPr>
      <w:r>
        <w:rPr>
          <w:rStyle w:val="CommentReference"/>
        </w:rPr>
        <w:annotationRef/>
      </w:r>
      <w:r>
        <w:t>Here it’d be good to mention superpro model as well</w:t>
      </w:r>
    </w:p>
  </w:comment>
  <w:comment w:id="22" w:author="Aerts, Lisa" w:date="2025-10-22T20:52:00Z" w:initials="LA">
    <w:p w14:paraId="4179B426" w14:textId="77777777" w:rsidR="00D57C45" w:rsidRDefault="00D57C45" w:rsidP="00D57C45">
      <w:pPr>
        <w:pStyle w:val="CommentText"/>
        <w:jc w:val="left"/>
      </w:pPr>
      <w:r>
        <w:rPr>
          <w:rStyle w:val="CommentReference"/>
        </w:rPr>
        <w:annotationRef/>
      </w:r>
      <w:r>
        <w:t>Overall very good intro!!!</w:t>
      </w:r>
    </w:p>
  </w:comment>
  <w:comment w:id="21" w:author="Aerts, Lisa" w:date="2025-10-24T09:28:00Z" w:initials="LA">
    <w:p w14:paraId="4F6C74D0" w14:textId="77777777" w:rsidR="0015742C" w:rsidRDefault="0015742C" w:rsidP="0015742C">
      <w:pPr>
        <w:pStyle w:val="CommentText"/>
        <w:jc w:val="left"/>
      </w:pPr>
      <w:r>
        <w:rPr>
          <w:rStyle w:val="CommentReference"/>
        </w:rPr>
        <w:annotationRef/>
      </w:r>
      <w:r>
        <w:t>Add small part that we follow eu reg</w:t>
      </w:r>
    </w:p>
  </w:comment>
  <w:comment w:id="29" w:author="Park, Dom" w:date="2025-10-23T23:32:00Z" w:initials="PD">
    <w:p w14:paraId="7102ACDD" w14:textId="326C26E5" w:rsidR="00B97119" w:rsidRDefault="00B97119">
      <w:pPr>
        <w:pStyle w:val="CommentText"/>
      </w:pPr>
      <w:r>
        <w:rPr>
          <w:rStyle w:val="CommentReference"/>
        </w:rPr>
        <w:annotationRef/>
      </w:r>
      <w:r w:rsidRPr="59742E22">
        <w:t>i think here it would be nice to include the diagram that was used in the presentation for the visuals</w:t>
      </w:r>
    </w:p>
    <w:p w14:paraId="478B25B4" w14:textId="77F31628" w:rsidR="00B97119" w:rsidRDefault="00B97119">
      <w:pPr>
        <w:pStyle w:val="CommentText"/>
      </w:pPr>
    </w:p>
  </w:comment>
  <w:comment w:id="30" w:author="Aerts, Lisa" w:date="2025-10-24T09:35:00Z" w:initials="LA">
    <w:p w14:paraId="777F70B5" w14:textId="77777777" w:rsidR="00EE38CD" w:rsidRDefault="00EE38CD" w:rsidP="00EE38CD">
      <w:pPr>
        <w:pStyle w:val="CommentText"/>
        <w:jc w:val="left"/>
      </w:pPr>
      <w:r>
        <w:rPr>
          <w:rStyle w:val="CommentReference"/>
        </w:rPr>
        <w:annotationRef/>
      </w:r>
      <w:r>
        <w:t>Agreed</w:t>
      </w:r>
    </w:p>
  </w:comment>
  <w:comment w:id="31" w:author="Lakkavalli Subbarao, Siddharth" w:date="1900-01-01T00:00:00Z" w:initials="LS">
    <w:p w14:paraId="4A75B457" w14:textId="3AE2A48E" w:rsidR="00F97992" w:rsidRDefault="00F97992">
      <w:pPr>
        <w:pStyle w:val="CommentText"/>
      </w:pPr>
      <w:r>
        <w:rPr>
          <w:rStyle w:val="CommentReference"/>
        </w:rPr>
        <w:annotationRef/>
      </w:r>
      <w:r w:rsidRPr="2E334CC3">
        <w:t>I dont know if matters but, do we need to somehow show how much the price of creating a cell line requires?</w:t>
      </w:r>
    </w:p>
  </w:comment>
  <w:comment w:id="32" w:author="Petraki, Maria" w:date="2025-10-24T07:53:00Z" w:initials="MP">
    <w:p w14:paraId="544EE227" w14:textId="77777777" w:rsidR="004E36E3" w:rsidRDefault="004E36E3" w:rsidP="004E36E3">
      <w:pPr>
        <w:pStyle w:val="CommentText"/>
        <w:jc w:val="left"/>
      </w:pPr>
      <w:r>
        <w:rPr>
          <w:rStyle w:val="CommentReference"/>
        </w:rPr>
        <w:annotationRef/>
      </w:r>
      <w:r>
        <w:t>Yes it is in the oper. Costs briefly</w:t>
      </w:r>
    </w:p>
  </w:comment>
  <w:comment w:id="33" w:author="Lakkavalli Subbarao, Siddharth" w:date="2025-10-24T09:21:00Z" w:initials="LS">
    <w:p w14:paraId="565BE4F6" w14:textId="6CB4D1BA" w:rsidR="00A61D1F" w:rsidRDefault="00A61D1F">
      <w:pPr>
        <w:pStyle w:val="CommentText"/>
      </w:pPr>
      <w:r>
        <w:rPr>
          <w:rStyle w:val="CommentReference"/>
        </w:rPr>
        <w:annotationRef/>
      </w:r>
      <w:r w:rsidRPr="493BB44D">
        <w:t>Was that cost to buy the cell line or to create the cell line?</w:t>
      </w:r>
    </w:p>
  </w:comment>
  <w:comment w:id="35" w:author="Aerts, Lisa" w:date="2025-10-24T09:38:00Z" w:initials="LA">
    <w:p w14:paraId="2F64A556" w14:textId="77777777" w:rsidR="0063667E" w:rsidRDefault="0063667E" w:rsidP="0063667E">
      <w:pPr>
        <w:pStyle w:val="CommentText"/>
        <w:jc w:val="left"/>
      </w:pPr>
      <w:r>
        <w:rPr>
          <w:rStyle w:val="CommentReference"/>
        </w:rPr>
        <w:annotationRef/>
      </w:r>
      <w:r>
        <w:t>Add some subheadings and maybe visuals to clarify this tekst a bit. Its well written and all relevant info, but just very wordy</w:t>
      </w:r>
    </w:p>
  </w:comment>
  <w:comment w:id="36" w:author="Aerts, Lisa" w:date="2025-10-24T09:42:00Z" w:initials="LA">
    <w:p w14:paraId="7370F864" w14:textId="77777777" w:rsidR="001516F2" w:rsidRDefault="00DE5086" w:rsidP="001516F2">
      <w:pPr>
        <w:pStyle w:val="CommentText"/>
        <w:jc w:val="left"/>
      </w:pPr>
      <w:r>
        <w:rPr>
          <w:rStyle w:val="CommentReference"/>
        </w:rPr>
        <w:annotationRef/>
      </w:r>
      <w:r w:rsidR="001516F2">
        <w:t>ADSC and immortalised in words when talking about specifics. Someone check this in document pls ❤️</w:t>
      </w:r>
    </w:p>
  </w:comment>
  <w:comment w:id="42" w:author="Park, Dom" w:date="2025-10-22T23:43:00Z" w:initials="PD">
    <w:p w14:paraId="75ED83E1" w14:textId="572E228C" w:rsidR="00ED4C9D" w:rsidRDefault="00ED4C9D">
      <w:pPr>
        <w:pStyle w:val="CommentText"/>
      </w:pPr>
      <w:r>
        <w:rPr>
          <w:rStyle w:val="CommentReference"/>
        </w:rPr>
        <w:annotationRef/>
      </w:r>
      <w:r w:rsidRPr="2C4E7B35">
        <w:t>?</w:t>
      </w:r>
    </w:p>
  </w:comment>
  <w:comment w:id="43" w:author="Lakkavalli Subbarao, Siddharth" w:date="2025-10-23T10:10:00Z" w:initials="LS">
    <w:p w14:paraId="7305BE39" w14:textId="40304BF7" w:rsidR="00E2340A" w:rsidRDefault="00E2340A">
      <w:pPr>
        <w:pStyle w:val="CommentText"/>
      </w:pPr>
      <w:r>
        <w:rPr>
          <w:rStyle w:val="CommentReference"/>
        </w:rPr>
        <w:annotationRef/>
      </w:r>
      <w:r w:rsidRPr="0847C80D">
        <w:t>Its a patent reference i believe</w:t>
      </w:r>
    </w:p>
  </w:comment>
  <w:comment w:id="45" w:author="Molen, Arlo van der" w:date="2025-10-23T16:14:00Z" w:initials="AM">
    <w:p w14:paraId="31242CF3" w14:textId="77777777" w:rsidR="003D2059" w:rsidRDefault="003D2059" w:rsidP="003D2059">
      <w:pPr>
        <w:pStyle w:val="CommentText"/>
        <w:jc w:val="left"/>
      </w:pPr>
      <w:r>
        <w:rPr>
          <w:rStyle w:val="CommentReference"/>
        </w:rPr>
        <w:annotationRef/>
      </w:r>
      <w:r>
        <w:rPr>
          <w:lang w:val="nl-NL"/>
        </w:rPr>
        <w:t>Add a part explaining that it must be tested on pilot scale for visosity (METHYLCELLULOSE)and solubility of oleic acid</w:t>
      </w:r>
    </w:p>
  </w:comment>
  <w:comment w:id="48" w:author="Park, Dom" w:date="2025-10-23T23:43:00Z" w:initials="PD">
    <w:p w14:paraId="7A8DE8D6" w14:textId="2DF4A033" w:rsidR="00107345" w:rsidRDefault="00107345">
      <w:pPr>
        <w:pStyle w:val="CommentText"/>
      </w:pPr>
      <w:r>
        <w:rPr>
          <w:rStyle w:val="CommentReference"/>
        </w:rPr>
        <w:annotationRef/>
      </w:r>
      <w:r w:rsidRPr="546AE052">
        <w:t>i think here a visual aspect of the scale up would be nice, i feel like our report contains too much writings in general with lack of visuals</w:t>
      </w:r>
    </w:p>
  </w:comment>
  <w:comment w:id="51" w:author="Laat, Dirk de" w:date="2025-10-23T00:27:00Z" w:initials="DL">
    <w:p w14:paraId="12DC2493" w14:textId="3B07EA3D" w:rsidR="00165469" w:rsidRDefault="00165469" w:rsidP="00165469">
      <w:pPr>
        <w:pStyle w:val="CommentText"/>
        <w:jc w:val="left"/>
      </w:pPr>
      <w:r>
        <w:rPr>
          <w:rStyle w:val="CommentReference"/>
        </w:rPr>
        <w:annotationRef/>
      </w:r>
      <w:r w:rsidRPr="002310D8">
        <w:t>If you select ”heading 2”,  the font is changed. Is this a problem?</w:t>
      </w:r>
    </w:p>
  </w:comment>
  <w:comment w:id="52" w:author="Laat, Dirk de" w:date="2025-10-16T22:06:00Z" w:initials="DL">
    <w:p w14:paraId="65D1E53E" w14:textId="5D96ED6E" w:rsidR="004847CE" w:rsidRPr="002310D8" w:rsidRDefault="004847CE" w:rsidP="000F6F0C">
      <w:pPr>
        <w:pStyle w:val="CommentText"/>
      </w:pPr>
      <w:r w:rsidRPr="002310D8">
        <w:rPr>
          <w:rStyle w:val="CommentReference"/>
        </w:rPr>
        <w:annotationRef/>
      </w:r>
      <w:r w:rsidRPr="002310D8">
        <w:t xml:space="preserve">Boyd Biomedical. (2018, June 21). </w:t>
      </w:r>
      <w:r w:rsidRPr="002310D8">
        <w:rPr>
          <w:i/>
          <w:iCs/>
        </w:rPr>
        <w:t>The rise of single-use bioreactors: Why make the switch?</w:t>
      </w:r>
      <w:r w:rsidRPr="002310D8">
        <w:t xml:space="preserve"> Boyd Biomedical. </w:t>
      </w:r>
      <w:hyperlink r:id="rId1" w:history="1">
        <w:r w:rsidRPr="002310D8">
          <w:rPr>
            <w:rStyle w:val="Hyperlink"/>
          </w:rPr>
          <w:t>https://boydbiomedical.com/knowledge-center/articles/the-rise-of-single-use-bioreactors-why-make-the-switch</w:t>
        </w:r>
      </w:hyperlink>
      <w:r w:rsidRPr="002310D8">
        <w:t xml:space="preserve"> </w:t>
      </w:r>
    </w:p>
  </w:comment>
  <w:comment w:id="53" w:author="Laat, Dirk de" w:date="2025-10-16T22:09:00Z" w:initials="DL">
    <w:p w14:paraId="54A92FA5" w14:textId="77777777" w:rsidR="00653BBF" w:rsidRPr="002310D8" w:rsidRDefault="00653BBF" w:rsidP="000F6F0C">
      <w:pPr>
        <w:pStyle w:val="CommentText"/>
      </w:pPr>
      <w:r w:rsidRPr="002310D8">
        <w:rPr>
          <w:rStyle w:val="CommentReference"/>
        </w:rPr>
        <w:annotationRef/>
      </w:r>
      <w:r w:rsidRPr="002310D8">
        <w:t xml:space="preserve">Pristine Clean Bags. (n.d.). </w:t>
      </w:r>
      <w:r w:rsidRPr="002310D8">
        <w:rPr>
          <w:i/>
          <w:iCs/>
        </w:rPr>
        <w:t>Single-use technology guide.</w:t>
      </w:r>
      <w:r w:rsidRPr="002310D8">
        <w:t xml:space="preserve"> Pristine Clean Bags. </w:t>
      </w:r>
      <w:hyperlink r:id="rId2" w:history="1">
        <w:r w:rsidRPr="002310D8">
          <w:rPr>
            <w:rStyle w:val="Hyperlink"/>
          </w:rPr>
          <w:t>https://www.pristinecleanbags.com/single-use-technology-guide/</w:t>
        </w:r>
      </w:hyperlink>
    </w:p>
  </w:comment>
  <w:comment w:id="54" w:author="Lakkavalli Subbarao, Siddharth" w:date="2025-10-23T22:43:00Z" w:initials="LS">
    <w:p w14:paraId="5B34E790" w14:textId="36A1628D" w:rsidR="009A5106" w:rsidRDefault="009A5106">
      <w:pPr>
        <w:pStyle w:val="CommentText"/>
      </w:pPr>
      <w:r>
        <w:rPr>
          <w:rStyle w:val="CommentReference"/>
        </w:rPr>
        <w:annotationRef/>
      </w:r>
      <w:r w:rsidRPr="5E7F2FE7">
        <w:t>Maybe rewrite it to "They arrive in aseptic packaging" or something?, if i understand it correctly</w:t>
      </w:r>
    </w:p>
  </w:comment>
  <w:comment w:id="55" w:author="Park, Dom" w:date="2025-10-23T23:39:00Z" w:initials="PD">
    <w:p w14:paraId="7CCE472B" w14:textId="52242342" w:rsidR="00CE7334" w:rsidRDefault="00CE7334">
      <w:pPr>
        <w:pStyle w:val="CommentText"/>
      </w:pPr>
      <w:r>
        <w:rPr>
          <w:rStyle w:val="CommentReference"/>
        </w:rPr>
        <w:annotationRef/>
      </w:r>
      <w:r w:rsidRPr="387A5E67">
        <w:t>i agree, arrive sounds a big off, we can say it comes already sterilised when purchased or how sid put it</w:t>
      </w:r>
    </w:p>
  </w:comment>
  <w:comment w:id="56" w:author="Laat, Dirk de" w:date="2025-10-16T22:14:00Z" w:initials="DL">
    <w:p w14:paraId="4BDECE30" w14:textId="77777777" w:rsidR="00C9782B" w:rsidRPr="002310D8" w:rsidRDefault="00C9782B" w:rsidP="000F6F0C">
      <w:pPr>
        <w:pStyle w:val="CommentText"/>
      </w:pPr>
      <w:r w:rsidRPr="002310D8">
        <w:rPr>
          <w:rStyle w:val="CommentReference"/>
        </w:rPr>
        <w:annotationRef/>
      </w:r>
      <w:r w:rsidRPr="002310D8">
        <w:t xml:space="preserve">Bioterms. (2023, February 19). </w:t>
      </w:r>
      <w:r w:rsidRPr="002310D8">
        <w:rPr>
          <w:i/>
          <w:iCs/>
        </w:rPr>
        <w:t>Cost comparison between stainless steel and single-use bioreactors.</w:t>
      </w:r>
      <w:r w:rsidRPr="002310D8">
        <w:t xml:space="preserve"> Bioterms. </w:t>
      </w:r>
      <w:hyperlink r:id="rId3" w:history="1">
        <w:r w:rsidRPr="002310D8">
          <w:rPr>
            <w:rStyle w:val="Hyperlink"/>
          </w:rPr>
          <w:t>https://bioterms.net/index.php/2023/02/19/cost-comparison-between-stainless-steel-and-single-use-bioreactors/</w:t>
        </w:r>
      </w:hyperlink>
    </w:p>
  </w:comment>
  <w:comment w:id="65" w:author="Petraki, Maria" w:date="2025-10-17T14:40:00Z" w:initials="PM">
    <w:p w14:paraId="4FEAE97C" w14:textId="77777777" w:rsidR="00EB26B8" w:rsidRPr="002310D8" w:rsidRDefault="00EB26B8">
      <w:pPr>
        <w:pStyle w:val="CommentText"/>
      </w:pPr>
      <w:r w:rsidRPr="002310D8">
        <w:rPr>
          <w:rStyle w:val="CommentReference"/>
        </w:rPr>
        <w:annotationRef/>
      </w:r>
      <w:r w:rsidRPr="002310D8">
        <w:t>I personally prefer my way of writing this paragraph. SInce now you put CIP and SIP between the advantages of single use and stainles steel and it doesnt make sense to me</w:t>
      </w:r>
    </w:p>
  </w:comment>
  <w:comment w:id="66" w:author="Petraki, Maria" w:date="2025-10-17T14:43:00Z" w:initials="PM">
    <w:p w14:paraId="020C2114" w14:textId="77777777" w:rsidR="00EB26B8" w:rsidRPr="002310D8" w:rsidRDefault="00EB26B8">
      <w:pPr>
        <w:pStyle w:val="CommentText"/>
      </w:pPr>
      <w:r w:rsidRPr="002310D8">
        <w:rPr>
          <w:rStyle w:val="CommentReference"/>
        </w:rPr>
        <w:annotationRef/>
      </w:r>
      <w:r w:rsidRPr="002310D8">
        <w:t>It is better to put CIP and SIP as a seperate paragraph after you say that you are going to choose stainles steel (in my opinion)</w:t>
      </w:r>
    </w:p>
  </w:comment>
  <w:comment w:id="67" w:author="Lakkavalli Subbarao, Siddharth" w:date="2025-10-17T17:16:00Z" w:initials="LS">
    <w:p w14:paraId="265DA661" w14:textId="77777777" w:rsidR="00EB26B8" w:rsidRPr="002310D8" w:rsidRDefault="00EB26B8">
      <w:pPr>
        <w:pStyle w:val="CommentText"/>
      </w:pPr>
      <w:r w:rsidRPr="002310D8">
        <w:rPr>
          <w:rStyle w:val="CommentReference"/>
        </w:rPr>
        <w:annotationRef/>
      </w:r>
      <w:r w:rsidRPr="002310D8">
        <w:t>I dont think CIP and SIP needs a seperate para, but I do understand maybe explaining in a line could be useful. But I prefer this para than the previous one.</w:t>
      </w:r>
    </w:p>
  </w:comment>
  <w:comment w:id="68" w:author="Petraki, Maria" w:date="2025-10-18T15:02:00Z" w:initials="PM">
    <w:p w14:paraId="71C48DDC" w14:textId="77777777" w:rsidR="00EB26B8" w:rsidRPr="002310D8" w:rsidRDefault="00EB26B8">
      <w:pPr>
        <w:pStyle w:val="CommentText"/>
      </w:pPr>
      <w:r w:rsidRPr="002310D8">
        <w:rPr>
          <w:rStyle w:val="CommentReference"/>
        </w:rPr>
        <w:annotationRef/>
      </w:r>
      <w:r w:rsidRPr="002310D8">
        <w:t>Yeah sure we can keep it 1 paragraph</w:t>
      </w:r>
    </w:p>
  </w:comment>
  <w:comment w:id="61" w:author="Petraki, Maria" w:date="2025-10-17T14:40:00Z" w:initials="PM">
    <w:p w14:paraId="257BE254" w14:textId="77777777" w:rsidR="00E104FD" w:rsidRPr="002310D8" w:rsidRDefault="00E104FD">
      <w:pPr>
        <w:pStyle w:val="CommentText"/>
      </w:pPr>
      <w:r w:rsidRPr="002310D8">
        <w:rPr>
          <w:rStyle w:val="CommentReference"/>
        </w:rPr>
        <w:annotationRef/>
      </w:r>
      <w:r w:rsidRPr="002310D8">
        <w:t>I personally prefer my way of writing this paragraph. SInce now you put CIP and SIP between the advantages of single use and stainles steel and it doesnt make sense to me</w:t>
      </w:r>
    </w:p>
  </w:comment>
  <w:comment w:id="62" w:author="Petraki, Maria" w:date="2025-10-17T14:43:00Z" w:initials="PM">
    <w:p w14:paraId="1CA685F0" w14:textId="77777777" w:rsidR="00E104FD" w:rsidRPr="002310D8" w:rsidRDefault="00E104FD">
      <w:pPr>
        <w:pStyle w:val="CommentText"/>
      </w:pPr>
      <w:r w:rsidRPr="002310D8">
        <w:rPr>
          <w:rStyle w:val="CommentReference"/>
        </w:rPr>
        <w:annotationRef/>
      </w:r>
      <w:r w:rsidRPr="002310D8">
        <w:t>It is better to put CIP and SIP as a seperate paragraph after you say that you are going to choose stainles steel (in my opinion)</w:t>
      </w:r>
    </w:p>
  </w:comment>
  <w:comment w:id="63" w:author="Lakkavalli Subbarao, Siddharth" w:date="2025-10-17T17:16:00Z" w:initials="LS">
    <w:p w14:paraId="3B6CFE5C" w14:textId="77777777" w:rsidR="00D47F7B" w:rsidRPr="002310D8" w:rsidRDefault="00D47F7B">
      <w:pPr>
        <w:pStyle w:val="CommentText"/>
      </w:pPr>
      <w:r w:rsidRPr="002310D8">
        <w:rPr>
          <w:rStyle w:val="CommentReference"/>
        </w:rPr>
        <w:annotationRef/>
      </w:r>
      <w:r w:rsidRPr="002310D8">
        <w:t>I dont think CIP and SIP needs a seperate para, but I do understand maybe explaining in a line could be useful. But I prefer this para than the previous one.</w:t>
      </w:r>
    </w:p>
  </w:comment>
  <w:comment w:id="64" w:author="Petraki, Maria" w:date="2025-10-18T15:02:00Z" w:initials="PM">
    <w:p w14:paraId="5F66F5C6" w14:textId="77777777" w:rsidR="00E702D1" w:rsidRPr="002310D8" w:rsidRDefault="00E702D1">
      <w:pPr>
        <w:pStyle w:val="CommentText"/>
      </w:pPr>
      <w:r w:rsidRPr="002310D8">
        <w:rPr>
          <w:rStyle w:val="CommentReference"/>
        </w:rPr>
        <w:annotationRef/>
      </w:r>
      <w:r w:rsidRPr="002310D8">
        <w:t>Yeah sure we can keep it 1 paragraph</w:t>
      </w:r>
    </w:p>
  </w:comment>
  <w:comment w:id="57" w:author="Petraki, Maria" w:date="2025-10-17T14:40:00Z" w:initials="PM">
    <w:p w14:paraId="5C9B92E1" w14:textId="77777777" w:rsidR="00E104FD" w:rsidRPr="002310D8" w:rsidRDefault="00E104FD">
      <w:pPr>
        <w:pStyle w:val="CommentText"/>
      </w:pPr>
      <w:r w:rsidRPr="002310D8">
        <w:rPr>
          <w:rStyle w:val="CommentReference"/>
        </w:rPr>
        <w:annotationRef/>
      </w:r>
      <w:r w:rsidRPr="002310D8">
        <w:t>I personally prefer my way of writing this paragraph. SInce now you put CIP and SIP between the advantages of single use and stainles steel and it doesnt make sense to me</w:t>
      </w:r>
    </w:p>
  </w:comment>
  <w:comment w:id="58" w:author="Petraki, Maria" w:date="2025-10-17T14:43:00Z" w:initials="PM">
    <w:p w14:paraId="575E9967" w14:textId="77777777" w:rsidR="00E104FD" w:rsidRPr="002310D8" w:rsidRDefault="00E104FD">
      <w:pPr>
        <w:pStyle w:val="CommentText"/>
      </w:pPr>
      <w:r w:rsidRPr="002310D8">
        <w:rPr>
          <w:rStyle w:val="CommentReference"/>
        </w:rPr>
        <w:annotationRef/>
      </w:r>
      <w:r w:rsidRPr="002310D8">
        <w:t>It is better to put CIP and SIP as a seperate paragraph after you say that you are going to choose stainles steel (in my opinion)</w:t>
      </w:r>
    </w:p>
  </w:comment>
  <w:comment w:id="59" w:author="Lakkavalli Subbarao, Siddharth" w:date="2025-10-17T17:16:00Z" w:initials="LS">
    <w:p w14:paraId="632FF230" w14:textId="77777777" w:rsidR="00D47F7B" w:rsidRPr="002310D8" w:rsidRDefault="00D47F7B">
      <w:pPr>
        <w:pStyle w:val="CommentText"/>
      </w:pPr>
      <w:r w:rsidRPr="002310D8">
        <w:rPr>
          <w:rStyle w:val="CommentReference"/>
        </w:rPr>
        <w:annotationRef/>
      </w:r>
      <w:r w:rsidRPr="002310D8">
        <w:t>I dont think CIP and SIP needs a seperate para, but I do understand maybe explaining in a line could be useful. But I prefer this para than the previous one.</w:t>
      </w:r>
    </w:p>
  </w:comment>
  <w:comment w:id="60" w:author="Petraki, Maria" w:date="2025-10-18T15:02:00Z" w:initials="PM">
    <w:p w14:paraId="416AF93F" w14:textId="77777777" w:rsidR="00E702D1" w:rsidRPr="002310D8" w:rsidRDefault="00E702D1">
      <w:pPr>
        <w:pStyle w:val="CommentText"/>
      </w:pPr>
      <w:r w:rsidRPr="002310D8">
        <w:rPr>
          <w:rStyle w:val="CommentReference"/>
        </w:rPr>
        <w:annotationRef/>
      </w:r>
      <w:r w:rsidRPr="002310D8">
        <w:t>Yeah sure we can keep it 1 paragraph</w:t>
      </w:r>
    </w:p>
  </w:comment>
  <w:comment w:id="70" w:author="Laat, Dirk de" w:date="2025-10-16T22:20:00Z" w:initials="DL">
    <w:p w14:paraId="41B2D399" w14:textId="77777777" w:rsidR="00E11730" w:rsidRPr="00150CCB" w:rsidRDefault="00E11730" w:rsidP="000F6F0C">
      <w:pPr>
        <w:pStyle w:val="CommentText"/>
      </w:pPr>
      <w:r w:rsidRPr="00150CCB">
        <w:rPr>
          <w:rStyle w:val="CommentReference"/>
        </w:rPr>
        <w:annotationRef/>
      </w:r>
      <w:r w:rsidRPr="00150CCB">
        <w:t>Do we need a source for this?</w:t>
      </w:r>
    </w:p>
  </w:comment>
  <w:comment w:id="71" w:author="Petraki, Maria" w:date="2025-10-23T10:35:00Z" w:initials="MP">
    <w:p w14:paraId="5CA4603F" w14:textId="77777777" w:rsidR="00FC2DE9" w:rsidRDefault="00676215" w:rsidP="00FC2DE9">
      <w:pPr>
        <w:pStyle w:val="CommentText"/>
        <w:jc w:val="left"/>
      </w:pPr>
      <w:r>
        <w:rPr>
          <w:rStyle w:val="CommentReference"/>
        </w:rPr>
        <w:annotationRef/>
      </w:r>
      <w:r w:rsidR="00FC2DE9">
        <w:t>A small defence why only stirred tank bioreactors were used in the scale-up is missing</w:t>
      </w:r>
    </w:p>
  </w:comment>
  <w:comment w:id="73" w:author="Laat, Dirk de" w:date="2025-10-16T22:18:00Z" w:initials="DL">
    <w:p w14:paraId="37DE7714" w14:textId="325617F4" w:rsidR="00353CD0" w:rsidRPr="00150CCB" w:rsidRDefault="00353CD0" w:rsidP="000F6F0C">
      <w:pPr>
        <w:pStyle w:val="CommentText"/>
      </w:pPr>
      <w:r w:rsidRPr="00150CCB">
        <w:rPr>
          <w:rStyle w:val="CommentReference"/>
        </w:rPr>
        <w:annotationRef/>
      </w:r>
      <w:r w:rsidRPr="00150CCB">
        <w:rPr>
          <w:highlight w:val="white"/>
        </w:rPr>
        <w:t>Varley, J., &amp; Birch, J. (1999). Reactor design for large scale suspension animal cell culture. </w:t>
      </w:r>
      <w:r w:rsidRPr="00150CCB">
        <w:rPr>
          <w:i/>
          <w:highlight w:val="white"/>
        </w:rPr>
        <w:t>Cytotechnology</w:t>
      </w:r>
      <w:r w:rsidRPr="00150CCB">
        <w:rPr>
          <w:highlight w:val="white"/>
        </w:rPr>
        <w:t>, </w:t>
      </w:r>
      <w:r w:rsidRPr="00150CCB">
        <w:rPr>
          <w:i/>
          <w:highlight w:val="white"/>
        </w:rPr>
        <w:t>29</w:t>
      </w:r>
      <w:r w:rsidRPr="00150CCB">
        <w:rPr>
          <w:highlight w:val="white"/>
        </w:rPr>
        <w:t>(3), 177-205.</w:t>
      </w:r>
      <w:r w:rsidRPr="00150CCB">
        <w:t xml:space="preserve"> </w:t>
      </w:r>
    </w:p>
  </w:comment>
  <w:comment w:id="75" w:author="Lakkavalli Subbarao, Siddharth" w:date="2025-10-23T22:50:00Z" w:initials="LS">
    <w:p w14:paraId="15121DBA" w14:textId="58D4F69A" w:rsidR="00401522" w:rsidRDefault="00401522">
      <w:pPr>
        <w:pStyle w:val="CommentText"/>
      </w:pPr>
      <w:r>
        <w:rPr>
          <w:rStyle w:val="CommentReference"/>
        </w:rPr>
        <w:annotationRef/>
      </w:r>
      <w:r w:rsidRPr="7D8F0F55">
        <w:t xml:space="preserve">Reminder to fill this in </w:t>
      </w:r>
    </w:p>
  </w:comment>
  <w:comment w:id="76" w:author="Laat, Dirk de" w:date="2025-10-23T23:20:00Z" w:initials="DL">
    <w:p w14:paraId="7A61B35B" w14:textId="77777777" w:rsidR="00F32CB3" w:rsidRDefault="00F32CB3" w:rsidP="00F32CB3">
      <w:pPr>
        <w:pStyle w:val="CommentText"/>
        <w:jc w:val="left"/>
      </w:pPr>
      <w:r>
        <w:rPr>
          <w:rStyle w:val="CommentReference"/>
        </w:rPr>
        <w:annotationRef/>
      </w:r>
      <w:r>
        <w:t xml:space="preserve">White Mountain Process. (n.d.). </w:t>
      </w:r>
      <w:r>
        <w:rPr>
          <w:i/>
          <w:iCs/>
        </w:rPr>
        <w:t>Retreat blade mixing impeller</w:t>
      </w:r>
      <w:r>
        <w:t xml:space="preserve">. Retrieved October 23, 2025, from </w:t>
      </w:r>
      <w:hyperlink r:id="rId4" w:history="1">
        <w:r w:rsidRPr="008F2672">
          <w:rPr>
            <w:rStyle w:val="Hyperlink"/>
          </w:rPr>
          <w:t>https://wmprocess.com/mixers-and-agitators/mixing-impellers/industrial-mixing-impellers/retreat-blade-mixing-impeller/</w:t>
        </w:r>
      </w:hyperlink>
      <w:r>
        <w:t xml:space="preserve"> </w:t>
      </w:r>
    </w:p>
  </w:comment>
  <w:comment w:id="77" w:author="Lakkavalli Subbarao, Siddharth" w:date="2025-10-23T22:52:00Z" w:initials="LS">
    <w:p w14:paraId="1B698906" w14:textId="1F3B44BA" w:rsidR="00896F3B" w:rsidRDefault="00896F3B">
      <w:pPr>
        <w:pStyle w:val="CommentText"/>
      </w:pPr>
      <w:r>
        <w:rPr>
          <w:rStyle w:val="CommentReference"/>
        </w:rPr>
        <w:annotationRef/>
      </w:r>
      <w:r w:rsidRPr="23359356">
        <w:t>Maybe rephrase to mean that future research could include, this sentence could be confusing I feel</w:t>
      </w:r>
    </w:p>
  </w:comment>
  <w:comment w:id="78" w:author="Laat, Dirk de" w:date="2025-10-22T14:31:00Z" w:initials="DL">
    <w:p w14:paraId="25978AA6" w14:textId="77777777" w:rsidR="00AB4425" w:rsidRPr="002310D8" w:rsidRDefault="00AB4425" w:rsidP="00AB4425">
      <w:pPr>
        <w:pStyle w:val="CommentText"/>
        <w:jc w:val="left"/>
      </w:pPr>
      <w:r w:rsidRPr="002310D8">
        <w:rPr>
          <w:rStyle w:val="CommentReference"/>
        </w:rPr>
        <w:annotationRef/>
      </w:r>
      <w:r w:rsidRPr="002310D8">
        <w:t>Combine the two parts in `Why stirred tank`.</w:t>
      </w:r>
    </w:p>
  </w:comment>
  <w:comment w:id="79" w:author="Laat, Dirk de" w:date="2025-10-22T14:47:00Z" w:initials="DL">
    <w:p w14:paraId="41AEC19F" w14:textId="77777777" w:rsidR="00AB4425" w:rsidRPr="002310D8" w:rsidRDefault="00AB4425" w:rsidP="00AB4425">
      <w:pPr>
        <w:pStyle w:val="CommentText"/>
        <w:jc w:val="left"/>
      </w:pPr>
      <w:r w:rsidRPr="002310D8">
        <w:rPr>
          <w:rStyle w:val="CommentReference"/>
        </w:rPr>
        <w:annotationRef/>
      </w:r>
      <w:r w:rsidRPr="002310D8">
        <w:t>Find a source</w:t>
      </w:r>
    </w:p>
  </w:comment>
  <w:comment w:id="80" w:author="Laat, Dirk de" w:date="2025-10-23T23:27:00Z" w:initials="DL">
    <w:p w14:paraId="370D2E16" w14:textId="77777777" w:rsidR="00ED5104" w:rsidRDefault="00ED5104" w:rsidP="00ED5104">
      <w:pPr>
        <w:pStyle w:val="CommentText"/>
        <w:jc w:val="left"/>
      </w:pPr>
      <w:r>
        <w:rPr>
          <w:rStyle w:val="CommentReference"/>
        </w:rPr>
        <w:annotationRef/>
      </w:r>
      <w:r>
        <w:rPr>
          <w:color w:val="222222"/>
          <w:highlight w:val="white"/>
        </w:rPr>
        <w:t>Rees, B., Thompson, J., Isailovic, B., Irfan, K., &amp; Segarra, C. (2015, December). Characterization and performance of the Allegro™ STR 200 single-use stirred tank bioreactor. In </w:t>
      </w:r>
      <w:r>
        <w:rPr>
          <w:i/>
          <w:iCs/>
          <w:color w:val="222222"/>
          <w:highlight w:val="white"/>
        </w:rPr>
        <w:t>BMC Proceedings</w:t>
      </w:r>
      <w:r>
        <w:rPr>
          <w:color w:val="222222"/>
          <w:highlight w:val="white"/>
        </w:rPr>
        <w:t> (Vol. 9, No. Suppl 9, p. P61). London: BioMed Central.</w:t>
      </w:r>
      <w:r>
        <w:t xml:space="preserve"> </w:t>
      </w:r>
    </w:p>
  </w:comment>
  <w:comment w:id="81" w:author="Aerts, Lisa" w:date="2025-10-22T21:05:00Z" w:initials="LA">
    <w:p w14:paraId="6846B6E4" w14:textId="77777777" w:rsidR="00AB4425" w:rsidRPr="002310D8" w:rsidRDefault="00AB4425" w:rsidP="00AB4425">
      <w:pPr>
        <w:pStyle w:val="CommentText"/>
        <w:jc w:val="left"/>
      </w:pPr>
      <w:r w:rsidRPr="002310D8">
        <w:rPr>
          <w:rStyle w:val="CommentReference"/>
        </w:rPr>
        <w:annotationRef/>
      </w:r>
      <w:r w:rsidRPr="002310D8">
        <w:t>Im not sure if we should still mention this, I think focussing on calculations is nicer than on examples? But idk, it can also be nice proof that it works</w:t>
      </w:r>
    </w:p>
  </w:comment>
  <w:comment w:id="82" w:author="Laat, Dirk de" w:date="2025-10-23T00:23:00Z" w:initials="DL">
    <w:p w14:paraId="7BE349A0" w14:textId="77777777" w:rsidR="00AB4425" w:rsidRPr="002310D8" w:rsidRDefault="00AB4425" w:rsidP="00AB4425">
      <w:pPr>
        <w:pStyle w:val="CommentText"/>
        <w:jc w:val="left"/>
      </w:pPr>
      <w:r w:rsidRPr="002310D8">
        <w:rPr>
          <w:rStyle w:val="CommentReference"/>
        </w:rPr>
        <w:annotationRef/>
      </w:r>
      <w:r w:rsidRPr="002310D8">
        <w:t>I think that it is a nice addition that it is being done at larger scales in the industry. I think that this is a reassuring sign and seeing that it is done in practice might be more convincing than our (simplified) calculations. However, I can take it out if people disagree.</w:t>
      </w:r>
    </w:p>
  </w:comment>
  <w:comment w:id="83" w:author="Laat, Dirk de" w:date="2025-10-23T23:38:00Z" w:initials="DL">
    <w:p w14:paraId="162F0F39" w14:textId="77777777" w:rsidR="004B5A9A" w:rsidRDefault="004B5A9A" w:rsidP="004B5A9A">
      <w:pPr>
        <w:pStyle w:val="CommentText"/>
        <w:jc w:val="left"/>
      </w:pPr>
      <w:r>
        <w:rPr>
          <w:rStyle w:val="CommentReference"/>
        </w:rPr>
        <w:annotationRef/>
      </w:r>
      <w:r>
        <w:t>Kelley, B. 2007. Very large scale monoclonal antibody purification: the case for conventional unit operations. Biotechnology Progress 23, 995-1008</w:t>
      </w:r>
    </w:p>
  </w:comment>
  <w:comment w:id="84" w:author="Molen, Arlo van der" w:date="2025-10-24T10:00:00Z" w:initials="AM">
    <w:p w14:paraId="3B0E90E3" w14:textId="77777777" w:rsidR="00C37070" w:rsidRDefault="00C37070" w:rsidP="00C37070">
      <w:pPr>
        <w:pStyle w:val="CommentText"/>
        <w:jc w:val="left"/>
      </w:pPr>
      <w:r>
        <w:rPr>
          <w:rStyle w:val="CommentReference"/>
        </w:rPr>
        <w:annotationRef/>
      </w:r>
      <w:r>
        <w:rPr>
          <w:lang w:val="nl-NL"/>
        </w:rPr>
        <w:t>Missing the * sign, check for this</w:t>
      </w:r>
    </w:p>
  </w:comment>
  <w:comment w:id="85" w:author="Aerts, Lisa" w:date="2025-10-22T21:05:00Z" w:initials="LA">
    <w:p w14:paraId="7EEC7766" w14:textId="77777777" w:rsidR="00787A72" w:rsidRPr="002310D8" w:rsidRDefault="00787A72" w:rsidP="00787A72">
      <w:pPr>
        <w:pStyle w:val="CommentText"/>
        <w:jc w:val="left"/>
      </w:pPr>
      <w:r w:rsidRPr="002310D8">
        <w:rPr>
          <w:rStyle w:val="CommentReference"/>
        </w:rPr>
        <w:annotationRef/>
      </w:r>
      <w:r w:rsidRPr="002310D8">
        <w:t>I guess mention here also that a batch system is still compared for cost analysis reasons?</w:t>
      </w:r>
    </w:p>
  </w:comment>
  <w:comment w:id="86" w:author="Laat, Dirk de" w:date="2025-10-23T00:24:00Z" w:initials="DL">
    <w:p w14:paraId="50AD80BC" w14:textId="77777777" w:rsidR="004B2DF9" w:rsidRDefault="00EA5F93" w:rsidP="004B2DF9">
      <w:pPr>
        <w:pStyle w:val="CommentText"/>
        <w:jc w:val="left"/>
      </w:pPr>
      <w:r w:rsidRPr="002310D8">
        <w:rPr>
          <w:rStyle w:val="CommentReference"/>
        </w:rPr>
        <w:annotationRef/>
      </w:r>
      <w:r w:rsidR="004B2DF9">
        <w:t>We should have a look at this. I want to make sure that I understand what has been done exactly so i can accurately describe it.</w:t>
      </w:r>
    </w:p>
  </w:comment>
  <w:comment w:id="87" w:author="Petraki, Maria" w:date="2025-10-17T14:19:00Z" w:initials="PM">
    <w:p w14:paraId="43B3A75C" w14:textId="744A6812" w:rsidR="00285587" w:rsidRPr="002310D8" w:rsidRDefault="00285587" w:rsidP="00285587">
      <w:pPr>
        <w:pStyle w:val="CommentText"/>
      </w:pPr>
      <w:r w:rsidRPr="002310D8">
        <w:rPr>
          <w:rStyle w:val="CommentReference"/>
        </w:rPr>
        <w:annotationRef/>
      </w:r>
      <w:r w:rsidRPr="002310D8">
        <w:t>Also I would add that (since it is a proof that companies use perfusion in proliferation for better efficiency)</w:t>
      </w:r>
    </w:p>
  </w:comment>
  <w:comment w:id="88" w:author="Laat, Dirk de" w:date="2025-10-23T23:42:00Z" w:initials="DL">
    <w:p w14:paraId="30975F51" w14:textId="77777777" w:rsidR="00E55669" w:rsidRDefault="00E55669" w:rsidP="00E55669">
      <w:pPr>
        <w:pStyle w:val="CommentText"/>
        <w:jc w:val="left"/>
      </w:pPr>
      <w:r>
        <w:rPr>
          <w:rStyle w:val="CommentReference"/>
        </w:rPr>
        <w:annotationRef/>
      </w:r>
      <w:r>
        <w:rPr>
          <w:color w:val="222222"/>
          <w:highlight w:val="white"/>
        </w:rPr>
        <w:t>Novick, A., &amp; Szilard, L. (1950). Description of the chemostat. </w:t>
      </w:r>
      <w:r>
        <w:rPr>
          <w:i/>
          <w:iCs/>
          <w:color w:val="222222"/>
          <w:highlight w:val="white"/>
        </w:rPr>
        <w:t>Science</w:t>
      </w:r>
      <w:r>
        <w:rPr>
          <w:color w:val="222222"/>
          <w:highlight w:val="white"/>
        </w:rPr>
        <w:t>, </w:t>
      </w:r>
      <w:r>
        <w:rPr>
          <w:i/>
          <w:iCs/>
          <w:color w:val="222222"/>
          <w:highlight w:val="white"/>
        </w:rPr>
        <w:t>112</w:t>
      </w:r>
      <w:r>
        <w:rPr>
          <w:color w:val="222222"/>
          <w:highlight w:val="white"/>
        </w:rPr>
        <w:t>(2920), 715-716.</w:t>
      </w:r>
      <w:r>
        <w:t xml:space="preserve"> </w:t>
      </w:r>
    </w:p>
  </w:comment>
  <w:comment w:id="89" w:author="Molen, Arlo van der" w:date="2025-10-24T09:59:00Z" w:initials="AM">
    <w:p w14:paraId="497B4D64" w14:textId="77777777" w:rsidR="00C37070" w:rsidRDefault="00C37070" w:rsidP="00C37070">
      <w:pPr>
        <w:pStyle w:val="CommentText"/>
        <w:jc w:val="left"/>
      </w:pPr>
      <w:r>
        <w:rPr>
          <w:rStyle w:val="CommentReference"/>
        </w:rPr>
        <w:annotationRef/>
      </w:r>
      <w:r>
        <w:rPr>
          <w:lang w:val="nl-NL"/>
        </w:rPr>
        <w:t>Check that you always use superscript</w:t>
      </w:r>
    </w:p>
  </w:comment>
  <w:comment w:id="90" w:author="Aerts, Lisa" w:date="2025-10-23T16:56:00Z" w:initials="LA">
    <w:p w14:paraId="7EBCAB14" w14:textId="77777777" w:rsidR="00A24928" w:rsidRDefault="00A24928" w:rsidP="00A24928">
      <w:pPr>
        <w:pStyle w:val="CommentText"/>
        <w:jc w:val="left"/>
      </w:pPr>
      <w:r>
        <w:rPr>
          <w:rStyle w:val="CommentReference"/>
        </w:rPr>
        <w:annotationRef/>
      </w:r>
      <w:r>
        <w:t>Maybe we can clarify this image since it confused ppl at the presentation?</w:t>
      </w:r>
    </w:p>
  </w:comment>
  <w:comment w:id="91" w:author="Molen, Arlo van der" w:date="2025-10-24T09:58:00Z" w:initials="AM">
    <w:p w14:paraId="0F66C334" w14:textId="77777777" w:rsidR="00EF4178" w:rsidRDefault="00EF4178" w:rsidP="00EF4178">
      <w:pPr>
        <w:pStyle w:val="CommentText"/>
        <w:jc w:val="left"/>
      </w:pPr>
      <w:r>
        <w:rPr>
          <w:rStyle w:val="CommentReference"/>
        </w:rPr>
        <w:annotationRef/>
      </w:r>
      <w:r>
        <w:rPr>
          <w:lang w:val="nl-NL"/>
        </w:rPr>
        <w:t>Yes I think I will add bioreactors and then give this as a timeline under</w:t>
      </w:r>
    </w:p>
  </w:comment>
  <w:comment w:id="93" w:author="Laat, Dirk de" w:date="2025-10-22T14:37:00Z" w:initials="DL">
    <w:p w14:paraId="022575AB" w14:textId="3DBA542F" w:rsidR="00D80FEC" w:rsidRPr="002310D8" w:rsidRDefault="00D80FEC" w:rsidP="00D80FEC">
      <w:pPr>
        <w:pStyle w:val="CommentText"/>
        <w:jc w:val="left"/>
      </w:pPr>
      <w:r w:rsidRPr="002310D8">
        <w:rPr>
          <w:rStyle w:val="CommentReference"/>
        </w:rPr>
        <w:annotationRef/>
      </w:r>
      <w:r w:rsidRPr="002310D8">
        <w:t>Right?</w:t>
      </w:r>
    </w:p>
  </w:comment>
  <w:comment w:id="94" w:author="Laat, Dirk de" w:date="2025-10-16T21:56:00Z" w:initials="DL">
    <w:p w14:paraId="3004FE24" w14:textId="77777777" w:rsidR="00F54F8E" w:rsidRPr="00150CCB" w:rsidRDefault="00F54F8E" w:rsidP="00F54F8E">
      <w:pPr>
        <w:pStyle w:val="CommentText"/>
      </w:pPr>
      <w:r w:rsidRPr="00150CCB">
        <w:rPr>
          <w:rStyle w:val="CommentReference"/>
        </w:rPr>
        <w:annotationRef/>
      </w:r>
      <w:r w:rsidRPr="00150CCB">
        <w:rPr>
          <w:highlight w:val="white"/>
        </w:rPr>
        <w:t>Daquinag, A. C., Souza, G. R., &amp; Kolonin, M. G. (2013). Adipose tissue engineering in three-dimensional levitation tissue culture system based on magnetic nanoparticles. </w:t>
      </w:r>
      <w:r w:rsidRPr="00150CCB">
        <w:rPr>
          <w:i/>
          <w:highlight w:val="white"/>
        </w:rPr>
        <w:t>Tissue Engineering Part C: Methods</w:t>
      </w:r>
      <w:r w:rsidRPr="00150CCB">
        <w:rPr>
          <w:highlight w:val="white"/>
        </w:rPr>
        <w:t>, </w:t>
      </w:r>
      <w:r w:rsidRPr="00150CCB">
        <w:rPr>
          <w:i/>
          <w:highlight w:val="white"/>
        </w:rPr>
        <w:t>19</w:t>
      </w:r>
      <w:r w:rsidRPr="00150CCB">
        <w:rPr>
          <w:highlight w:val="white"/>
        </w:rPr>
        <w:t>(5), 336-344.</w:t>
      </w:r>
      <w:r w:rsidRPr="00150CCB">
        <w:t xml:space="preserve"> </w:t>
      </w:r>
    </w:p>
  </w:comment>
  <w:comment w:id="95" w:author="Molen, Arlo van der" w:date="2025-10-24T10:00:00Z" w:initials="AM">
    <w:p w14:paraId="7A54A3BA" w14:textId="77777777" w:rsidR="0073056E" w:rsidRDefault="0073056E" w:rsidP="0073056E">
      <w:pPr>
        <w:pStyle w:val="CommentText"/>
        <w:jc w:val="left"/>
      </w:pPr>
      <w:r>
        <w:rPr>
          <w:rStyle w:val="CommentReference"/>
        </w:rPr>
        <w:annotationRef/>
      </w:r>
      <w:r>
        <w:rPr>
          <w:lang w:val="nl-NL"/>
        </w:rPr>
        <w:t>m*s</w:t>
      </w:r>
      <w:r>
        <w:rPr>
          <w:vertAlign w:val="superscript"/>
          <w:lang w:val="nl-NL"/>
        </w:rPr>
        <w:t>-1</w:t>
      </w:r>
    </w:p>
  </w:comment>
  <w:comment w:id="96" w:author="Laat, Dirk de" w:date="2025-10-16T21:51:00Z" w:initials="DL">
    <w:p w14:paraId="7FF04D23" w14:textId="77777777" w:rsidR="000D4FF6" w:rsidRPr="00150CCB" w:rsidRDefault="000D4FF6" w:rsidP="000D4FF6">
      <w:pPr>
        <w:pStyle w:val="CommentText"/>
      </w:pPr>
      <w:r w:rsidRPr="00150CCB">
        <w:rPr>
          <w:rStyle w:val="CommentReference"/>
        </w:rPr>
        <w:annotationRef/>
      </w:r>
      <w:r w:rsidRPr="00150CCB">
        <w:rPr>
          <w:highlight w:val="white"/>
        </w:rPr>
        <w:t>Li, X., Zhang, G., Zhao, X., Zhou, J., Du, G., &amp; Chen, J. (2020). A conceptual air-lift reactor design for large scale animal cell cultivation in the context of in vitro meat production. </w:t>
      </w:r>
      <w:r w:rsidRPr="00150CCB">
        <w:rPr>
          <w:i/>
          <w:highlight w:val="white"/>
        </w:rPr>
        <w:t>Chemical Engineering Science</w:t>
      </w:r>
      <w:r w:rsidRPr="00150CCB">
        <w:rPr>
          <w:highlight w:val="white"/>
        </w:rPr>
        <w:t>, </w:t>
      </w:r>
      <w:r w:rsidRPr="00150CCB">
        <w:rPr>
          <w:i/>
          <w:highlight w:val="white"/>
        </w:rPr>
        <w:t>211</w:t>
      </w:r>
      <w:r w:rsidRPr="00150CCB">
        <w:rPr>
          <w:highlight w:val="white"/>
        </w:rPr>
        <w:t>, 115269.</w:t>
      </w:r>
      <w:r w:rsidRPr="00150CCB">
        <w:t xml:space="preserve"> </w:t>
      </w:r>
    </w:p>
  </w:comment>
  <w:comment w:id="97" w:author="Laat, Dirk de" w:date="2025-10-16T21:46:00Z" w:initials="DL">
    <w:p w14:paraId="40CC46D4" w14:textId="77777777" w:rsidR="000D4FF6" w:rsidRPr="00150CCB" w:rsidRDefault="000D4FF6" w:rsidP="000D4FF6">
      <w:pPr>
        <w:pStyle w:val="CommentText"/>
      </w:pPr>
      <w:r w:rsidRPr="00150CCB">
        <w:rPr>
          <w:rStyle w:val="CommentReference"/>
        </w:rPr>
        <w:annotationRef/>
      </w:r>
      <w:r w:rsidRPr="00150CCB">
        <w:rPr>
          <w:highlight w:val="white"/>
        </w:rPr>
        <w:t>Westlake, R. (1986). Large</w:t>
      </w:r>
      <w:r w:rsidRPr="00150CCB">
        <w:rPr>
          <w:rFonts w:ascii="Cambria Math" w:hAnsi="Cambria Math" w:cs="Cambria Math"/>
          <w:highlight w:val="white"/>
        </w:rPr>
        <w:t>‐</w:t>
      </w:r>
      <w:r w:rsidRPr="00150CCB">
        <w:rPr>
          <w:highlight w:val="white"/>
        </w:rPr>
        <w:t>scale continuous production of single cell protein.</w:t>
      </w:r>
      <w:r w:rsidRPr="00150CCB">
        <w:rPr>
          <w:rFonts w:ascii="Malgun Gothic" w:hAnsi="Malgun Gothic" w:cs="Malgun Gothic"/>
          <w:highlight w:val="white"/>
        </w:rPr>
        <w:t> </w:t>
      </w:r>
      <w:r w:rsidRPr="00150CCB">
        <w:rPr>
          <w:i/>
          <w:highlight w:val="white"/>
        </w:rPr>
        <w:t>Chemie Ingenieur Technik</w:t>
      </w:r>
      <w:r w:rsidRPr="00150CCB">
        <w:rPr>
          <w:highlight w:val="white"/>
        </w:rPr>
        <w:t>, </w:t>
      </w:r>
      <w:r w:rsidRPr="00150CCB">
        <w:rPr>
          <w:i/>
          <w:highlight w:val="white"/>
        </w:rPr>
        <w:t>58</w:t>
      </w:r>
      <w:r w:rsidRPr="00150CCB">
        <w:rPr>
          <w:highlight w:val="white"/>
        </w:rPr>
        <w:t>(12), 934-937.</w:t>
      </w:r>
      <w:r w:rsidRPr="00150CCB">
        <w:t xml:space="preserve"> </w:t>
      </w:r>
    </w:p>
  </w:comment>
  <w:comment w:id="100" w:author="Laat, Dirk de" w:date="2025-10-23T23:44:00Z" w:initials="DL">
    <w:p w14:paraId="32969608" w14:textId="77777777" w:rsidR="007779D1" w:rsidRDefault="007779D1" w:rsidP="007779D1">
      <w:pPr>
        <w:pStyle w:val="CommentText"/>
        <w:jc w:val="left"/>
      </w:pPr>
      <w:r>
        <w:rPr>
          <w:rStyle w:val="CommentReference"/>
        </w:rPr>
        <w:annotationRef/>
      </w:r>
      <w:r>
        <w:rPr>
          <w:color w:val="222222"/>
          <w:highlight w:val="white"/>
        </w:rPr>
        <w:t>Frahm, B., Brod, H., &amp; Langer, U. (2009). Improving bioreactor cultivation conditions for sensitive cell lines by dynamic membrane aeration. </w:t>
      </w:r>
      <w:r>
        <w:rPr>
          <w:i/>
          <w:iCs/>
          <w:color w:val="222222"/>
          <w:highlight w:val="white"/>
        </w:rPr>
        <w:t>Cytotechnology</w:t>
      </w:r>
      <w:r>
        <w:rPr>
          <w:color w:val="222222"/>
          <w:highlight w:val="white"/>
        </w:rPr>
        <w:t>, </w:t>
      </w:r>
      <w:r>
        <w:rPr>
          <w:i/>
          <w:iCs/>
          <w:color w:val="222222"/>
          <w:highlight w:val="white"/>
        </w:rPr>
        <w:t>59</w:t>
      </w:r>
      <w:r>
        <w:rPr>
          <w:color w:val="222222"/>
          <w:highlight w:val="white"/>
        </w:rPr>
        <w:t>(1), 17-30.</w:t>
      </w:r>
      <w:r>
        <w:t xml:space="preserve"> </w:t>
      </w:r>
    </w:p>
  </w:comment>
  <w:comment w:id="98" w:author="Laat, Dirk de" w:date="2025-10-21T22:15:00Z" w:initials="DL">
    <w:p w14:paraId="5686DE97" w14:textId="2EDEEE01" w:rsidR="0096454D" w:rsidRPr="002310D8" w:rsidRDefault="0096454D" w:rsidP="0096454D">
      <w:pPr>
        <w:pStyle w:val="CommentText"/>
      </w:pPr>
      <w:r w:rsidRPr="002310D8">
        <w:rPr>
          <w:rStyle w:val="CommentReference"/>
        </w:rPr>
        <w:annotationRef/>
      </w:r>
      <w:r w:rsidRPr="002310D8">
        <w:t xml:space="preserve">Should this maybe go to the medium part? Otherwise I will put it at the general reactor part because it applies to both types of bioreactor. </w:t>
      </w:r>
    </w:p>
  </w:comment>
  <w:comment w:id="99" w:author="Aerts, Lisa" w:date="2025-10-22T21:08:00Z" w:initials="LA">
    <w:p w14:paraId="0F162C3D" w14:textId="77777777" w:rsidR="0096454D" w:rsidRPr="002310D8" w:rsidRDefault="0096454D" w:rsidP="0096454D">
      <w:pPr>
        <w:pStyle w:val="CommentText"/>
        <w:jc w:val="left"/>
      </w:pPr>
      <w:r w:rsidRPr="002310D8">
        <w:rPr>
          <w:rStyle w:val="CommentReference"/>
        </w:rPr>
        <w:annotationRef/>
      </w:r>
      <w:r w:rsidRPr="002310D8">
        <w:t>I think it is fine here, more related to operational modes than medium (which is more focussed on cell consumption)</w:t>
      </w:r>
    </w:p>
  </w:comment>
  <w:comment w:id="101" w:author="Lakkavalli Subbarao, Siddharth" w:date="2025-10-23T22:56:00Z" w:initials="LS">
    <w:p w14:paraId="1177A994" w14:textId="77777777" w:rsidR="00C1029F" w:rsidRDefault="00C1029F" w:rsidP="00C1029F">
      <w:pPr>
        <w:pStyle w:val="CommentText"/>
      </w:pPr>
      <w:r>
        <w:rPr>
          <w:rStyle w:val="CommentReference"/>
        </w:rPr>
        <w:annotationRef/>
      </w:r>
      <w:r w:rsidRPr="67FE7FA2">
        <w:t>Isnt this kind of implied and already mentioned in previous para that differentiation is 67 m3, and now that reader knows airlift is the bioreactor being used for differentiation</w:t>
      </w:r>
    </w:p>
  </w:comment>
  <w:comment w:id="102" w:author="Laat, Dirk de" w:date="2025-10-24T08:45:00Z" w:initials="DL">
    <w:p w14:paraId="7B3A2523" w14:textId="77777777" w:rsidR="0068594F" w:rsidRDefault="0068594F" w:rsidP="0068594F">
      <w:pPr>
        <w:pStyle w:val="CommentText"/>
        <w:jc w:val="left"/>
      </w:pPr>
      <w:r>
        <w:rPr>
          <w:rStyle w:val="CommentReference"/>
        </w:rPr>
        <w:annotationRef/>
      </w:r>
      <w:r>
        <w:rPr>
          <w:lang w:val="nl-NL"/>
        </w:rPr>
        <w:t>I tried rewriting it a bit to give a bit more information, but I agree that maybe this paragraph is not neccecary.</w:t>
      </w:r>
    </w:p>
  </w:comment>
  <w:comment w:id="105" w:author="Park, Dom" w:date="2025-10-21T15:44:00Z" w:initials="PD">
    <w:p w14:paraId="37C3628D" w14:textId="77777777" w:rsidR="009C06E8" w:rsidRPr="00150CCB" w:rsidRDefault="009C06E8" w:rsidP="009C06E8">
      <w:pPr>
        <w:pStyle w:val="CommentText"/>
      </w:pPr>
      <w:r w:rsidRPr="00150CCB">
        <w:rPr>
          <w:rStyle w:val="CommentReference"/>
        </w:rPr>
        <w:annotationRef/>
      </w:r>
      <w:r w:rsidRPr="00150CCB">
        <w:t>missing reference in the end references</w:t>
      </w:r>
    </w:p>
  </w:comment>
  <w:comment w:id="106" w:author="Lakkavalli Subbarao, Siddharth" w:date="2025-10-23T23:02:00Z" w:initials="LS">
    <w:p w14:paraId="5DA88001" w14:textId="77777777" w:rsidR="009C06E8" w:rsidRDefault="009C06E8" w:rsidP="009C06E8">
      <w:pPr>
        <w:pStyle w:val="CommentText"/>
      </w:pPr>
      <w:r>
        <w:rPr>
          <w:rStyle w:val="CommentReference"/>
        </w:rPr>
        <w:annotationRef/>
      </w:r>
      <w:r w:rsidRPr="4BCA9D90">
        <w:t>Maybe just one solid reference showing the effeciency is enough?</w:t>
      </w:r>
    </w:p>
  </w:comment>
  <w:comment w:id="109" w:author="Aerts, Lisa" w:date="2025-10-24T10:42:00Z" w:initials="LA">
    <w:p w14:paraId="06B84B0F" w14:textId="77777777" w:rsidR="00DB526B" w:rsidRDefault="00DB526B" w:rsidP="00DB526B">
      <w:pPr>
        <w:pStyle w:val="CommentText"/>
        <w:jc w:val="left"/>
      </w:pPr>
      <w:r>
        <w:rPr>
          <w:rStyle w:val="CommentReference"/>
        </w:rPr>
        <w:annotationRef/>
      </w:r>
      <w:r>
        <w:t>Write about glucose toxicity above 15 grams</w:t>
      </w:r>
    </w:p>
  </w:comment>
  <w:comment w:id="110" w:author="Laat, Dirk de" w:date="2025-10-24T10:44:00Z" w:initials="DL">
    <w:p w14:paraId="61984AC9" w14:textId="77777777" w:rsidR="009D3E2D" w:rsidRDefault="009D3E2D" w:rsidP="009D3E2D">
      <w:pPr>
        <w:pStyle w:val="CommentText"/>
        <w:jc w:val="left"/>
      </w:pPr>
      <w:r>
        <w:rPr>
          <w:rStyle w:val="CommentReference"/>
        </w:rPr>
        <w:annotationRef/>
      </w:r>
      <w:r>
        <w:rPr>
          <w:lang w:val="nl-NL"/>
        </w:rPr>
        <w:t>I would add a sentence like: in practice, this is … .  I think that just saying “on paper” is not informative enough.</w:t>
      </w:r>
    </w:p>
  </w:comment>
  <w:comment w:id="111" w:author="Aerts, Lisa" w:date="2025-10-23T11:55:00Z" w:initials="LA">
    <w:p w14:paraId="190067B1" w14:textId="77777777" w:rsidR="00820753" w:rsidRDefault="00820753" w:rsidP="00820753">
      <w:pPr>
        <w:pStyle w:val="CommentText"/>
        <w:jc w:val="left"/>
      </w:pPr>
      <w:r>
        <w:rPr>
          <w:rStyle w:val="CommentReference"/>
        </w:rPr>
        <w:annotationRef/>
      </w:r>
      <w:r>
        <w:t>Add caption to table</w:t>
      </w:r>
    </w:p>
  </w:comment>
  <w:comment w:id="112" w:author="Aerts, Lisa" w:date="2025-10-23T11:55:00Z" w:initials="LA">
    <w:p w14:paraId="52F5A6A3" w14:textId="77777777" w:rsidR="00C807E3" w:rsidRDefault="00C807E3" w:rsidP="00C807E3">
      <w:pPr>
        <w:pStyle w:val="CommentText"/>
        <w:jc w:val="left"/>
      </w:pPr>
      <w:r>
        <w:rPr>
          <w:rStyle w:val="CommentReference"/>
        </w:rPr>
        <w:annotationRef/>
      </w:r>
      <w:r>
        <w:t>Should this be called batch or smt else</w:t>
      </w:r>
    </w:p>
  </w:comment>
  <w:comment w:id="113" w:author="Lakkavalli Subbarao, Siddharth" w:date="2025-10-23T23:05:00Z" w:initials="LS">
    <w:p w14:paraId="05D3A470" w14:textId="5F20EA54" w:rsidR="00800CF0" w:rsidRDefault="00800CF0">
      <w:pPr>
        <w:pStyle w:val="CommentText"/>
      </w:pPr>
      <w:r>
        <w:rPr>
          <w:rStyle w:val="CommentReference"/>
        </w:rPr>
        <w:annotationRef/>
      </w:r>
      <w:r w:rsidRPr="64590B88">
        <w:t>I dont know who is assessing the report, but they might not know that P1-12 stands for Process 1-12?, I dont know if it matters, but just had a thought</w:t>
      </w:r>
    </w:p>
  </w:comment>
  <w:comment w:id="114" w:author="Aerts, Lisa" w:date="2025-10-23T10:19:00Z" w:initials="LA">
    <w:p w14:paraId="008719FB" w14:textId="43A539B7" w:rsidR="00B60019" w:rsidRDefault="00B60019" w:rsidP="00B60019">
      <w:pPr>
        <w:pStyle w:val="CommentText"/>
        <w:jc w:val="left"/>
      </w:pPr>
      <w:r>
        <w:rPr>
          <w:rStyle w:val="CommentReference"/>
        </w:rPr>
        <w:annotationRef/>
      </w:r>
      <w:r>
        <w:t>I saw somewhere a different temp. Check which it actually should be</w:t>
      </w:r>
    </w:p>
  </w:comment>
  <w:comment w:id="115" w:author="Petraki, Maria" w:date="2025-10-23T11:05:00Z" w:initials="MP">
    <w:p w14:paraId="2B38600C" w14:textId="77777777" w:rsidR="00A43D18" w:rsidRDefault="00A43D18" w:rsidP="00A43D18">
      <w:pPr>
        <w:pStyle w:val="CommentText"/>
        <w:jc w:val="left"/>
      </w:pPr>
      <w:r>
        <w:rPr>
          <w:rStyle w:val="CommentReference"/>
        </w:rPr>
        <w:annotationRef/>
      </w:r>
      <w:r>
        <w:t>Yes in industry the standard is 121oC for 15-30 minutes</w:t>
      </w:r>
    </w:p>
  </w:comment>
  <w:comment w:id="116" w:author="Petraki, Maria" w:date="2025-10-23T11:05:00Z" w:initials="MP">
    <w:p w14:paraId="002359C0" w14:textId="77777777" w:rsidR="00A43D18" w:rsidRDefault="00A43D18" w:rsidP="00A43D18">
      <w:pPr>
        <w:pStyle w:val="CommentText"/>
        <w:jc w:val="left"/>
      </w:pPr>
      <w:r>
        <w:rPr>
          <w:rStyle w:val="CommentReference"/>
        </w:rPr>
        <w:annotationRef/>
      </w:r>
      <w:r>
        <w:t>For steam sterilisation</w:t>
      </w:r>
    </w:p>
  </w:comment>
  <w:comment w:id="117" w:author="Berberoglu, Kyubra" w:date="2025-10-24T15:03:00Z" w:initials="BK">
    <w:p w14:paraId="6F412D73" w14:textId="2B4D111D" w:rsidR="00F275B5" w:rsidRDefault="00F275B5">
      <w:pPr>
        <w:pStyle w:val="CommentText"/>
      </w:pPr>
      <w:r>
        <w:rPr>
          <w:rStyle w:val="CommentReference"/>
        </w:rPr>
        <w:annotationRef/>
      </w:r>
      <w:r w:rsidRPr="5288622E">
        <w:t>line distance should be checked</w:t>
      </w:r>
    </w:p>
  </w:comment>
  <w:comment w:id="118" w:author="Laat, Dirk de" w:date="2025-10-24T10:54:00Z" w:initials="DL">
    <w:p w14:paraId="43F56E6D" w14:textId="77777777" w:rsidR="004C5B23" w:rsidRDefault="000E5A8B" w:rsidP="004C5B23">
      <w:pPr>
        <w:pStyle w:val="CommentText"/>
        <w:jc w:val="left"/>
      </w:pPr>
      <w:r>
        <w:rPr>
          <w:rStyle w:val="CommentReference"/>
        </w:rPr>
        <w:annotationRef/>
      </w:r>
      <w:r w:rsidR="004C5B23">
        <w:rPr>
          <w:lang w:val="nl-NL"/>
        </w:rPr>
        <w:t>Phrasing is weird.</w:t>
      </w:r>
    </w:p>
  </w:comment>
  <w:comment w:id="119" w:author="Laat, Dirk de" w:date="2025-10-24T10:55:00Z" w:initials="DL">
    <w:p w14:paraId="11017CDF" w14:textId="77777777" w:rsidR="00041B43" w:rsidRDefault="00041B43" w:rsidP="00041B43">
      <w:pPr>
        <w:pStyle w:val="CommentText"/>
        <w:jc w:val="left"/>
      </w:pPr>
      <w:r>
        <w:rPr>
          <w:rStyle w:val="CommentReference"/>
        </w:rPr>
        <w:annotationRef/>
      </w:r>
      <w:r>
        <w:rPr>
          <w:lang w:val="nl-NL"/>
        </w:rPr>
        <w:t>How much medium is added?</w:t>
      </w:r>
    </w:p>
  </w:comment>
  <w:comment w:id="120" w:author="Laat, Dirk de" w:date="2025-10-24T10:56:00Z" w:initials="DL">
    <w:p w14:paraId="053BBE4D" w14:textId="77777777" w:rsidR="004315B2" w:rsidRDefault="004315B2" w:rsidP="004315B2">
      <w:pPr>
        <w:pStyle w:val="CommentText"/>
        <w:jc w:val="left"/>
      </w:pPr>
      <w:r>
        <w:rPr>
          <w:rStyle w:val="CommentReference"/>
        </w:rPr>
        <w:annotationRef/>
      </w:r>
      <w:r>
        <w:rPr>
          <w:lang w:val="nl-NL"/>
        </w:rPr>
        <w:t>Higher than normal batch? I would rephrase this sentence a bit.</w:t>
      </w:r>
    </w:p>
  </w:comment>
  <w:comment w:id="121" w:author="Petraki, Maria" w:date="2025-10-22T23:34:00Z" w:initials="MP">
    <w:p w14:paraId="60CDC175" w14:textId="2B531D4F" w:rsidR="00F05F43" w:rsidRDefault="00F05F43" w:rsidP="00F05F43">
      <w:pPr>
        <w:pStyle w:val="CommentText"/>
        <w:jc w:val="left"/>
      </w:pPr>
      <w:r>
        <w:rPr>
          <w:rStyle w:val="CommentReference"/>
        </w:rPr>
        <w:annotationRef/>
      </w:r>
      <w:r>
        <w:t>I find the limitation explaining nice . Not sure either on how much detail they want it.</w:t>
      </w:r>
    </w:p>
  </w:comment>
  <w:comment w:id="123" w:author="Aerts, Lisa" w:date="2025-10-23T11:42:00Z" w:initials="LA">
    <w:p w14:paraId="54377C2E" w14:textId="77777777" w:rsidR="00EB4B5E" w:rsidRDefault="00EB4B5E" w:rsidP="00EB4B5E">
      <w:pPr>
        <w:pStyle w:val="CommentText"/>
        <w:jc w:val="left"/>
      </w:pPr>
      <w:r>
        <w:rPr>
          <w:rStyle w:val="CommentReference"/>
        </w:rPr>
        <w:annotationRef/>
      </w:r>
      <w:r>
        <w:t>Phrase nicer?</w:t>
      </w:r>
    </w:p>
  </w:comment>
  <w:comment w:id="124" w:author="Aerts, Lisa" w:date="2025-10-24T11:08:00Z" w:initials="LA">
    <w:p w14:paraId="4FEC5421" w14:textId="77777777" w:rsidR="00E73672" w:rsidRDefault="00E73672" w:rsidP="00E73672">
      <w:pPr>
        <w:pStyle w:val="CommentText"/>
        <w:jc w:val="left"/>
      </w:pPr>
      <w:r>
        <w:rPr>
          <w:rStyle w:val="CommentReference"/>
        </w:rPr>
        <w:annotationRef/>
      </w:r>
      <w:r>
        <w:t>Add costswhen payback time 10 years</w:t>
      </w:r>
    </w:p>
  </w:comment>
  <w:comment w:id="126" w:author="Aerts, Lisa" w:date="2025-10-23T17:30:00Z" w:initials="LA">
    <w:p w14:paraId="509303DE" w14:textId="77777777" w:rsidR="00DC7ED9" w:rsidRDefault="00DC7ED9" w:rsidP="00DC7ED9">
      <w:pPr>
        <w:pStyle w:val="CommentText"/>
        <w:jc w:val="left"/>
      </w:pPr>
      <w:r>
        <w:rPr>
          <w:rStyle w:val="CommentReference"/>
        </w:rPr>
        <w:annotationRef/>
      </w:r>
      <w:r>
        <w:t>I merged these two tables into one and simplified them a bit (cost of agitator is included in total reactor costs)</w:t>
      </w:r>
    </w:p>
  </w:comment>
  <w:comment w:id="127" w:author="Petraki, Maria" w:date="2025-10-23T18:17:00Z" w:initials="MP">
    <w:p w14:paraId="01AF83E3" w14:textId="77777777" w:rsidR="0049656A" w:rsidRDefault="0049656A" w:rsidP="0049656A">
      <w:pPr>
        <w:pStyle w:val="CommentText"/>
        <w:jc w:val="left"/>
      </w:pPr>
      <w:r>
        <w:rPr>
          <w:rStyle w:val="CommentReference"/>
        </w:rPr>
        <w:annotationRef/>
      </w:r>
      <w:r>
        <w:t>Yes you are right this looks better</w:t>
      </w:r>
    </w:p>
  </w:comment>
  <w:comment w:id="128" w:author="Laat, Dirk de" w:date="2025-10-24T11:01:00Z" w:initials="DL">
    <w:p w14:paraId="6208D3BE" w14:textId="77777777" w:rsidR="00BA6F16" w:rsidRDefault="00BA6F16" w:rsidP="00BA6F16">
      <w:pPr>
        <w:pStyle w:val="CommentText"/>
        <w:jc w:val="left"/>
      </w:pPr>
      <w:r>
        <w:rPr>
          <w:rStyle w:val="CommentReference"/>
        </w:rPr>
        <w:annotationRef/>
      </w:r>
      <w:r>
        <w:rPr>
          <w:lang w:val="nl-NL"/>
        </w:rPr>
        <w:t>Rephrase</w:t>
      </w:r>
    </w:p>
  </w:comment>
  <w:comment w:id="130" w:author="Lakkavalli Subbarao, Siddharth" w:date="2025-10-23T23:09:00Z" w:initials="LS">
    <w:p w14:paraId="474551C7" w14:textId="1CF59127" w:rsidR="00BF5496" w:rsidRDefault="00BF5496">
      <w:pPr>
        <w:pStyle w:val="CommentText"/>
      </w:pPr>
      <w:r>
        <w:rPr>
          <w:rStyle w:val="CommentReference"/>
        </w:rPr>
        <w:annotationRef/>
      </w:r>
      <w:r w:rsidRPr="69C08E47">
        <w:t>Maybe a table for this instead of a pragraph like the above once, which can be referenced in the previous paragraph itself?</w:t>
      </w:r>
    </w:p>
  </w:comment>
  <w:comment w:id="131" w:author="Aerts, Lisa" w:date="2025-10-24T10:59:00Z" w:initials="LA">
    <w:p w14:paraId="3491AB60" w14:textId="77777777" w:rsidR="00184861" w:rsidRDefault="00184861" w:rsidP="00184861">
      <w:pPr>
        <w:pStyle w:val="CommentText"/>
        <w:jc w:val="left"/>
      </w:pPr>
      <w:r>
        <w:rPr>
          <w:rStyle w:val="CommentReference"/>
        </w:rPr>
        <w:annotationRef/>
      </w:r>
      <w:r>
        <w:t>Make table with how much medium is consumed per model along with costs</w:t>
      </w:r>
    </w:p>
  </w:comment>
  <w:comment w:id="136" w:author="Aerts, Lisa" w:date="2025-10-23T20:01:00Z" w:initials="LA">
    <w:p w14:paraId="136DB666" w14:textId="77777777" w:rsidR="002B411C" w:rsidRDefault="002B411C" w:rsidP="002B411C">
      <w:pPr>
        <w:pStyle w:val="CommentText"/>
        <w:jc w:val="left"/>
      </w:pPr>
      <w:r>
        <w:rPr>
          <w:rStyle w:val="CommentReference"/>
        </w:rPr>
        <w:annotationRef/>
      </w:r>
      <w:r>
        <w:t>It’d be good to clarify here that this is the 1st superpro model</w:t>
      </w:r>
    </w:p>
  </w:comment>
  <w:comment w:id="146" w:author="Laat, Dirk de" w:date="2025-10-24T11:13:00Z" w:initials="DL">
    <w:p w14:paraId="7046F576" w14:textId="77777777" w:rsidR="008A7B8C" w:rsidRDefault="008A7B8C" w:rsidP="008A7B8C">
      <w:pPr>
        <w:pStyle w:val="CommentText"/>
        <w:jc w:val="left"/>
      </w:pPr>
      <w:r>
        <w:rPr>
          <w:rStyle w:val="CommentReference"/>
        </w:rPr>
        <w:annotationRef/>
      </w:r>
      <w:r>
        <w:rPr>
          <w:lang w:val="nl-NL"/>
        </w:rPr>
        <w:t>Maybe shorten to something like: The steam used in SIP can be used in power generation using a clean steam generator or boiler feedwater tank.</w:t>
      </w:r>
    </w:p>
  </w:comment>
  <w:comment w:id="149" w:author="Lakkavalli Subbarao, Siddharth" w:date="2025-10-23T23:21:00Z" w:initials="LS">
    <w:p w14:paraId="6C587ED4" w14:textId="3AE1BC0B" w:rsidR="00E2361F" w:rsidRDefault="00E2361F">
      <w:pPr>
        <w:pStyle w:val="CommentText"/>
      </w:pPr>
      <w:r>
        <w:rPr>
          <w:rStyle w:val="CommentReference"/>
        </w:rPr>
        <w:annotationRef/>
      </w:r>
      <w:r w:rsidRPr="2511A015">
        <w:t>Should I include the image of the actual pathway from KEGG in appendix?, Along with other bioinformatic results?</w:t>
      </w:r>
    </w:p>
  </w:comment>
  <w:comment w:id="151" w:author="Park, Dom" w:date="2025-10-22T16:11:00Z" w:initials="PD">
    <w:p w14:paraId="0A8FFA97" w14:textId="179D996F" w:rsidR="00A74915" w:rsidRDefault="00A74915">
      <w:pPr>
        <w:pStyle w:val="CommentText"/>
      </w:pPr>
      <w:r>
        <w:rPr>
          <w:rStyle w:val="CommentReference"/>
        </w:rPr>
        <w:annotationRef/>
      </w:r>
      <w:r w:rsidRPr="6A13D2AE">
        <w:t>missing final reference</w:t>
      </w:r>
    </w:p>
  </w:comment>
  <w:comment w:id="152" w:author="Vermeer, Hans" w:date="2025-10-24T15:38:00Z" w:initials="VH">
    <w:p w14:paraId="14C13335" w14:textId="691B5DCE" w:rsidR="00771226" w:rsidRDefault="00771226">
      <w:pPr>
        <w:pStyle w:val="CommentText"/>
      </w:pPr>
      <w:r>
        <w:rPr>
          <w:rStyle w:val="CommentReference"/>
        </w:rPr>
        <w:annotationRef/>
      </w:r>
      <w:hyperlink r:id="rId5">
        <w:r w:rsidRPr="0BAF286C">
          <w:rPr>
            <w:rStyle w:val="Hyperlink"/>
          </w:rPr>
          <w:t>https://doi.org/10.1073/pnas.0806136105</w:t>
        </w:r>
      </w:hyperlink>
      <w:r w:rsidRPr="4B4B55DB">
        <w:t xml:space="preserve"> This one?</w:t>
      </w:r>
    </w:p>
  </w:comment>
  <w:comment w:id="153" w:author="Park, Dom" w:date="2025-10-22T16:10:00Z" w:initials="PD">
    <w:p w14:paraId="0BF7F929" w14:textId="28801F37" w:rsidR="005A637D" w:rsidRDefault="005A637D">
      <w:pPr>
        <w:pStyle w:val="CommentText"/>
      </w:pPr>
      <w:r>
        <w:rPr>
          <w:rStyle w:val="CommentReference"/>
        </w:rPr>
        <w:annotationRef/>
      </w:r>
      <w:r w:rsidRPr="25A4EBE3">
        <w:t>missing final reference</w:t>
      </w:r>
    </w:p>
  </w:comment>
  <w:comment w:id="160" w:author="Lakkavalli Subbarao, Siddharth" w:date="2025-10-23T23:27:00Z" w:initials="LS">
    <w:p w14:paraId="1C07DD7B" w14:textId="52FC8991" w:rsidR="00C21B99" w:rsidRDefault="00C21B99">
      <w:pPr>
        <w:pStyle w:val="CommentText"/>
      </w:pPr>
      <w:r>
        <w:rPr>
          <w:rStyle w:val="CommentReference"/>
        </w:rPr>
        <w:annotationRef/>
      </w:r>
      <w:r w:rsidRPr="10C6F4F1">
        <w:t>Maybe good to include a final sentence saying interesting to look into it in the future to complete the para?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464689" w15:done="0"/>
  <w15:commentEx w15:paraId="4CACB340" w15:done="1"/>
  <w15:commentEx w15:paraId="456A23C8" w15:done="1"/>
  <w15:commentEx w15:paraId="425AF0B3" w15:done="1"/>
  <w15:commentEx w15:paraId="35D0C9FC" w15:paraIdParent="425AF0B3" w15:done="1"/>
  <w15:commentEx w15:paraId="25E1A2EA" w15:done="1"/>
  <w15:commentEx w15:paraId="4620623C" w15:done="1"/>
  <w15:commentEx w15:paraId="4D8EEC29" w15:paraIdParent="4620623C" w15:done="1"/>
  <w15:commentEx w15:paraId="5812AA6E" w15:paraIdParent="4620623C" w15:done="1"/>
  <w15:commentEx w15:paraId="75A36E2A" w15:paraIdParent="4620623C" w15:done="1"/>
  <w15:commentEx w15:paraId="1A6B0ECD" w15:done="1"/>
  <w15:commentEx w15:paraId="61FDA556" w15:paraIdParent="1A6B0ECD" w15:done="1"/>
  <w15:commentEx w15:paraId="14ED23B0" w15:paraIdParent="1A6B0ECD" w15:done="1"/>
  <w15:commentEx w15:paraId="30F1A99F" w15:done="1"/>
  <w15:commentEx w15:paraId="38075DDB" w15:done="1"/>
  <w15:commentEx w15:paraId="4179B426" w15:done="1"/>
  <w15:commentEx w15:paraId="4F6C74D0" w15:done="1"/>
  <w15:commentEx w15:paraId="478B25B4" w15:done="1"/>
  <w15:commentEx w15:paraId="777F70B5" w15:paraIdParent="478B25B4" w15:done="1"/>
  <w15:commentEx w15:paraId="4A75B457" w15:done="0"/>
  <w15:commentEx w15:paraId="544EE227" w15:paraIdParent="4A75B457" w15:done="0"/>
  <w15:commentEx w15:paraId="565BE4F6" w15:paraIdParent="4A75B457" w15:done="0"/>
  <w15:commentEx w15:paraId="2F64A556" w15:done="0"/>
  <w15:commentEx w15:paraId="7370F864" w15:done="0"/>
  <w15:commentEx w15:paraId="75ED83E1" w15:done="1"/>
  <w15:commentEx w15:paraId="7305BE39" w15:paraIdParent="75ED83E1" w15:done="1"/>
  <w15:commentEx w15:paraId="31242CF3" w15:done="0"/>
  <w15:commentEx w15:paraId="7A8DE8D6" w15:done="1"/>
  <w15:commentEx w15:paraId="12DC2493" w15:done="1"/>
  <w15:commentEx w15:paraId="65D1E53E" w15:done="1"/>
  <w15:commentEx w15:paraId="54A92FA5" w15:done="1"/>
  <w15:commentEx w15:paraId="5B34E790" w15:done="1"/>
  <w15:commentEx w15:paraId="7CCE472B" w15:paraIdParent="5B34E790" w15:done="1"/>
  <w15:commentEx w15:paraId="4BDECE30" w15:done="1"/>
  <w15:commentEx w15:paraId="4FEAE97C" w15:done="1"/>
  <w15:commentEx w15:paraId="020C2114" w15:paraIdParent="4FEAE97C" w15:done="1"/>
  <w15:commentEx w15:paraId="265DA661" w15:paraIdParent="4FEAE97C" w15:done="1"/>
  <w15:commentEx w15:paraId="71C48DDC" w15:paraIdParent="4FEAE97C" w15:done="1"/>
  <w15:commentEx w15:paraId="257BE254" w15:done="1"/>
  <w15:commentEx w15:paraId="1CA685F0" w15:paraIdParent="257BE254" w15:done="1"/>
  <w15:commentEx w15:paraId="3B6CFE5C" w15:paraIdParent="257BE254" w15:done="1"/>
  <w15:commentEx w15:paraId="5F66F5C6" w15:paraIdParent="257BE254" w15:done="1"/>
  <w15:commentEx w15:paraId="5C9B92E1" w15:done="1"/>
  <w15:commentEx w15:paraId="575E9967" w15:paraIdParent="5C9B92E1" w15:done="1"/>
  <w15:commentEx w15:paraId="632FF230" w15:paraIdParent="5C9B92E1" w15:done="1"/>
  <w15:commentEx w15:paraId="416AF93F" w15:paraIdParent="5C9B92E1" w15:done="1"/>
  <w15:commentEx w15:paraId="41B2D399" w15:done="1"/>
  <w15:commentEx w15:paraId="5CA4603F" w15:done="1"/>
  <w15:commentEx w15:paraId="37DE7714" w15:done="1"/>
  <w15:commentEx w15:paraId="15121DBA" w15:done="1"/>
  <w15:commentEx w15:paraId="7A61B35B" w15:done="1"/>
  <w15:commentEx w15:paraId="1B698906" w15:done="1"/>
  <w15:commentEx w15:paraId="25978AA6" w15:done="1"/>
  <w15:commentEx w15:paraId="41AEC19F" w15:done="1"/>
  <w15:commentEx w15:paraId="370D2E16" w15:done="1"/>
  <w15:commentEx w15:paraId="6846B6E4" w15:done="1"/>
  <w15:commentEx w15:paraId="7BE349A0" w15:paraIdParent="6846B6E4" w15:done="1"/>
  <w15:commentEx w15:paraId="162F0F39" w15:done="1"/>
  <w15:commentEx w15:paraId="3B0E90E3" w15:done="1"/>
  <w15:commentEx w15:paraId="7EEC7766" w15:done="1"/>
  <w15:commentEx w15:paraId="50AD80BC" w15:paraIdParent="7EEC7766" w15:done="1"/>
  <w15:commentEx w15:paraId="43B3A75C" w15:done="1"/>
  <w15:commentEx w15:paraId="30975F51" w15:done="1"/>
  <w15:commentEx w15:paraId="497B4D64" w15:done="1"/>
  <w15:commentEx w15:paraId="7EBCAB14" w15:done="1"/>
  <w15:commentEx w15:paraId="0F66C334" w15:paraIdParent="7EBCAB14" w15:done="1"/>
  <w15:commentEx w15:paraId="022575AB" w15:done="1"/>
  <w15:commentEx w15:paraId="3004FE24" w15:done="1"/>
  <w15:commentEx w15:paraId="7A54A3BA" w15:done="1"/>
  <w15:commentEx w15:paraId="7FF04D23" w15:done="1"/>
  <w15:commentEx w15:paraId="40CC46D4" w15:done="1"/>
  <w15:commentEx w15:paraId="32969608" w15:done="1"/>
  <w15:commentEx w15:paraId="5686DE97" w15:done="1"/>
  <w15:commentEx w15:paraId="0F162C3D" w15:paraIdParent="5686DE97" w15:done="1"/>
  <w15:commentEx w15:paraId="1177A994" w15:done="1"/>
  <w15:commentEx w15:paraId="7B3A2523" w15:paraIdParent="1177A994" w15:done="1"/>
  <w15:commentEx w15:paraId="37C3628D" w15:done="1"/>
  <w15:commentEx w15:paraId="5DA88001" w15:done="1"/>
  <w15:commentEx w15:paraId="06B84B0F" w15:done="1"/>
  <w15:commentEx w15:paraId="61984AC9" w15:done="0"/>
  <w15:commentEx w15:paraId="190067B1" w15:done="1"/>
  <w15:commentEx w15:paraId="52F5A6A3" w15:done="1"/>
  <w15:commentEx w15:paraId="05D3A470" w15:done="0"/>
  <w15:commentEx w15:paraId="008719FB" w15:done="1"/>
  <w15:commentEx w15:paraId="2B38600C" w15:paraIdParent="008719FB" w15:done="1"/>
  <w15:commentEx w15:paraId="002359C0" w15:paraIdParent="008719FB" w15:done="1"/>
  <w15:commentEx w15:paraId="6F412D73" w15:done="0"/>
  <w15:commentEx w15:paraId="43F56E6D" w15:done="0"/>
  <w15:commentEx w15:paraId="11017CDF" w15:done="1"/>
  <w15:commentEx w15:paraId="053BBE4D" w15:done="1"/>
  <w15:commentEx w15:paraId="60CDC175" w15:done="1"/>
  <w15:commentEx w15:paraId="54377C2E" w15:done="0"/>
  <w15:commentEx w15:paraId="4FEC5421" w15:done="1"/>
  <w15:commentEx w15:paraId="509303DE" w15:done="1"/>
  <w15:commentEx w15:paraId="01AF83E3" w15:paraIdParent="509303DE" w15:done="1"/>
  <w15:commentEx w15:paraId="6208D3BE" w15:done="0"/>
  <w15:commentEx w15:paraId="474551C7" w15:done="0"/>
  <w15:commentEx w15:paraId="3491AB60" w15:done="0"/>
  <w15:commentEx w15:paraId="136DB666" w15:done="1"/>
  <w15:commentEx w15:paraId="7046F576" w15:done="0"/>
  <w15:commentEx w15:paraId="6C587ED4" w15:done="1"/>
  <w15:commentEx w15:paraId="0A8FFA97" w15:done="0"/>
  <w15:commentEx w15:paraId="14C13335" w15:paraIdParent="0A8FFA97" w15:done="0"/>
  <w15:commentEx w15:paraId="0BF7F929" w15:done="0"/>
  <w15:commentEx w15:paraId="1C07DD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E586F6" w16cex:dateUtc="2025-10-23T14:00:00Z"/>
  <w16cex:commentExtensible w16cex:durableId="1E314DF5" w16cex:dateUtc="2025-10-24T10:25:00Z"/>
  <w16cex:commentExtensible w16cex:durableId="23F4CB91" w16cex:dateUtc="2025-10-24T10:22:00Z"/>
  <w16cex:commentExtensible w16cex:durableId="0DAFBCB6" w16cex:dateUtc="2025-10-21T08:40:00Z">
    <w16cex:extLst>
      <w16:ext w16:uri="{CE6994B0-6A32-4C9F-8C6B-6E91EDA988CE}">
        <cr:reactions xmlns:cr="http://schemas.microsoft.com/office/comments/2020/reactions">
          <cr:reaction reactionType="1">
            <cr:reactionInfo dateUtc="2025-10-21T14:40:03Z">
              <cr:user userId="S::dom.park@wur.nl::0a680cc0-4421-4e7c-abea-6b05c725f21e" userProvider="AD" userName="Park, Dom"/>
            </cr:reactionInfo>
          </cr:reaction>
        </cr:reactions>
      </w16:ext>
    </w16cex:extLst>
  </w16cex:commentExtensible>
  <w16cex:commentExtensible w16cex:durableId="481266FE" w16cex:dateUtc="2025-10-21T14:43:00Z"/>
  <w16cex:commentExtensible w16cex:durableId="2DCB325A" w16cex:dateUtc="2025-10-24T07:28:00Z"/>
  <w16cex:commentExtensible w16cex:durableId="27CC2570" w16cex:dateUtc="2025-10-23T14:01:00Z"/>
  <w16cex:commentExtensible w16cex:durableId="076870ED" w16cex:dateUtc="2025-10-23T20:26:00Z"/>
  <w16cex:commentExtensible w16cex:durableId="1F43E0B0" w16cex:dateUtc="2025-10-23T21:28:00Z"/>
  <w16cex:commentExtensible w16cex:durableId="1636F30D" w16cex:dateUtc="2025-10-24T07:19:00Z"/>
  <w16cex:commentExtensible w16cex:durableId="5AC4263F" w16cex:dateUtc="2025-10-23T14:02:00Z"/>
  <w16cex:commentExtensible w16cex:durableId="03F258C8" w16cex:dateUtc="2025-10-23T21:28:00Z"/>
  <w16cex:commentExtensible w16cex:durableId="5143780F" w16cex:dateUtc="2025-10-24T07:22:00Z"/>
  <w16cex:commentExtensible w16cex:durableId="2FCA838D" w16cex:dateUtc="2025-10-24T07:21:00Z"/>
  <w16cex:commentExtensible w16cex:durableId="7490D648" w16cex:dateUtc="2025-10-22T18:51:00Z"/>
  <w16cex:commentExtensible w16cex:durableId="2A6F66A3" w16cex:dateUtc="2025-10-22T18:52:00Z"/>
  <w16cex:commentExtensible w16cex:durableId="7E0742A8" w16cex:dateUtc="2025-10-24T07:28:00Z"/>
  <w16cex:commentExtensible w16cex:durableId="0FA61C3D" w16cex:dateUtc="2025-10-23T21:32:00Z"/>
  <w16cex:commentExtensible w16cex:durableId="03E0BF88" w16cex:dateUtc="2025-10-24T07:35:00Z"/>
  <w16cex:commentExtensible w16cex:durableId="51EB7200" w16cex:dateUtc="2025-10-23T20:36:00Z"/>
  <w16cex:commentExtensible w16cex:durableId="52C928BC" w16cex:dateUtc="2025-10-24T05:53:00Z"/>
  <w16cex:commentExtensible w16cex:durableId="39CF39A4" w16cex:dateUtc="2025-10-24T07:21:00Z"/>
  <w16cex:commentExtensible w16cex:durableId="606B98CA" w16cex:dateUtc="2025-10-24T07:38:00Z"/>
  <w16cex:commentExtensible w16cex:durableId="130AE737" w16cex:dateUtc="2025-10-24T07:42:00Z"/>
  <w16cex:commentExtensible w16cex:durableId="430B923F" w16cex:dateUtc="2025-10-22T21:43:00Z"/>
  <w16cex:commentExtensible w16cex:durableId="7D7F1420" w16cex:dateUtc="2025-10-23T08:10:00Z"/>
  <w16cex:commentExtensible w16cex:durableId="1BCB3449" w16cex:dateUtc="2025-10-23T14:14:00Z"/>
  <w16cex:commentExtensible w16cex:durableId="060EB0D6" w16cex:dateUtc="2025-10-23T21:43:00Z"/>
  <w16cex:commentExtensible w16cex:durableId="0F83267B" w16cex:dateUtc="2025-10-22T22:27:00Z"/>
  <w16cex:commentExtensible w16cex:durableId="042EBAEB" w16cex:dateUtc="2025-10-16T20:06:00Z"/>
  <w16cex:commentExtensible w16cex:durableId="0A0EBFB5" w16cex:dateUtc="2025-10-16T20:09:00Z"/>
  <w16cex:commentExtensible w16cex:durableId="4707B551" w16cex:dateUtc="2025-10-23T20:43:00Z"/>
  <w16cex:commentExtensible w16cex:durableId="77CCE491" w16cex:dateUtc="2025-10-23T21:39:00Z"/>
  <w16cex:commentExtensible w16cex:durableId="4A5A6522" w16cex:dateUtc="2025-10-16T20:14:00Z"/>
  <w16cex:commentExtensible w16cex:durableId="4FEAE97C" w16cex:dateUtc="2025-10-17T12:40:00Z"/>
  <w16cex:commentExtensible w16cex:durableId="020C2114" w16cex:dateUtc="2025-10-17T12:43:00Z"/>
  <w16cex:commentExtensible w16cex:durableId="265DA661" w16cex:dateUtc="2025-10-17T15:16:00Z"/>
  <w16cex:commentExtensible w16cex:durableId="71C48DDC" w16cex:dateUtc="2025-10-18T13:02:00Z"/>
  <w16cex:commentExtensible w16cex:durableId="1BE334CB" w16cex:dateUtc="2025-10-17T12:40:00Z"/>
  <w16cex:commentExtensible w16cex:durableId="7B0ECD2B" w16cex:dateUtc="2025-10-17T12:43:00Z"/>
  <w16cex:commentExtensible w16cex:durableId="676940F1" w16cex:dateUtc="2025-10-17T15:16:00Z"/>
  <w16cex:commentExtensible w16cex:durableId="7F8FDBEA" w16cex:dateUtc="2025-10-18T13:02:00Z"/>
  <w16cex:commentExtensible w16cex:durableId="19E485E8" w16cex:dateUtc="2025-10-17T12:40:00Z"/>
  <w16cex:commentExtensible w16cex:durableId="35238A22" w16cex:dateUtc="2025-10-17T12:43:00Z"/>
  <w16cex:commentExtensible w16cex:durableId="23DAB262" w16cex:dateUtc="2025-10-17T15:16:00Z"/>
  <w16cex:commentExtensible w16cex:durableId="3DB4873A" w16cex:dateUtc="2025-10-18T13:02:00Z"/>
  <w16cex:commentExtensible w16cex:durableId="30CC585A" w16cex:dateUtc="2025-10-16T20:20:00Z"/>
  <w16cex:commentExtensible w16cex:durableId="6D0F5A1C" w16cex:dateUtc="2025-10-23T08:35:00Z"/>
  <w16cex:commentExtensible w16cex:durableId="1E9F3D32" w16cex:dateUtc="2025-10-16T20:18:00Z"/>
  <w16cex:commentExtensible w16cex:durableId="4238EB56" w16cex:dateUtc="2025-10-23T20:50:00Z"/>
  <w16cex:commentExtensible w16cex:durableId="7D78FB70" w16cex:dateUtc="2025-10-23T21:20:00Z"/>
  <w16cex:commentExtensible w16cex:durableId="12AD076A" w16cex:dateUtc="2025-10-23T20:52:00Z"/>
  <w16cex:commentExtensible w16cex:durableId="18E66280" w16cex:dateUtc="2025-10-22T12:31:00Z"/>
  <w16cex:commentExtensible w16cex:durableId="12FD85B4" w16cex:dateUtc="2025-10-22T12:47:00Z"/>
  <w16cex:commentExtensible w16cex:durableId="071F3E04" w16cex:dateUtc="2025-10-23T21:27:00Z"/>
  <w16cex:commentExtensible w16cex:durableId="32A7BB9C" w16cex:dateUtc="2025-10-22T19:05:00Z"/>
  <w16cex:commentExtensible w16cex:durableId="17667AB0" w16cex:dateUtc="2025-10-22T22:23:00Z"/>
  <w16cex:commentExtensible w16cex:durableId="391772C4" w16cex:dateUtc="2025-10-23T21:38:00Z"/>
  <w16cex:commentExtensible w16cex:durableId="4C55F1F1" w16cex:dateUtc="2025-10-24T08:00:00Z"/>
  <w16cex:commentExtensible w16cex:durableId="3053AC6A" w16cex:dateUtc="2025-10-22T19:05:00Z"/>
  <w16cex:commentExtensible w16cex:durableId="29ED9340" w16cex:dateUtc="2025-10-22T22:24:00Z"/>
  <w16cex:commentExtensible w16cex:durableId="206CCCD8" w16cex:dateUtc="2025-10-17T12:19:00Z">
    <w16cex:extLst>
      <w16:ext w16:uri="{CE6994B0-6A32-4C9F-8C6B-6E91EDA988CE}">
        <cr:reactions xmlns:cr="http://schemas.microsoft.com/office/comments/2020/reactions">
          <cr:reaction reactionType="1">
            <cr:reactionInfo dateUtc="2025-10-19T19:26:23Z">
              <cr:user userId="S::dirk.delaat@wur.nl::ce1c560a-d92d-436b-aab7-98af25299603" userProvider="AD" userName="Laat, Dirk de"/>
            </cr:reactionInfo>
          </cr:reaction>
        </cr:reactions>
      </w16:ext>
    </w16cex:extLst>
  </w16cex:commentExtensible>
  <w16cex:commentExtensible w16cex:durableId="2EDD4661" w16cex:dateUtc="2025-10-23T21:42:00Z"/>
  <w16cex:commentExtensible w16cex:durableId="63C3E911" w16cex:dateUtc="2025-10-24T07:59:00Z"/>
  <w16cex:commentExtensible w16cex:durableId="0C488B5F" w16cex:dateUtc="2025-10-23T14:56:00Z"/>
  <w16cex:commentExtensible w16cex:durableId="5C8173A4" w16cex:dateUtc="2025-10-24T07:58:00Z"/>
  <w16cex:commentExtensible w16cex:durableId="5205995A" w16cex:dateUtc="2025-10-22T12:37:00Z"/>
  <w16cex:commentExtensible w16cex:durableId="289E5D45" w16cex:dateUtc="2025-10-16T19:56:00Z"/>
  <w16cex:commentExtensible w16cex:durableId="71DE0863" w16cex:dateUtc="2025-10-24T08:00:00Z"/>
  <w16cex:commentExtensible w16cex:durableId="6B559435" w16cex:dateUtc="2025-10-16T19:51:00Z"/>
  <w16cex:commentExtensible w16cex:durableId="015ED4F7" w16cex:dateUtc="2025-10-16T19:46:00Z"/>
  <w16cex:commentExtensible w16cex:durableId="7529B226" w16cex:dateUtc="2025-10-23T21:44:00Z"/>
  <w16cex:commentExtensible w16cex:durableId="5F63A521" w16cex:dateUtc="2025-10-21T20:15:00Z"/>
  <w16cex:commentExtensible w16cex:durableId="47953826" w16cex:dateUtc="2025-10-22T19:08:00Z"/>
  <w16cex:commentExtensible w16cex:durableId="190D15A8" w16cex:dateUtc="2025-10-23T20:56:00Z"/>
  <w16cex:commentExtensible w16cex:durableId="5C4E29C8" w16cex:dateUtc="2025-10-24T06:45:00Z"/>
  <w16cex:commentExtensible w16cex:durableId="65B4703A" w16cex:dateUtc="2025-10-21T13:44:00Z"/>
  <w16cex:commentExtensible w16cex:durableId="4005254E" w16cex:dateUtc="2025-10-23T21:02:00Z"/>
  <w16cex:commentExtensible w16cex:durableId="58452238" w16cex:dateUtc="2025-10-24T08:42:00Z"/>
  <w16cex:commentExtensible w16cex:durableId="47924A70" w16cex:dateUtc="2025-10-24T08:44:00Z"/>
  <w16cex:commentExtensible w16cex:durableId="7F315CF7" w16cex:dateUtc="2025-10-23T09:55:00Z"/>
  <w16cex:commentExtensible w16cex:durableId="4DDB139A" w16cex:dateUtc="2025-10-23T09:55:00Z"/>
  <w16cex:commentExtensible w16cex:durableId="227E0EE8" w16cex:dateUtc="2025-10-23T21:05:00Z"/>
  <w16cex:commentExtensible w16cex:durableId="186B2D26" w16cex:dateUtc="2025-10-23T08:19:00Z"/>
  <w16cex:commentExtensible w16cex:durableId="1B123060" w16cex:dateUtc="2025-10-23T09:05:00Z"/>
  <w16cex:commentExtensible w16cex:durableId="0195AA24" w16cex:dateUtc="2025-10-23T09:05:00Z"/>
  <w16cex:commentExtensible w16cex:durableId="2ACD2531" w16cex:dateUtc="2025-10-24T13:03:00Z"/>
  <w16cex:commentExtensible w16cex:durableId="2F5B0950" w16cex:dateUtc="2025-10-24T08:54:00Z"/>
  <w16cex:commentExtensible w16cex:durableId="791FFE60" w16cex:dateUtc="2025-10-24T08:55:00Z"/>
  <w16cex:commentExtensible w16cex:durableId="2A413AD7" w16cex:dateUtc="2025-10-24T08:56:00Z"/>
  <w16cex:commentExtensible w16cex:durableId="669E5EB7" w16cex:dateUtc="2025-10-22T21:34:00Z"/>
  <w16cex:commentExtensible w16cex:durableId="6AE42C51" w16cex:dateUtc="2025-10-23T09:42:00Z"/>
  <w16cex:commentExtensible w16cex:durableId="18631232" w16cex:dateUtc="2025-10-24T09:08:00Z"/>
  <w16cex:commentExtensible w16cex:durableId="1F46CBAE" w16cex:dateUtc="2025-10-23T15:30:00Z"/>
  <w16cex:commentExtensible w16cex:durableId="00BAF942" w16cex:dateUtc="2025-10-23T16:17:00Z"/>
  <w16cex:commentExtensible w16cex:durableId="081FB4E4" w16cex:dateUtc="2025-10-24T09:01:00Z"/>
  <w16cex:commentExtensible w16cex:durableId="0D17A5C4" w16cex:dateUtc="2025-10-23T21:09:00Z"/>
  <w16cex:commentExtensible w16cex:durableId="2A243171" w16cex:dateUtc="2025-10-24T08:59:00Z"/>
  <w16cex:commentExtensible w16cex:durableId="29ED1EC3" w16cex:dateUtc="2025-10-23T18:01:00Z"/>
  <w16cex:commentExtensible w16cex:durableId="1B4E5C91" w16cex:dateUtc="2025-10-24T09:13:00Z"/>
  <w16cex:commentExtensible w16cex:durableId="437D23F4" w16cex:dateUtc="2025-10-23T21:21:00Z"/>
  <w16cex:commentExtensible w16cex:durableId="54BFBA22" w16cex:dateUtc="2025-10-22T21:11:00Z"/>
  <w16cex:commentExtensible w16cex:durableId="2AC2292F" w16cex:dateUtc="2025-10-24T13:38:00Z"/>
  <w16cex:commentExtensible w16cex:durableId="31D14845" w16cex:dateUtc="2025-10-22T21:10:00Z"/>
  <w16cex:commentExtensible w16cex:durableId="74BA0333" w16cex:dateUtc="2025-10-23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464689" w16cid:durableId="54E586F6"/>
  <w16cid:commentId w16cid:paraId="4CACB340" w16cid:durableId="1E314DF5"/>
  <w16cid:commentId w16cid:paraId="456A23C8" w16cid:durableId="23F4CB91"/>
  <w16cid:commentId w16cid:paraId="425AF0B3" w16cid:durableId="0DAFBCB6"/>
  <w16cid:commentId w16cid:paraId="35D0C9FC" w16cid:durableId="481266FE"/>
  <w16cid:commentId w16cid:paraId="25E1A2EA" w16cid:durableId="2DCB325A"/>
  <w16cid:commentId w16cid:paraId="4620623C" w16cid:durableId="27CC2570"/>
  <w16cid:commentId w16cid:paraId="4D8EEC29" w16cid:durableId="076870ED"/>
  <w16cid:commentId w16cid:paraId="5812AA6E" w16cid:durableId="1F43E0B0"/>
  <w16cid:commentId w16cid:paraId="75A36E2A" w16cid:durableId="1636F30D"/>
  <w16cid:commentId w16cid:paraId="1A6B0ECD" w16cid:durableId="5AC4263F"/>
  <w16cid:commentId w16cid:paraId="61FDA556" w16cid:durableId="03F258C8"/>
  <w16cid:commentId w16cid:paraId="14ED23B0" w16cid:durableId="5143780F"/>
  <w16cid:commentId w16cid:paraId="30F1A99F" w16cid:durableId="2FCA838D"/>
  <w16cid:commentId w16cid:paraId="38075DDB" w16cid:durableId="7490D648"/>
  <w16cid:commentId w16cid:paraId="4179B426" w16cid:durableId="2A6F66A3"/>
  <w16cid:commentId w16cid:paraId="4F6C74D0" w16cid:durableId="7E0742A8"/>
  <w16cid:commentId w16cid:paraId="478B25B4" w16cid:durableId="0FA61C3D"/>
  <w16cid:commentId w16cid:paraId="777F70B5" w16cid:durableId="03E0BF88"/>
  <w16cid:commentId w16cid:paraId="4A75B457" w16cid:durableId="51EB7200"/>
  <w16cid:commentId w16cid:paraId="544EE227" w16cid:durableId="52C928BC"/>
  <w16cid:commentId w16cid:paraId="565BE4F6" w16cid:durableId="39CF39A4"/>
  <w16cid:commentId w16cid:paraId="2F64A556" w16cid:durableId="606B98CA"/>
  <w16cid:commentId w16cid:paraId="7370F864" w16cid:durableId="130AE737"/>
  <w16cid:commentId w16cid:paraId="75ED83E1" w16cid:durableId="430B923F"/>
  <w16cid:commentId w16cid:paraId="7305BE39" w16cid:durableId="7D7F1420"/>
  <w16cid:commentId w16cid:paraId="31242CF3" w16cid:durableId="1BCB3449"/>
  <w16cid:commentId w16cid:paraId="7A8DE8D6" w16cid:durableId="060EB0D6"/>
  <w16cid:commentId w16cid:paraId="12DC2493" w16cid:durableId="0F83267B"/>
  <w16cid:commentId w16cid:paraId="65D1E53E" w16cid:durableId="042EBAEB"/>
  <w16cid:commentId w16cid:paraId="54A92FA5" w16cid:durableId="0A0EBFB5"/>
  <w16cid:commentId w16cid:paraId="5B34E790" w16cid:durableId="4707B551"/>
  <w16cid:commentId w16cid:paraId="7CCE472B" w16cid:durableId="77CCE491"/>
  <w16cid:commentId w16cid:paraId="4BDECE30" w16cid:durableId="4A5A6522"/>
  <w16cid:commentId w16cid:paraId="4FEAE97C" w16cid:durableId="4FEAE97C"/>
  <w16cid:commentId w16cid:paraId="020C2114" w16cid:durableId="020C2114"/>
  <w16cid:commentId w16cid:paraId="265DA661" w16cid:durableId="265DA661"/>
  <w16cid:commentId w16cid:paraId="71C48DDC" w16cid:durableId="71C48DDC"/>
  <w16cid:commentId w16cid:paraId="257BE254" w16cid:durableId="1BE334CB"/>
  <w16cid:commentId w16cid:paraId="1CA685F0" w16cid:durableId="7B0ECD2B"/>
  <w16cid:commentId w16cid:paraId="3B6CFE5C" w16cid:durableId="676940F1"/>
  <w16cid:commentId w16cid:paraId="5F66F5C6" w16cid:durableId="7F8FDBEA"/>
  <w16cid:commentId w16cid:paraId="5C9B92E1" w16cid:durableId="19E485E8"/>
  <w16cid:commentId w16cid:paraId="575E9967" w16cid:durableId="35238A22"/>
  <w16cid:commentId w16cid:paraId="632FF230" w16cid:durableId="23DAB262"/>
  <w16cid:commentId w16cid:paraId="416AF93F" w16cid:durableId="3DB4873A"/>
  <w16cid:commentId w16cid:paraId="41B2D399" w16cid:durableId="30CC585A"/>
  <w16cid:commentId w16cid:paraId="5CA4603F" w16cid:durableId="6D0F5A1C"/>
  <w16cid:commentId w16cid:paraId="37DE7714" w16cid:durableId="1E9F3D32"/>
  <w16cid:commentId w16cid:paraId="15121DBA" w16cid:durableId="4238EB56"/>
  <w16cid:commentId w16cid:paraId="7A61B35B" w16cid:durableId="7D78FB70"/>
  <w16cid:commentId w16cid:paraId="1B698906" w16cid:durableId="12AD076A"/>
  <w16cid:commentId w16cid:paraId="25978AA6" w16cid:durableId="18E66280"/>
  <w16cid:commentId w16cid:paraId="41AEC19F" w16cid:durableId="12FD85B4"/>
  <w16cid:commentId w16cid:paraId="370D2E16" w16cid:durableId="071F3E04"/>
  <w16cid:commentId w16cid:paraId="6846B6E4" w16cid:durableId="32A7BB9C"/>
  <w16cid:commentId w16cid:paraId="7BE349A0" w16cid:durableId="17667AB0"/>
  <w16cid:commentId w16cid:paraId="162F0F39" w16cid:durableId="391772C4"/>
  <w16cid:commentId w16cid:paraId="3B0E90E3" w16cid:durableId="4C55F1F1"/>
  <w16cid:commentId w16cid:paraId="7EEC7766" w16cid:durableId="3053AC6A"/>
  <w16cid:commentId w16cid:paraId="50AD80BC" w16cid:durableId="29ED9340"/>
  <w16cid:commentId w16cid:paraId="43B3A75C" w16cid:durableId="206CCCD8"/>
  <w16cid:commentId w16cid:paraId="30975F51" w16cid:durableId="2EDD4661"/>
  <w16cid:commentId w16cid:paraId="497B4D64" w16cid:durableId="63C3E911"/>
  <w16cid:commentId w16cid:paraId="7EBCAB14" w16cid:durableId="0C488B5F"/>
  <w16cid:commentId w16cid:paraId="0F66C334" w16cid:durableId="5C8173A4"/>
  <w16cid:commentId w16cid:paraId="022575AB" w16cid:durableId="5205995A"/>
  <w16cid:commentId w16cid:paraId="3004FE24" w16cid:durableId="289E5D45"/>
  <w16cid:commentId w16cid:paraId="7A54A3BA" w16cid:durableId="71DE0863"/>
  <w16cid:commentId w16cid:paraId="7FF04D23" w16cid:durableId="6B559435"/>
  <w16cid:commentId w16cid:paraId="40CC46D4" w16cid:durableId="015ED4F7"/>
  <w16cid:commentId w16cid:paraId="32969608" w16cid:durableId="7529B226"/>
  <w16cid:commentId w16cid:paraId="5686DE97" w16cid:durableId="5F63A521"/>
  <w16cid:commentId w16cid:paraId="0F162C3D" w16cid:durableId="47953826"/>
  <w16cid:commentId w16cid:paraId="1177A994" w16cid:durableId="190D15A8"/>
  <w16cid:commentId w16cid:paraId="7B3A2523" w16cid:durableId="5C4E29C8"/>
  <w16cid:commentId w16cid:paraId="37C3628D" w16cid:durableId="65B4703A"/>
  <w16cid:commentId w16cid:paraId="5DA88001" w16cid:durableId="4005254E"/>
  <w16cid:commentId w16cid:paraId="06B84B0F" w16cid:durableId="58452238"/>
  <w16cid:commentId w16cid:paraId="61984AC9" w16cid:durableId="47924A70"/>
  <w16cid:commentId w16cid:paraId="190067B1" w16cid:durableId="7F315CF7"/>
  <w16cid:commentId w16cid:paraId="52F5A6A3" w16cid:durableId="4DDB139A"/>
  <w16cid:commentId w16cid:paraId="05D3A470" w16cid:durableId="227E0EE8"/>
  <w16cid:commentId w16cid:paraId="008719FB" w16cid:durableId="186B2D26"/>
  <w16cid:commentId w16cid:paraId="2B38600C" w16cid:durableId="1B123060"/>
  <w16cid:commentId w16cid:paraId="002359C0" w16cid:durableId="0195AA24"/>
  <w16cid:commentId w16cid:paraId="6F412D73" w16cid:durableId="2ACD2531"/>
  <w16cid:commentId w16cid:paraId="43F56E6D" w16cid:durableId="2F5B0950"/>
  <w16cid:commentId w16cid:paraId="11017CDF" w16cid:durableId="791FFE60"/>
  <w16cid:commentId w16cid:paraId="053BBE4D" w16cid:durableId="2A413AD7"/>
  <w16cid:commentId w16cid:paraId="60CDC175" w16cid:durableId="669E5EB7"/>
  <w16cid:commentId w16cid:paraId="54377C2E" w16cid:durableId="6AE42C51"/>
  <w16cid:commentId w16cid:paraId="4FEC5421" w16cid:durableId="18631232"/>
  <w16cid:commentId w16cid:paraId="509303DE" w16cid:durableId="1F46CBAE"/>
  <w16cid:commentId w16cid:paraId="01AF83E3" w16cid:durableId="00BAF942"/>
  <w16cid:commentId w16cid:paraId="6208D3BE" w16cid:durableId="081FB4E4"/>
  <w16cid:commentId w16cid:paraId="474551C7" w16cid:durableId="0D17A5C4"/>
  <w16cid:commentId w16cid:paraId="3491AB60" w16cid:durableId="2A243171"/>
  <w16cid:commentId w16cid:paraId="136DB666" w16cid:durableId="29ED1EC3"/>
  <w16cid:commentId w16cid:paraId="7046F576" w16cid:durableId="1B4E5C91"/>
  <w16cid:commentId w16cid:paraId="6C587ED4" w16cid:durableId="437D23F4"/>
  <w16cid:commentId w16cid:paraId="0A8FFA97" w16cid:durableId="54BFBA22"/>
  <w16cid:commentId w16cid:paraId="14C13335" w16cid:durableId="2AC2292F"/>
  <w16cid:commentId w16cid:paraId="0BF7F929" w16cid:durableId="31D14845"/>
  <w16cid:commentId w16cid:paraId="1C07DD7B" w16cid:durableId="74BA03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0EC29" w14:textId="77777777" w:rsidR="005726DC" w:rsidRPr="00150CCB" w:rsidRDefault="005726DC" w:rsidP="000F6F0C">
      <w:r w:rsidRPr="00150CCB">
        <w:separator/>
      </w:r>
    </w:p>
  </w:endnote>
  <w:endnote w:type="continuationSeparator" w:id="0">
    <w:p w14:paraId="78227F5B" w14:textId="77777777" w:rsidR="005726DC" w:rsidRPr="00150CCB" w:rsidRDefault="005726DC" w:rsidP="000F6F0C">
      <w:r w:rsidRPr="00150C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ptos Narrow">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6A0" w:firstRow="1" w:lastRow="0" w:firstColumn="1" w:lastColumn="0" w:noHBand="1" w:noVBand="1"/>
    </w:tblPr>
    <w:tblGrid>
      <w:gridCol w:w="3005"/>
      <w:gridCol w:w="3005"/>
      <w:gridCol w:w="3005"/>
    </w:tblGrid>
    <w:tr w:rsidR="160EF9C6" w:rsidRPr="00150CCB" w14:paraId="5FDAC500" w14:textId="77777777" w:rsidTr="160EF9C6">
      <w:trPr>
        <w:trHeight w:val="300"/>
      </w:trPr>
      <w:tc>
        <w:tcPr>
          <w:tcW w:w="3005" w:type="dxa"/>
        </w:tcPr>
        <w:p w14:paraId="533264BF" w14:textId="5925FDAB" w:rsidR="160EF9C6" w:rsidRPr="00150CCB" w:rsidRDefault="160EF9C6" w:rsidP="000F6F0C"/>
      </w:tc>
      <w:tc>
        <w:tcPr>
          <w:tcW w:w="3005" w:type="dxa"/>
        </w:tcPr>
        <w:p w14:paraId="5A07AB4E" w14:textId="3B91698C" w:rsidR="160EF9C6" w:rsidRPr="00150CCB" w:rsidRDefault="160EF9C6" w:rsidP="000F6F0C"/>
      </w:tc>
      <w:tc>
        <w:tcPr>
          <w:tcW w:w="3005" w:type="dxa"/>
        </w:tcPr>
        <w:p w14:paraId="15FDB33E" w14:textId="5069BDEA" w:rsidR="160EF9C6" w:rsidRPr="00150CCB" w:rsidRDefault="160EF9C6" w:rsidP="000F6F0C"/>
      </w:tc>
    </w:tr>
  </w:tbl>
  <w:p w14:paraId="6C731366" w14:textId="013FE5C5" w:rsidR="00443A5B" w:rsidRPr="00150CCB" w:rsidRDefault="00443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C052E" w14:textId="77777777" w:rsidR="005726DC" w:rsidRPr="00150CCB" w:rsidRDefault="005726DC" w:rsidP="000F6F0C">
      <w:r w:rsidRPr="00150CCB">
        <w:separator/>
      </w:r>
    </w:p>
  </w:footnote>
  <w:footnote w:type="continuationSeparator" w:id="0">
    <w:p w14:paraId="18FA3A22" w14:textId="77777777" w:rsidR="005726DC" w:rsidRPr="00150CCB" w:rsidRDefault="005726DC" w:rsidP="000F6F0C">
      <w:r w:rsidRPr="00150CC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6A0" w:firstRow="1" w:lastRow="0" w:firstColumn="1" w:lastColumn="0" w:noHBand="1" w:noVBand="1"/>
    </w:tblPr>
    <w:tblGrid>
      <w:gridCol w:w="3005"/>
      <w:gridCol w:w="3005"/>
      <w:gridCol w:w="3005"/>
    </w:tblGrid>
    <w:tr w:rsidR="160EF9C6" w:rsidRPr="00150CCB" w14:paraId="2EE30527" w14:textId="77777777" w:rsidTr="160EF9C6">
      <w:trPr>
        <w:trHeight w:val="300"/>
      </w:trPr>
      <w:tc>
        <w:tcPr>
          <w:tcW w:w="3005" w:type="dxa"/>
        </w:tcPr>
        <w:p w14:paraId="6D7C4044" w14:textId="6B3B0751" w:rsidR="160EF9C6" w:rsidRPr="00150CCB" w:rsidRDefault="160EF9C6" w:rsidP="000F6F0C"/>
      </w:tc>
      <w:tc>
        <w:tcPr>
          <w:tcW w:w="3005" w:type="dxa"/>
        </w:tcPr>
        <w:p w14:paraId="704A32B0" w14:textId="7F50B298" w:rsidR="160EF9C6" w:rsidRPr="00150CCB" w:rsidRDefault="160EF9C6" w:rsidP="000F6F0C"/>
      </w:tc>
      <w:tc>
        <w:tcPr>
          <w:tcW w:w="3005" w:type="dxa"/>
        </w:tcPr>
        <w:p w14:paraId="414F7066" w14:textId="4361941E" w:rsidR="160EF9C6" w:rsidRPr="00150CCB" w:rsidRDefault="160EF9C6" w:rsidP="000F6F0C"/>
      </w:tc>
    </w:tr>
  </w:tbl>
  <w:p w14:paraId="4410219E" w14:textId="4ED02B85" w:rsidR="00443A5B" w:rsidRPr="00150CCB" w:rsidRDefault="00443A5B">
    <w:pPr>
      <w:pStyle w:val="Header"/>
    </w:pPr>
  </w:p>
</w:hdr>
</file>

<file path=word/intelligence2.xml><?xml version="1.0" encoding="utf-8"?>
<int2:intelligence xmlns:int2="http://schemas.microsoft.com/office/intelligence/2020/intelligence" xmlns:oel="http://schemas.microsoft.com/office/2019/extlst">
  <int2:observations>
    <int2:textHash int2:hashCode="tRvbbmWap+EtUW" int2:id="YQJWh2py">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B64C4"/>
    <w:multiLevelType w:val="hybridMultilevel"/>
    <w:tmpl w:val="0C822E62"/>
    <w:lvl w:ilvl="0" w:tplc="BAAC09B6">
      <w:start w:val="1"/>
      <w:numFmt w:val="decimal"/>
      <w:lvlText w:val="%1."/>
      <w:lvlJc w:val="left"/>
      <w:pPr>
        <w:ind w:left="720" w:hanging="360"/>
      </w:pPr>
      <w:rPr>
        <w:rFonts w:ascii="Times New Roman" w:hAnsi="Times New Roman" w:cs="Times New Roman" w:hint="default"/>
      </w:rPr>
    </w:lvl>
    <w:lvl w:ilvl="1" w:tplc="35EC08FA">
      <w:start w:val="1"/>
      <w:numFmt w:val="lowerLetter"/>
      <w:lvlText w:val="%2."/>
      <w:lvlJc w:val="left"/>
      <w:pPr>
        <w:ind w:left="1440" w:hanging="360"/>
      </w:pPr>
    </w:lvl>
    <w:lvl w:ilvl="2" w:tplc="CBC02166">
      <w:start w:val="1"/>
      <w:numFmt w:val="lowerRoman"/>
      <w:lvlText w:val="%3."/>
      <w:lvlJc w:val="right"/>
      <w:pPr>
        <w:ind w:left="2160" w:hanging="180"/>
      </w:pPr>
    </w:lvl>
    <w:lvl w:ilvl="3" w:tplc="8758B9B0">
      <w:start w:val="1"/>
      <w:numFmt w:val="decimal"/>
      <w:lvlText w:val="%4."/>
      <w:lvlJc w:val="left"/>
      <w:pPr>
        <w:ind w:left="2880" w:hanging="360"/>
      </w:pPr>
    </w:lvl>
    <w:lvl w:ilvl="4" w:tplc="1624C322">
      <w:start w:val="1"/>
      <w:numFmt w:val="lowerLetter"/>
      <w:lvlText w:val="%5."/>
      <w:lvlJc w:val="left"/>
      <w:pPr>
        <w:ind w:left="3600" w:hanging="360"/>
      </w:pPr>
    </w:lvl>
    <w:lvl w:ilvl="5" w:tplc="7616961A">
      <w:start w:val="1"/>
      <w:numFmt w:val="lowerRoman"/>
      <w:lvlText w:val="%6."/>
      <w:lvlJc w:val="right"/>
      <w:pPr>
        <w:ind w:left="4320" w:hanging="180"/>
      </w:pPr>
    </w:lvl>
    <w:lvl w:ilvl="6" w:tplc="0E8EB44A">
      <w:start w:val="1"/>
      <w:numFmt w:val="decimal"/>
      <w:lvlText w:val="%7."/>
      <w:lvlJc w:val="left"/>
      <w:pPr>
        <w:ind w:left="5040" w:hanging="360"/>
      </w:pPr>
    </w:lvl>
    <w:lvl w:ilvl="7" w:tplc="25CA0BB2">
      <w:start w:val="1"/>
      <w:numFmt w:val="lowerLetter"/>
      <w:lvlText w:val="%8."/>
      <w:lvlJc w:val="left"/>
      <w:pPr>
        <w:ind w:left="5760" w:hanging="360"/>
      </w:pPr>
    </w:lvl>
    <w:lvl w:ilvl="8" w:tplc="EF8C867C">
      <w:start w:val="1"/>
      <w:numFmt w:val="lowerRoman"/>
      <w:lvlText w:val="%9."/>
      <w:lvlJc w:val="right"/>
      <w:pPr>
        <w:ind w:left="6480" w:hanging="180"/>
      </w:pPr>
    </w:lvl>
  </w:abstractNum>
  <w:abstractNum w:abstractNumId="1" w15:restartNumberingAfterBreak="0">
    <w:nsid w:val="07E75189"/>
    <w:multiLevelType w:val="hybridMultilevel"/>
    <w:tmpl w:val="9484F9D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86348C"/>
    <w:multiLevelType w:val="multilevel"/>
    <w:tmpl w:val="4304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1224B"/>
    <w:multiLevelType w:val="hybridMultilevel"/>
    <w:tmpl w:val="FFFFFFFF"/>
    <w:lvl w:ilvl="0" w:tplc="E4F0467E">
      <w:start w:val="1"/>
      <w:numFmt w:val="upperRoman"/>
      <w:lvlText w:val="%1."/>
      <w:lvlJc w:val="right"/>
      <w:pPr>
        <w:ind w:left="720" w:hanging="360"/>
      </w:pPr>
    </w:lvl>
    <w:lvl w:ilvl="1" w:tplc="E0F81C0E">
      <w:start w:val="1"/>
      <w:numFmt w:val="lowerLetter"/>
      <w:lvlText w:val="%2."/>
      <w:lvlJc w:val="left"/>
      <w:pPr>
        <w:ind w:left="1440" w:hanging="360"/>
      </w:pPr>
    </w:lvl>
    <w:lvl w:ilvl="2" w:tplc="9D04367E">
      <w:start w:val="1"/>
      <w:numFmt w:val="lowerRoman"/>
      <w:lvlText w:val="%3."/>
      <w:lvlJc w:val="right"/>
      <w:pPr>
        <w:ind w:left="2160" w:hanging="180"/>
      </w:pPr>
    </w:lvl>
    <w:lvl w:ilvl="3" w:tplc="D79E7A18">
      <w:start w:val="1"/>
      <w:numFmt w:val="decimal"/>
      <w:lvlText w:val="%4."/>
      <w:lvlJc w:val="left"/>
      <w:pPr>
        <w:ind w:left="2880" w:hanging="360"/>
      </w:pPr>
    </w:lvl>
    <w:lvl w:ilvl="4" w:tplc="47DAC836">
      <w:start w:val="1"/>
      <w:numFmt w:val="lowerLetter"/>
      <w:lvlText w:val="%5."/>
      <w:lvlJc w:val="left"/>
      <w:pPr>
        <w:ind w:left="3600" w:hanging="360"/>
      </w:pPr>
    </w:lvl>
    <w:lvl w:ilvl="5" w:tplc="3BB4D2D2">
      <w:start w:val="1"/>
      <w:numFmt w:val="lowerRoman"/>
      <w:lvlText w:val="%6."/>
      <w:lvlJc w:val="right"/>
      <w:pPr>
        <w:ind w:left="4320" w:hanging="180"/>
      </w:pPr>
    </w:lvl>
    <w:lvl w:ilvl="6" w:tplc="7C4E5674">
      <w:start w:val="1"/>
      <w:numFmt w:val="decimal"/>
      <w:lvlText w:val="%7."/>
      <w:lvlJc w:val="left"/>
      <w:pPr>
        <w:ind w:left="5040" w:hanging="360"/>
      </w:pPr>
    </w:lvl>
    <w:lvl w:ilvl="7" w:tplc="F760DE16">
      <w:start w:val="1"/>
      <w:numFmt w:val="lowerLetter"/>
      <w:lvlText w:val="%8."/>
      <w:lvlJc w:val="left"/>
      <w:pPr>
        <w:ind w:left="5760" w:hanging="360"/>
      </w:pPr>
    </w:lvl>
    <w:lvl w:ilvl="8" w:tplc="B2EEE81A">
      <w:start w:val="1"/>
      <w:numFmt w:val="lowerRoman"/>
      <w:lvlText w:val="%9."/>
      <w:lvlJc w:val="right"/>
      <w:pPr>
        <w:ind w:left="6480" w:hanging="180"/>
      </w:pPr>
    </w:lvl>
  </w:abstractNum>
  <w:abstractNum w:abstractNumId="4" w15:restartNumberingAfterBreak="0">
    <w:nsid w:val="126D09B9"/>
    <w:multiLevelType w:val="hybridMultilevel"/>
    <w:tmpl w:val="088EB004"/>
    <w:lvl w:ilvl="0" w:tplc="2902A0C6">
      <w:numFmt w:val="bullet"/>
      <w:lvlText w:val="-"/>
      <w:lvlJc w:val="left"/>
      <w:pPr>
        <w:ind w:left="720" w:hanging="360"/>
      </w:pPr>
      <w:rPr>
        <w:rFonts w:ascii="Arial" w:hAnsi="Arial" w:hint="default"/>
      </w:rPr>
    </w:lvl>
    <w:lvl w:ilvl="1" w:tplc="7CEC04FC" w:tentative="1">
      <w:start w:val="1"/>
      <w:numFmt w:val="bullet"/>
      <w:lvlText w:val="o"/>
      <w:lvlJc w:val="left"/>
      <w:pPr>
        <w:ind w:left="1440" w:hanging="360"/>
      </w:pPr>
      <w:rPr>
        <w:rFonts w:ascii="Courier New" w:hAnsi="Courier New" w:hint="default"/>
      </w:rPr>
    </w:lvl>
    <w:lvl w:ilvl="2" w:tplc="8522CF42" w:tentative="1">
      <w:start w:val="1"/>
      <w:numFmt w:val="bullet"/>
      <w:lvlText w:val=""/>
      <w:lvlJc w:val="left"/>
      <w:pPr>
        <w:ind w:left="2160" w:hanging="360"/>
      </w:pPr>
      <w:rPr>
        <w:rFonts w:ascii="Wingdings" w:hAnsi="Wingdings" w:hint="default"/>
      </w:rPr>
    </w:lvl>
    <w:lvl w:ilvl="3" w:tplc="8C062BC8" w:tentative="1">
      <w:start w:val="1"/>
      <w:numFmt w:val="bullet"/>
      <w:lvlText w:val=""/>
      <w:lvlJc w:val="left"/>
      <w:pPr>
        <w:ind w:left="2880" w:hanging="360"/>
      </w:pPr>
      <w:rPr>
        <w:rFonts w:ascii="Symbol" w:hAnsi="Symbol" w:hint="default"/>
      </w:rPr>
    </w:lvl>
    <w:lvl w:ilvl="4" w:tplc="22EACC26" w:tentative="1">
      <w:start w:val="1"/>
      <w:numFmt w:val="bullet"/>
      <w:lvlText w:val="o"/>
      <w:lvlJc w:val="left"/>
      <w:pPr>
        <w:ind w:left="3600" w:hanging="360"/>
      </w:pPr>
      <w:rPr>
        <w:rFonts w:ascii="Courier New" w:hAnsi="Courier New" w:hint="default"/>
      </w:rPr>
    </w:lvl>
    <w:lvl w:ilvl="5" w:tplc="5420B982" w:tentative="1">
      <w:start w:val="1"/>
      <w:numFmt w:val="bullet"/>
      <w:lvlText w:val=""/>
      <w:lvlJc w:val="left"/>
      <w:pPr>
        <w:ind w:left="4320" w:hanging="360"/>
      </w:pPr>
      <w:rPr>
        <w:rFonts w:ascii="Wingdings" w:hAnsi="Wingdings" w:hint="default"/>
      </w:rPr>
    </w:lvl>
    <w:lvl w:ilvl="6" w:tplc="53E25814" w:tentative="1">
      <w:start w:val="1"/>
      <w:numFmt w:val="bullet"/>
      <w:lvlText w:val=""/>
      <w:lvlJc w:val="left"/>
      <w:pPr>
        <w:ind w:left="5040" w:hanging="360"/>
      </w:pPr>
      <w:rPr>
        <w:rFonts w:ascii="Symbol" w:hAnsi="Symbol" w:hint="default"/>
      </w:rPr>
    </w:lvl>
    <w:lvl w:ilvl="7" w:tplc="59EE9220" w:tentative="1">
      <w:start w:val="1"/>
      <w:numFmt w:val="bullet"/>
      <w:lvlText w:val="o"/>
      <w:lvlJc w:val="left"/>
      <w:pPr>
        <w:ind w:left="5760" w:hanging="360"/>
      </w:pPr>
      <w:rPr>
        <w:rFonts w:ascii="Courier New" w:hAnsi="Courier New" w:hint="default"/>
      </w:rPr>
    </w:lvl>
    <w:lvl w:ilvl="8" w:tplc="7B3653FA" w:tentative="1">
      <w:start w:val="1"/>
      <w:numFmt w:val="bullet"/>
      <w:lvlText w:val=""/>
      <w:lvlJc w:val="left"/>
      <w:pPr>
        <w:ind w:left="6480" w:hanging="360"/>
      </w:pPr>
      <w:rPr>
        <w:rFonts w:ascii="Wingdings" w:hAnsi="Wingdings" w:hint="default"/>
      </w:rPr>
    </w:lvl>
  </w:abstractNum>
  <w:abstractNum w:abstractNumId="5" w15:restartNumberingAfterBreak="0">
    <w:nsid w:val="14775536"/>
    <w:multiLevelType w:val="hybridMultilevel"/>
    <w:tmpl w:val="FFFFFFFF"/>
    <w:lvl w:ilvl="0" w:tplc="CDCEEEC8">
      <w:start w:val="1"/>
      <w:numFmt w:val="upperRoman"/>
      <w:lvlText w:val="%1."/>
      <w:lvlJc w:val="right"/>
      <w:pPr>
        <w:ind w:left="720" w:hanging="360"/>
      </w:pPr>
    </w:lvl>
    <w:lvl w:ilvl="1" w:tplc="3446AA08">
      <w:start w:val="1"/>
      <w:numFmt w:val="lowerLetter"/>
      <w:lvlText w:val="%2."/>
      <w:lvlJc w:val="left"/>
      <w:pPr>
        <w:ind w:left="1440" w:hanging="360"/>
      </w:pPr>
    </w:lvl>
    <w:lvl w:ilvl="2" w:tplc="9766BB66">
      <w:start w:val="1"/>
      <w:numFmt w:val="lowerRoman"/>
      <w:lvlText w:val="%3."/>
      <w:lvlJc w:val="right"/>
      <w:pPr>
        <w:ind w:left="2160" w:hanging="180"/>
      </w:pPr>
    </w:lvl>
    <w:lvl w:ilvl="3" w:tplc="AEB24E42">
      <w:start w:val="1"/>
      <w:numFmt w:val="decimal"/>
      <w:lvlText w:val="%4."/>
      <w:lvlJc w:val="left"/>
      <w:pPr>
        <w:ind w:left="2880" w:hanging="360"/>
      </w:pPr>
    </w:lvl>
    <w:lvl w:ilvl="4" w:tplc="9D1E2DFA">
      <w:start w:val="1"/>
      <w:numFmt w:val="lowerLetter"/>
      <w:lvlText w:val="%5."/>
      <w:lvlJc w:val="left"/>
      <w:pPr>
        <w:ind w:left="3600" w:hanging="360"/>
      </w:pPr>
    </w:lvl>
    <w:lvl w:ilvl="5" w:tplc="5AC221FA">
      <w:start w:val="1"/>
      <w:numFmt w:val="lowerRoman"/>
      <w:lvlText w:val="%6."/>
      <w:lvlJc w:val="right"/>
      <w:pPr>
        <w:ind w:left="4320" w:hanging="180"/>
      </w:pPr>
    </w:lvl>
    <w:lvl w:ilvl="6" w:tplc="BE8213CC">
      <w:start w:val="1"/>
      <w:numFmt w:val="decimal"/>
      <w:lvlText w:val="%7."/>
      <w:lvlJc w:val="left"/>
      <w:pPr>
        <w:ind w:left="5040" w:hanging="360"/>
      </w:pPr>
    </w:lvl>
    <w:lvl w:ilvl="7" w:tplc="CEAAD476">
      <w:start w:val="1"/>
      <w:numFmt w:val="lowerLetter"/>
      <w:lvlText w:val="%8."/>
      <w:lvlJc w:val="left"/>
      <w:pPr>
        <w:ind w:left="5760" w:hanging="360"/>
      </w:pPr>
    </w:lvl>
    <w:lvl w:ilvl="8" w:tplc="64AA6AC2">
      <w:start w:val="1"/>
      <w:numFmt w:val="lowerRoman"/>
      <w:lvlText w:val="%9."/>
      <w:lvlJc w:val="right"/>
      <w:pPr>
        <w:ind w:left="6480" w:hanging="180"/>
      </w:pPr>
    </w:lvl>
  </w:abstractNum>
  <w:abstractNum w:abstractNumId="6" w15:restartNumberingAfterBreak="0">
    <w:nsid w:val="15E45BD1"/>
    <w:multiLevelType w:val="hybridMultilevel"/>
    <w:tmpl w:val="52C4B17C"/>
    <w:lvl w:ilvl="0" w:tplc="86CCE6E4">
      <w:start w:val="1"/>
      <w:numFmt w:val="decimal"/>
      <w:lvlText w:val="%1."/>
      <w:lvlJc w:val="left"/>
      <w:pPr>
        <w:ind w:left="800" w:hanging="400"/>
      </w:pPr>
    </w:lvl>
    <w:lvl w:ilvl="1" w:tplc="3FF873DC">
      <w:start w:val="1"/>
      <w:numFmt w:val="lowerLetter"/>
      <w:lvlText w:val="%2."/>
      <w:lvlJc w:val="left"/>
      <w:pPr>
        <w:ind w:left="1200" w:hanging="400"/>
      </w:pPr>
    </w:lvl>
    <w:lvl w:ilvl="2" w:tplc="30046A96">
      <w:start w:val="1"/>
      <w:numFmt w:val="lowerRoman"/>
      <w:lvlText w:val="%3."/>
      <w:lvlJc w:val="right"/>
      <w:pPr>
        <w:ind w:left="1600" w:hanging="400"/>
      </w:pPr>
    </w:lvl>
    <w:lvl w:ilvl="3" w:tplc="6E5E7AB6">
      <w:start w:val="1"/>
      <w:numFmt w:val="decimal"/>
      <w:lvlText w:val="%4."/>
      <w:lvlJc w:val="left"/>
      <w:pPr>
        <w:ind w:left="2000" w:hanging="400"/>
      </w:pPr>
    </w:lvl>
    <w:lvl w:ilvl="4" w:tplc="FE5A7FF4">
      <w:start w:val="1"/>
      <w:numFmt w:val="lowerLetter"/>
      <w:lvlText w:val="%5."/>
      <w:lvlJc w:val="left"/>
      <w:pPr>
        <w:ind w:left="2400" w:hanging="400"/>
      </w:pPr>
    </w:lvl>
    <w:lvl w:ilvl="5" w:tplc="5090F3D0">
      <w:start w:val="1"/>
      <w:numFmt w:val="lowerRoman"/>
      <w:lvlText w:val="%6."/>
      <w:lvlJc w:val="right"/>
      <w:pPr>
        <w:ind w:left="2800" w:hanging="400"/>
      </w:pPr>
    </w:lvl>
    <w:lvl w:ilvl="6" w:tplc="19369BE4">
      <w:start w:val="1"/>
      <w:numFmt w:val="decimal"/>
      <w:lvlText w:val="%7."/>
      <w:lvlJc w:val="left"/>
      <w:pPr>
        <w:ind w:left="3200" w:hanging="400"/>
      </w:pPr>
    </w:lvl>
    <w:lvl w:ilvl="7" w:tplc="E0E8B4B2">
      <w:start w:val="1"/>
      <w:numFmt w:val="lowerLetter"/>
      <w:lvlText w:val="%8."/>
      <w:lvlJc w:val="left"/>
      <w:pPr>
        <w:ind w:left="3600" w:hanging="400"/>
      </w:pPr>
    </w:lvl>
    <w:lvl w:ilvl="8" w:tplc="B55AB680">
      <w:start w:val="1"/>
      <w:numFmt w:val="lowerRoman"/>
      <w:lvlText w:val="%9."/>
      <w:lvlJc w:val="right"/>
      <w:pPr>
        <w:ind w:left="4000" w:hanging="400"/>
      </w:pPr>
    </w:lvl>
  </w:abstractNum>
  <w:abstractNum w:abstractNumId="7" w15:restartNumberingAfterBreak="0">
    <w:nsid w:val="16CD8A36"/>
    <w:multiLevelType w:val="hybridMultilevel"/>
    <w:tmpl w:val="3446D00A"/>
    <w:lvl w:ilvl="0" w:tplc="AF88663E">
      <w:start w:val="1"/>
      <w:numFmt w:val="upperRoman"/>
      <w:lvlText w:val="%1."/>
      <w:lvlJc w:val="right"/>
      <w:pPr>
        <w:ind w:left="800" w:hanging="400"/>
      </w:pPr>
    </w:lvl>
    <w:lvl w:ilvl="1" w:tplc="D3E8EBB8">
      <w:start w:val="1"/>
      <w:numFmt w:val="lowerLetter"/>
      <w:lvlText w:val="%2."/>
      <w:lvlJc w:val="left"/>
      <w:pPr>
        <w:ind w:left="1200" w:hanging="400"/>
      </w:pPr>
    </w:lvl>
    <w:lvl w:ilvl="2" w:tplc="B31CD012">
      <w:start w:val="1"/>
      <w:numFmt w:val="lowerRoman"/>
      <w:lvlText w:val="%3."/>
      <w:lvlJc w:val="right"/>
      <w:pPr>
        <w:ind w:left="1600" w:hanging="400"/>
      </w:pPr>
    </w:lvl>
    <w:lvl w:ilvl="3" w:tplc="C7BCFA3A">
      <w:start w:val="1"/>
      <w:numFmt w:val="decimal"/>
      <w:lvlText w:val="%4."/>
      <w:lvlJc w:val="left"/>
      <w:pPr>
        <w:ind w:left="2000" w:hanging="400"/>
      </w:pPr>
    </w:lvl>
    <w:lvl w:ilvl="4" w:tplc="41F26B40">
      <w:start w:val="1"/>
      <w:numFmt w:val="lowerLetter"/>
      <w:lvlText w:val="%5."/>
      <w:lvlJc w:val="left"/>
      <w:pPr>
        <w:ind w:left="2400" w:hanging="400"/>
      </w:pPr>
    </w:lvl>
    <w:lvl w:ilvl="5" w:tplc="136C54FC">
      <w:start w:val="1"/>
      <w:numFmt w:val="lowerRoman"/>
      <w:lvlText w:val="%6."/>
      <w:lvlJc w:val="right"/>
      <w:pPr>
        <w:ind w:left="2800" w:hanging="400"/>
      </w:pPr>
    </w:lvl>
    <w:lvl w:ilvl="6" w:tplc="A302210E">
      <w:start w:val="1"/>
      <w:numFmt w:val="decimal"/>
      <w:lvlText w:val="%7."/>
      <w:lvlJc w:val="left"/>
      <w:pPr>
        <w:ind w:left="3200" w:hanging="400"/>
      </w:pPr>
    </w:lvl>
    <w:lvl w:ilvl="7" w:tplc="6F2C80F4">
      <w:start w:val="1"/>
      <w:numFmt w:val="lowerLetter"/>
      <w:lvlText w:val="%8."/>
      <w:lvlJc w:val="left"/>
      <w:pPr>
        <w:ind w:left="3600" w:hanging="400"/>
      </w:pPr>
    </w:lvl>
    <w:lvl w:ilvl="8" w:tplc="9926BBDA">
      <w:start w:val="1"/>
      <w:numFmt w:val="lowerRoman"/>
      <w:lvlText w:val="%9."/>
      <w:lvlJc w:val="right"/>
      <w:pPr>
        <w:ind w:left="4000" w:hanging="400"/>
      </w:pPr>
    </w:lvl>
  </w:abstractNum>
  <w:abstractNum w:abstractNumId="8" w15:restartNumberingAfterBreak="0">
    <w:nsid w:val="18325CEF"/>
    <w:multiLevelType w:val="hybridMultilevel"/>
    <w:tmpl w:val="D5A0E5FC"/>
    <w:lvl w:ilvl="0" w:tplc="3F06154E">
      <w:start w:val="1"/>
      <w:numFmt w:val="decimal"/>
      <w:lvlText w:val="%1."/>
      <w:lvlJc w:val="left"/>
      <w:pPr>
        <w:ind w:left="720" w:hanging="360"/>
      </w:pPr>
      <w:rPr>
        <w:rFonts w:ascii="Calibri" w:hAnsi="Calibri" w:hint="default"/>
        <w:color w:val="auto"/>
      </w:rPr>
    </w:lvl>
    <w:lvl w:ilvl="1" w:tplc="D07CCF46" w:tentative="1">
      <w:start w:val="1"/>
      <w:numFmt w:val="lowerLetter"/>
      <w:lvlText w:val="%2."/>
      <w:lvlJc w:val="left"/>
      <w:pPr>
        <w:ind w:left="1440" w:hanging="360"/>
      </w:pPr>
    </w:lvl>
    <w:lvl w:ilvl="2" w:tplc="42264074" w:tentative="1">
      <w:start w:val="1"/>
      <w:numFmt w:val="lowerRoman"/>
      <w:lvlText w:val="%3."/>
      <w:lvlJc w:val="right"/>
      <w:pPr>
        <w:ind w:left="2160" w:hanging="180"/>
      </w:pPr>
    </w:lvl>
    <w:lvl w:ilvl="3" w:tplc="10ECAE0C" w:tentative="1">
      <w:start w:val="1"/>
      <w:numFmt w:val="decimal"/>
      <w:lvlText w:val="%4."/>
      <w:lvlJc w:val="left"/>
      <w:pPr>
        <w:ind w:left="2880" w:hanging="360"/>
      </w:pPr>
    </w:lvl>
    <w:lvl w:ilvl="4" w:tplc="B30089F2" w:tentative="1">
      <w:start w:val="1"/>
      <w:numFmt w:val="lowerLetter"/>
      <w:lvlText w:val="%5."/>
      <w:lvlJc w:val="left"/>
      <w:pPr>
        <w:ind w:left="3600" w:hanging="360"/>
      </w:pPr>
    </w:lvl>
    <w:lvl w:ilvl="5" w:tplc="970E6CBA" w:tentative="1">
      <w:start w:val="1"/>
      <w:numFmt w:val="lowerRoman"/>
      <w:lvlText w:val="%6."/>
      <w:lvlJc w:val="right"/>
      <w:pPr>
        <w:ind w:left="4320" w:hanging="180"/>
      </w:pPr>
    </w:lvl>
    <w:lvl w:ilvl="6" w:tplc="A7F4D13A" w:tentative="1">
      <w:start w:val="1"/>
      <w:numFmt w:val="decimal"/>
      <w:lvlText w:val="%7."/>
      <w:lvlJc w:val="left"/>
      <w:pPr>
        <w:ind w:left="5040" w:hanging="360"/>
      </w:pPr>
    </w:lvl>
    <w:lvl w:ilvl="7" w:tplc="4CD01D0E" w:tentative="1">
      <w:start w:val="1"/>
      <w:numFmt w:val="lowerLetter"/>
      <w:lvlText w:val="%8."/>
      <w:lvlJc w:val="left"/>
      <w:pPr>
        <w:ind w:left="5760" w:hanging="360"/>
      </w:pPr>
    </w:lvl>
    <w:lvl w:ilvl="8" w:tplc="18665D10" w:tentative="1">
      <w:start w:val="1"/>
      <w:numFmt w:val="lowerRoman"/>
      <w:lvlText w:val="%9."/>
      <w:lvlJc w:val="right"/>
      <w:pPr>
        <w:ind w:left="6480" w:hanging="180"/>
      </w:pPr>
    </w:lvl>
  </w:abstractNum>
  <w:abstractNum w:abstractNumId="9" w15:restartNumberingAfterBreak="0">
    <w:nsid w:val="1A3E03A3"/>
    <w:multiLevelType w:val="hybridMultilevel"/>
    <w:tmpl w:val="6AE2CE2C"/>
    <w:lvl w:ilvl="0" w:tplc="FFFFFFFF">
      <w:start w:val="1"/>
      <w:numFmt w:val="upperRoman"/>
      <w:lvlText w:val="%1."/>
      <w:lvlJc w:val="right"/>
      <w:pPr>
        <w:ind w:left="800" w:hanging="400"/>
      </w:pPr>
    </w:lvl>
    <w:lvl w:ilvl="1" w:tplc="FFFFFFFF">
      <w:start w:val="1"/>
      <w:numFmt w:val="lowerLetter"/>
      <w:lvlText w:val="%2."/>
      <w:lvlJc w:val="left"/>
      <w:pPr>
        <w:ind w:left="1200" w:hanging="400"/>
      </w:pPr>
    </w:lvl>
    <w:lvl w:ilvl="2" w:tplc="FFFFFFFF">
      <w:start w:val="1"/>
      <w:numFmt w:val="lowerRoman"/>
      <w:lvlText w:val="%3."/>
      <w:lvlJc w:val="right"/>
      <w:pPr>
        <w:ind w:left="1600" w:hanging="400"/>
      </w:pPr>
    </w:lvl>
    <w:lvl w:ilvl="3" w:tplc="FFFFFFFF">
      <w:start w:val="1"/>
      <w:numFmt w:val="decimal"/>
      <w:lvlText w:val="%4."/>
      <w:lvlJc w:val="left"/>
      <w:pPr>
        <w:ind w:left="2000" w:hanging="400"/>
      </w:pPr>
    </w:lvl>
    <w:lvl w:ilvl="4" w:tplc="FFFFFFFF">
      <w:start w:val="1"/>
      <w:numFmt w:val="lowerLetter"/>
      <w:lvlText w:val="%5."/>
      <w:lvlJc w:val="left"/>
      <w:pPr>
        <w:ind w:left="2400" w:hanging="400"/>
      </w:pPr>
    </w:lvl>
    <w:lvl w:ilvl="5" w:tplc="FFFFFFFF">
      <w:start w:val="1"/>
      <w:numFmt w:val="lowerRoman"/>
      <w:lvlText w:val="%6."/>
      <w:lvlJc w:val="right"/>
      <w:pPr>
        <w:ind w:left="2800" w:hanging="400"/>
      </w:pPr>
    </w:lvl>
    <w:lvl w:ilvl="6" w:tplc="FFFFFFFF">
      <w:start w:val="1"/>
      <w:numFmt w:val="decimal"/>
      <w:lvlText w:val="%7."/>
      <w:lvlJc w:val="left"/>
      <w:pPr>
        <w:ind w:left="3200" w:hanging="400"/>
      </w:pPr>
    </w:lvl>
    <w:lvl w:ilvl="7" w:tplc="FFFFFFFF">
      <w:start w:val="1"/>
      <w:numFmt w:val="lowerLetter"/>
      <w:lvlText w:val="%8."/>
      <w:lvlJc w:val="left"/>
      <w:pPr>
        <w:ind w:left="3600" w:hanging="400"/>
      </w:pPr>
    </w:lvl>
    <w:lvl w:ilvl="8" w:tplc="FFFFFFFF">
      <w:start w:val="1"/>
      <w:numFmt w:val="lowerRoman"/>
      <w:lvlText w:val="%9."/>
      <w:lvlJc w:val="right"/>
      <w:pPr>
        <w:ind w:left="4000" w:hanging="400"/>
      </w:pPr>
    </w:lvl>
  </w:abstractNum>
  <w:abstractNum w:abstractNumId="10" w15:restartNumberingAfterBreak="0">
    <w:nsid w:val="259C0132"/>
    <w:multiLevelType w:val="hybridMultilevel"/>
    <w:tmpl w:val="8DCAF226"/>
    <w:lvl w:ilvl="0" w:tplc="5D4EEF96">
      <w:start w:val="1"/>
      <w:numFmt w:val="bullet"/>
      <w:lvlText w:val=""/>
      <w:lvlJc w:val="left"/>
      <w:pPr>
        <w:ind w:left="720" w:hanging="360"/>
      </w:pPr>
      <w:rPr>
        <w:rFonts w:ascii="Symbol" w:hAnsi="Symbol" w:hint="default"/>
      </w:rPr>
    </w:lvl>
    <w:lvl w:ilvl="1" w:tplc="0DD26F82">
      <w:start w:val="1"/>
      <w:numFmt w:val="bullet"/>
      <w:lvlText w:val="o"/>
      <w:lvlJc w:val="left"/>
      <w:pPr>
        <w:ind w:left="1440" w:hanging="360"/>
      </w:pPr>
      <w:rPr>
        <w:rFonts w:ascii="Courier New" w:hAnsi="Courier New" w:hint="default"/>
      </w:rPr>
    </w:lvl>
    <w:lvl w:ilvl="2" w:tplc="3F68D34C">
      <w:start w:val="1"/>
      <w:numFmt w:val="bullet"/>
      <w:lvlText w:val=""/>
      <w:lvlJc w:val="left"/>
      <w:pPr>
        <w:ind w:left="2160" w:hanging="360"/>
      </w:pPr>
      <w:rPr>
        <w:rFonts w:ascii="Wingdings" w:hAnsi="Wingdings" w:hint="default"/>
      </w:rPr>
    </w:lvl>
    <w:lvl w:ilvl="3" w:tplc="88FA7E40" w:tentative="1">
      <w:start w:val="1"/>
      <w:numFmt w:val="bullet"/>
      <w:lvlText w:val=""/>
      <w:lvlJc w:val="left"/>
      <w:pPr>
        <w:ind w:left="2880" w:hanging="360"/>
      </w:pPr>
      <w:rPr>
        <w:rFonts w:ascii="Symbol" w:hAnsi="Symbol" w:hint="default"/>
      </w:rPr>
    </w:lvl>
    <w:lvl w:ilvl="4" w:tplc="C61CD12C" w:tentative="1">
      <w:start w:val="1"/>
      <w:numFmt w:val="bullet"/>
      <w:lvlText w:val="o"/>
      <w:lvlJc w:val="left"/>
      <w:pPr>
        <w:ind w:left="3600" w:hanging="360"/>
      </w:pPr>
      <w:rPr>
        <w:rFonts w:ascii="Courier New" w:hAnsi="Courier New" w:hint="default"/>
      </w:rPr>
    </w:lvl>
    <w:lvl w:ilvl="5" w:tplc="3C168DA8" w:tentative="1">
      <w:start w:val="1"/>
      <w:numFmt w:val="bullet"/>
      <w:lvlText w:val=""/>
      <w:lvlJc w:val="left"/>
      <w:pPr>
        <w:ind w:left="4320" w:hanging="360"/>
      </w:pPr>
      <w:rPr>
        <w:rFonts w:ascii="Wingdings" w:hAnsi="Wingdings" w:hint="default"/>
      </w:rPr>
    </w:lvl>
    <w:lvl w:ilvl="6" w:tplc="E2F46C80" w:tentative="1">
      <w:start w:val="1"/>
      <w:numFmt w:val="bullet"/>
      <w:lvlText w:val=""/>
      <w:lvlJc w:val="left"/>
      <w:pPr>
        <w:ind w:left="5040" w:hanging="360"/>
      </w:pPr>
      <w:rPr>
        <w:rFonts w:ascii="Symbol" w:hAnsi="Symbol" w:hint="default"/>
      </w:rPr>
    </w:lvl>
    <w:lvl w:ilvl="7" w:tplc="C2D84912" w:tentative="1">
      <w:start w:val="1"/>
      <w:numFmt w:val="bullet"/>
      <w:lvlText w:val="o"/>
      <w:lvlJc w:val="left"/>
      <w:pPr>
        <w:ind w:left="5760" w:hanging="360"/>
      </w:pPr>
      <w:rPr>
        <w:rFonts w:ascii="Courier New" w:hAnsi="Courier New" w:hint="default"/>
      </w:rPr>
    </w:lvl>
    <w:lvl w:ilvl="8" w:tplc="BB1223D2" w:tentative="1">
      <w:start w:val="1"/>
      <w:numFmt w:val="bullet"/>
      <w:lvlText w:val=""/>
      <w:lvlJc w:val="left"/>
      <w:pPr>
        <w:ind w:left="6480" w:hanging="360"/>
      </w:pPr>
      <w:rPr>
        <w:rFonts w:ascii="Wingdings" w:hAnsi="Wingdings" w:hint="default"/>
      </w:rPr>
    </w:lvl>
  </w:abstractNum>
  <w:abstractNum w:abstractNumId="11" w15:restartNumberingAfterBreak="0">
    <w:nsid w:val="26382B2F"/>
    <w:multiLevelType w:val="hybridMultilevel"/>
    <w:tmpl w:val="FFFFFFFF"/>
    <w:lvl w:ilvl="0" w:tplc="B16ACB0E">
      <w:start w:val="1"/>
      <w:numFmt w:val="decimal"/>
      <w:lvlText w:val="%1."/>
      <w:lvlJc w:val="left"/>
      <w:pPr>
        <w:ind w:left="720" w:hanging="360"/>
      </w:pPr>
    </w:lvl>
    <w:lvl w:ilvl="1" w:tplc="92368544">
      <w:start w:val="1"/>
      <w:numFmt w:val="lowerLetter"/>
      <w:lvlText w:val="%2."/>
      <w:lvlJc w:val="left"/>
      <w:pPr>
        <w:ind w:left="1440" w:hanging="360"/>
      </w:pPr>
    </w:lvl>
    <w:lvl w:ilvl="2" w:tplc="E73CA49E">
      <w:start w:val="1"/>
      <w:numFmt w:val="lowerRoman"/>
      <w:lvlText w:val="%3."/>
      <w:lvlJc w:val="right"/>
      <w:pPr>
        <w:ind w:left="2160" w:hanging="180"/>
      </w:pPr>
    </w:lvl>
    <w:lvl w:ilvl="3" w:tplc="E7AA0A68">
      <w:start w:val="1"/>
      <w:numFmt w:val="decimal"/>
      <w:lvlText w:val="%4."/>
      <w:lvlJc w:val="left"/>
      <w:pPr>
        <w:ind w:left="2880" w:hanging="360"/>
      </w:pPr>
    </w:lvl>
    <w:lvl w:ilvl="4" w:tplc="B9BCD28A">
      <w:start w:val="1"/>
      <w:numFmt w:val="lowerLetter"/>
      <w:lvlText w:val="%5."/>
      <w:lvlJc w:val="left"/>
      <w:pPr>
        <w:ind w:left="3600" w:hanging="360"/>
      </w:pPr>
    </w:lvl>
    <w:lvl w:ilvl="5" w:tplc="822673A6">
      <w:start w:val="1"/>
      <w:numFmt w:val="lowerRoman"/>
      <w:lvlText w:val="%6."/>
      <w:lvlJc w:val="right"/>
      <w:pPr>
        <w:ind w:left="4320" w:hanging="180"/>
      </w:pPr>
    </w:lvl>
    <w:lvl w:ilvl="6" w:tplc="326E015C">
      <w:start w:val="1"/>
      <w:numFmt w:val="decimal"/>
      <w:lvlText w:val="%7."/>
      <w:lvlJc w:val="left"/>
      <w:pPr>
        <w:ind w:left="5040" w:hanging="360"/>
      </w:pPr>
    </w:lvl>
    <w:lvl w:ilvl="7" w:tplc="97588EC8">
      <w:start w:val="1"/>
      <w:numFmt w:val="lowerLetter"/>
      <w:lvlText w:val="%8."/>
      <w:lvlJc w:val="left"/>
      <w:pPr>
        <w:ind w:left="5760" w:hanging="360"/>
      </w:pPr>
    </w:lvl>
    <w:lvl w:ilvl="8" w:tplc="F27890FA">
      <w:start w:val="1"/>
      <w:numFmt w:val="lowerRoman"/>
      <w:lvlText w:val="%9."/>
      <w:lvlJc w:val="right"/>
      <w:pPr>
        <w:ind w:left="6480" w:hanging="180"/>
      </w:pPr>
    </w:lvl>
  </w:abstractNum>
  <w:abstractNum w:abstractNumId="12" w15:restartNumberingAfterBreak="0">
    <w:nsid w:val="26C3EFC0"/>
    <w:multiLevelType w:val="hybridMultilevel"/>
    <w:tmpl w:val="9EF0F342"/>
    <w:lvl w:ilvl="0" w:tplc="E2CE7748">
      <w:start w:val="1"/>
      <w:numFmt w:val="upperRoman"/>
      <w:lvlText w:val="%1."/>
      <w:lvlJc w:val="right"/>
      <w:pPr>
        <w:ind w:left="800" w:hanging="400"/>
      </w:pPr>
    </w:lvl>
    <w:lvl w:ilvl="1" w:tplc="A18C285A">
      <w:start w:val="1"/>
      <w:numFmt w:val="lowerLetter"/>
      <w:lvlText w:val="%2."/>
      <w:lvlJc w:val="left"/>
      <w:pPr>
        <w:ind w:left="1200" w:hanging="400"/>
      </w:pPr>
    </w:lvl>
    <w:lvl w:ilvl="2" w:tplc="80105474">
      <w:start w:val="1"/>
      <w:numFmt w:val="lowerRoman"/>
      <w:lvlText w:val="%3."/>
      <w:lvlJc w:val="right"/>
      <w:pPr>
        <w:ind w:left="1600" w:hanging="400"/>
      </w:pPr>
    </w:lvl>
    <w:lvl w:ilvl="3" w:tplc="628C0E54">
      <w:start w:val="1"/>
      <w:numFmt w:val="decimal"/>
      <w:lvlText w:val="%4."/>
      <w:lvlJc w:val="left"/>
      <w:pPr>
        <w:ind w:left="2000" w:hanging="400"/>
      </w:pPr>
    </w:lvl>
    <w:lvl w:ilvl="4" w:tplc="250465E0">
      <w:start w:val="1"/>
      <w:numFmt w:val="lowerLetter"/>
      <w:lvlText w:val="%5."/>
      <w:lvlJc w:val="left"/>
      <w:pPr>
        <w:ind w:left="2400" w:hanging="400"/>
      </w:pPr>
    </w:lvl>
    <w:lvl w:ilvl="5" w:tplc="DB5C0FB2">
      <w:start w:val="1"/>
      <w:numFmt w:val="lowerRoman"/>
      <w:lvlText w:val="%6."/>
      <w:lvlJc w:val="right"/>
      <w:pPr>
        <w:ind w:left="2800" w:hanging="400"/>
      </w:pPr>
    </w:lvl>
    <w:lvl w:ilvl="6" w:tplc="6B94740E">
      <w:start w:val="1"/>
      <w:numFmt w:val="decimal"/>
      <w:lvlText w:val="%7."/>
      <w:lvlJc w:val="left"/>
      <w:pPr>
        <w:ind w:left="3200" w:hanging="400"/>
      </w:pPr>
    </w:lvl>
    <w:lvl w:ilvl="7" w:tplc="9BA488C8">
      <w:start w:val="1"/>
      <w:numFmt w:val="lowerLetter"/>
      <w:lvlText w:val="%8."/>
      <w:lvlJc w:val="left"/>
      <w:pPr>
        <w:ind w:left="3600" w:hanging="400"/>
      </w:pPr>
    </w:lvl>
    <w:lvl w:ilvl="8" w:tplc="C7A48DFE">
      <w:start w:val="1"/>
      <w:numFmt w:val="lowerRoman"/>
      <w:lvlText w:val="%9."/>
      <w:lvlJc w:val="right"/>
      <w:pPr>
        <w:ind w:left="4000" w:hanging="400"/>
      </w:pPr>
    </w:lvl>
  </w:abstractNum>
  <w:abstractNum w:abstractNumId="13" w15:restartNumberingAfterBreak="0">
    <w:nsid w:val="26D1218E"/>
    <w:multiLevelType w:val="hybridMultilevel"/>
    <w:tmpl w:val="FFFFFFFF"/>
    <w:lvl w:ilvl="0" w:tplc="67DCFC26">
      <w:start w:val="1"/>
      <w:numFmt w:val="upperLetter"/>
      <w:lvlText w:val="%1."/>
      <w:lvlJc w:val="left"/>
      <w:pPr>
        <w:ind w:left="720" w:hanging="360"/>
      </w:pPr>
    </w:lvl>
    <w:lvl w:ilvl="1" w:tplc="D8D4D5FE">
      <w:start w:val="1"/>
      <w:numFmt w:val="lowerLetter"/>
      <w:lvlText w:val="%2."/>
      <w:lvlJc w:val="left"/>
      <w:pPr>
        <w:ind w:left="1440" w:hanging="360"/>
      </w:pPr>
    </w:lvl>
    <w:lvl w:ilvl="2" w:tplc="19042688">
      <w:start w:val="1"/>
      <w:numFmt w:val="lowerRoman"/>
      <w:lvlText w:val="%3."/>
      <w:lvlJc w:val="right"/>
      <w:pPr>
        <w:ind w:left="2160" w:hanging="180"/>
      </w:pPr>
    </w:lvl>
    <w:lvl w:ilvl="3" w:tplc="7C9AA794">
      <w:start w:val="1"/>
      <w:numFmt w:val="decimal"/>
      <w:lvlText w:val="%4."/>
      <w:lvlJc w:val="left"/>
      <w:pPr>
        <w:ind w:left="2880" w:hanging="360"/>
      </w:pPr>
    </w:lvl>
    <w:lvl w:ilvl="4" w:tplc="7752E33C">
      <w:start w:val="1"/>
      <w:numFmt w:val="lowerLetter"/>
      <w:lvlText w:val="%5."/>
      <w:lvlJc w:val="left"/>
      <w:pPr>
        <w:ind w:left="3600" w:hanging="360"/>
      </w:pPr>
    </w:lvl>
    <w:lvl w:ilvl="5" w:tplc="1FBA7ACC">
      <w:start w:val="1"/>
      <w:numFmt w:val="lowerRoman"/>
      <w:lvlText w:val="%6."/>
      <w:lvlJc w:val="right"/>
      <w:pPr>
        <w:ind w:left="4320" w:hanging="180"/>
      </w:pPr>
    </w:lvl>
    <w:lvl w:ilvl="6" w:tplc="886E65B0">
      <w:start w:val="1"/>
      <w:numFmt w:val="decimal"/>
      <w:lvlText w:val="%7."/>
      <w:lvlJc w:val="left"/>
      <w:pPr>
        <w:ind w:left="5040" w:hanging="360"/>
      </w:pPr>
    </w:lvl>
    <w:lvl w:ilvl="7" w:tplc="A2B0A32A">
      <w:start w:val="1"/>
      <w:numFmt w:val="lowerLetter"/>
      <w:lvlText w:val="%8."/>
      <w:lvlJc w:val="left"/>
      <w:pPr>
        <w:ind w:left="5760" w:hanging="360"/>
      </w:pPr>
    </w:lvl>
    <w:lvl w:ilvl="8" w:tplc="136671C8">
      <w:start w:val="1"/>
      <w:numFmt w:val="lowerRoman"/>
      <w:lvlText w:val="%9."/>
      <w:lvlJc w:val="right"/>
      <w:pPr>
        <w:ind w:left="6480" w:hanging="180"/>
      </w:pPr>
    </w:lvl>
  </w:abstractNum>
  <w:abstractNum w:abstractNumId="14" w15:restartNumberingAfterBreak="0">
    <w:nsid w:val="2947BCB4"/>
    <w:multiLevelType w:val="hybridMultilevel"/>
    <w:tmpl w:val="FFFFFFFF"/>
    <w:lvl w:ilvl="0" w:tplc="69FE9578">
      <w:start w:val="1"/>
      <w:numFmt w:val="upperRoman"/>
      <w:lvlText w:val="%1."/>
      <w:lvlJc w:val="right"/>
      <w:pPr>
        <w:ind w:left="720" w:hanging="360"/>
      </w:pPr>
    </w:lvl>
    <w:lvl w:ilvl="1" w:tplc="C80CFBC8">
      <w:start w:val="1"/>
      <w:numFmt w:val="lowerLetter"/>
      <w:lvlText w:val="%2."/>
      <w:lvlJc w:val="left"/>
      <w:pPr>
        <w:ind w:left="1440" w:hanging="360"/>
      </w:pPr>
    </w:lvl>
    <w:lvl w:ilvl="2" w:tplc="F5DCB990">
      <w:start w:val="1"/>
      <w:numFmt w:val="lowerRoman"/>
      <w:lvlText w:val="%3."/>
      <w:lvlJc w:val="right"/>
      <w:pPr>
        <w:ind w:left="2160" w:hanging="180"/>
      </w:pPr>
    </w:lvl>
    <w:lvl w:ilvl="3" w:tplc="5CF0BA9A">
      <w:start w:val="1"/>
      <w:numFmt w:val="decimal"/>
      <w:lvlText w:val="%4."/>
      <w:lvlJc w:val="left"/>
      <w:pPr>
        <w:ind w:left="2880" w:hanging="360"/>
      </w:pPr>
    </w:lvl>
    <w:lvl w:ilvl="4" w:tplc="4D16A55A">
      <w:start w:val="1"/>
      <w:numFmt w:val="lowerLetter"/>
      <w:lvlText w:val="%5."/>
      <w:lvlJc w:val="left"/>
      <w:pPr>
        <w:ind w:left="3600" w:hanging="360"/>
      </w:pPr>
    </w:lvl>
    <w:lvl w:ilvl="5" w:tplc="15CA6A56">
      <w:start w:val="1"/>
      <w:numFmt w:val="lowerRoman"/>
      <w:lvlText w:val="%6."/>
      <w:lvlJc w:val="right"/>
      <w:pPr>
        <w:ind w:left="4320" w:hanging="180"/>
      </w:pPr>
    </w:lvl>
    <w:lvl w:ilvl="6" w:tplc="DD9C3C20">
      <w:start w:val="1"/>
      <w:numFmt w:val="decimal"/>
      <w:lvlText w:val="%7."/>
      <w:lvlJc w:val="left"/>
      <w:pPr>
        <w:ind w:left="5040" w:hanging="360"/>
      </w:pPr>
    </w:lvl>
    <w:lvl w:ilvl="7" w:tplc="EBE08BA8">
      <w:start w:val="1"/>
      <w:numFmt w:val="lowerLetter"/>
      <w:lvlText w:val="%8."/>
      <w:lvlJc w:val="left"/>
      <w:pPr>
        <w:ind w:left="5760" w:hanging="360"/>
      </w:pPr>
    </w:lvl>
    <w:lvl w:ilvl="8" w:tplc="3FCA72E8">
      <w:start w:val="1"/>
      <w:numFmt w:val="lowerRoman"/>
      <w:lvlText w:val="%9."/>
      <w:lvlJc w:val="right"/>
      <w:pPr>
        <w:ind w:left="6480" w:hanging="180"/>
      </w:pPr>
    </w:lvl>
  </w:abstractNum>
  <w:abstractNum w:abstractNumId="15" w15:restartNumberingAfterBreak="0">
    <w:nsid w:val="2A12321A"/>
    <w:multiLevelType w:val="hybridMultilevel"/>
    <w:tmpl w:val="BF60458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187292"/>
    <w:multiLevelType w:val="hybridMultilevel"/>
    <w:tmpl w:val="49E4FE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00162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3C878053"/>
    <w:multiLevelType w:val="hybridMultilevel"/>
    <w:tmpl w:val="A5448BE6"/>
    <w:lvl w:ilvl="0" w:tplc="1B642998">
      <w:start w:val="1"/>
      <w:numFmt w:val="upperRoman"/>
      <w:lvlText w:val="%1."/>
      <w:lvlJc w:val="right"/>
      <w:pPr>
        <w:ind w:left="800" w:hanging="400"/>
      </w:pPr>
    </w:lvl>
    <w:lvl w:ilvl="1" w:tplc="1E8893DC">
      <w:start w:val="1"/>
      <w:numFmt w:val="lowerLetter"/>
      <w:lvlText w:val="%2."/>
      <w:lvlJc w:val="left"/>
      <w:pPr>
        <w:ind w:left="1200" w:hanging="400"/>
      </w:pPr>
    </w:lvl>
    <w:lvl w:ilvl="2" w:tplc="FDAAFD72">
      <w:start w:val="1"/>
      <w:numFmt w:val="lowerRoman"/>
      <w:lvlText w:val="%3."/>
      <w:lvlJc w:val="right"/>
      <w:pPr>
        <w:ind w:left="1600" w:hanging="400"/>
      </w:pPr>
    </w:lvl>
    <w:lvl w:ilvl="3" w:tplc="B0B24632">
      <w:start w:val="1"/>
      <w:numFmt w:val="decimal"/>
      <w:lvlText w:val="%4."/>
      <w:lvlJc w:val="left"/>
      <w:pPr>
        <w:ind w:left="2000" w:hanging="400"/>
      </w:pPr>
    </w:lvl>
    <w:lvl w:ilvl="4" w:tplc="3AE2713E">
      <w:start w:val="1"/>
      <w:numFmt w:val="lowerLetter"/>
      <w:lvlText w:val="%5."/>
      <w:lvlJc w:val="left"/>
      <w:pPr>
        <w:ind w:left="2400" w:hanging="400"/>
      </w:pPr>
    </w:lvl>
    <w:lvl w:ilvl="5" w:tplc="FBFA37A0">
      <w:start w:val="1"/>
      <w:numFmt w:val="lowerRoman"/>
      <w:lvlText w:val="%6."/>
      <w:lvlJc w:val="right"/>
      <w:pPr>
        <w:ind w:left="2800" w:hanging="400"/>
      </w:pPr>
    </w:lvl>
    <w:lvl w:ilvl="6" w:tplc="6414B77C">
      <w:start w:val="1"/>
      <w:numFmt w:val="decimal"/>
      <w:lvlText w:val="%7."/>
      <w:lvlJc w:val="left"/>
      <w:pPr>
        <w:ind w:left="3200" w:hanging="400"/>
      </w:pPr>
    </w:lvl>
    <w:lvl w:ilvl="7" w:tplc="936E8838">
      <w:start w:val="1"/>
      <w:numFmt w:val="lowerLetter"/>
      <w:lvlText w:val="%8."/>
      <w:lvlJc w:val="left"/>
      <w:pPr>
        <w:ind w:left="3600" w:hanging="400"/>
      </w:pPr>
    </w:lvl>
    <w:lvl w:ilvl="8" w:tplc="41189B2A">
      <w:start w:val="1"/>
      <w:numFmt w:val="lowerRoman"/>
      <w:lvlText w:val="%9."/>
      <w:lvlJc w:val="right"/>
      <w:pPr>
        <w:ind w:left="4000" w:hanging="400"/>
      </w:pPr>
    </w:lvl>
  </w:abstractNum>
  <w:abstractNum w:abstractNumId="19" w15:restartNumberingAfterBreak="0">
    <w:nsid w:val="42B31661"/>
    <w:multiLevelType w:val="multilevel"/>
    <w:tmpl w:val="66F2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11505"/>
    <w:multiLevelType w:val="hybridMultilevel"/>
    <w:tmpl w:val="3CA4F29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6480041"/>
    <w:multiLevelType w:val="hybridMultilevel"/>
    <w:tmpl w:val="FFFFFFFF"/>
    <w:lvl w:ilvl="0" w:tplc="3FEEFDD0">
      <w:start w:val="1"/>
      <w:numFmt w:val="upperRoman"/>
      <w:lvlText w:val="%1."/>
      <w:lvlJc w:val="right"/>
      <w:pPr>
        <w:ind w:left="720" w:hanging="360"/>
      </w:pPr>
    </w:lvl>
    <w:lvl w:ilvl="1" w:tplc="B48831FE">
      <w:start w:val="1"/>
      <w:numFmt w:val="lowerLetter"/>
      <w:lvlText w:val="%2."/>
      <w:lvlJc w:val="left"/>
      <w:pPr>
        <w:ind w:left="1440" w:hanging="360"/>
      </w:pPr>
    </w:lvl>
    <w:lvl w:ilvl="2" w:tplc="3D960578">
      <w:start w:val="1"/>
      <w:numFmt w:val="lowerRoman"/>
      <w:lvlText w:val="%3."/>
      <w:lvlJc w:val="right"/>
      <w:pPr>
        <w:ind w:left="2160" w:hanging="180"/>
      </w:pPr>
    </w:lvl>
    <w:lvl w:ilvl="3" w:tplc="38406FA4">
      <w:start w:val="1"/>
      <w:numFmt w:val="decimal"/>
      <w:lvlText w:val="%4."/>
      <w:lvlJc w:val="left"/>
      <w:pPr>
        <w:ind w:left="2880" w:hanging="360"/>
      </w:pPr>
    </w:lvl>
    <w:lvl w:ilvl="4" w:tplc="4C26B56A">
      <w:start w:val="1"/>
      <w:numFmt w:val="lowerLetter"/>
      <w:lvlText w:val="%5."/>
      <w:lvlJc w:val="left"/>
      <w:pPr>
        <w:ind w:left="3600" w:hanging="360"/>
      </w:pPr>
    </w:lvl>
    <w:lvl w:ilvl="5" w:tplc="2E1E8DDC">
      <w:start w:val="1"/>
      <w:numFmt w:val="lowerRoman"/>
      <w:lvlText w:val="%6."/>
      <w:lvlJc w:val="right"/>
      <w:pPr>
        <w:ind w:left="4320" w:hanging="180"/>
      </w:pPr>
    </w:lvl>
    <w:lvl w:ilvl="6" w:tplc="C5F01B3C">
      <w:start w:val="1"/>
      <w:numFmt w:val="decimal"/>
      <w:lvlText w:val="%7."/>
      <w:lvlJc w:val="left"/>
      <w:pPr>
        <w:ind w:left="5040" w:hanging="360"/>
      </w:pPr>
    </w:lvl>
    <w:lvl w:ilvl="7" w:tplc="3522EADA">
      <w:start w:val="1"/>
      <w:numFmt w:val="lowerLetter"/>
      <w:lvlText w:val="%8."/>
      <w:lvlJc w:val="left"/>
      <w:pPr>
        <w:ind w:left="5760" w:hanging="360"/>
      </w:pPr>
    </w:lvl>
    <w:lvl w:ilvl="8" w:tplc="4F3AB824">
      <w:start w:val="1"/>
      <w:numFmt w:val="lowerRoman"/>
      <w:lvlText w:val="%9."/>
      <w:lvlJc w:val="right"/>
      <w:pPr>
        <w:ind w:left="6480" w:hanging="180"/>
      </w:pPr>
    </w:lvl>
  </w:abstractNum>
  <w:abstractNum w:abstractNumId="22" w15:restartNumberingAfterBreak="0">
    <w:nsid w:val="52BE1024"/>
    <w:multiLevelType w:val="hybridMultilevel"/>
    <w:tmpl w:val="C9CC0E24"/>
    <w:lvl w:ilvl="0" w:tplc="FBDCE662">
      <w:start w:val="1"/>
      <w:numFmt w:val="bullet"/>
      <w:lvlText w:val=""/>
      <w:lvlJc w:val="left"/>
      <w:pPr>
        <w:ind w:left="720" w:hanging="360"/>
      </w:pPr>
      <w:rPr>
        <w:rFonts w:ascii="Symbol" w:hAnsi="Symbol" w:hint="default"/>
      </w:rPr>
    </w:lvl>
    <w:lvl w:ilvl="1" w:tplc="CB7CF884">
      <w:start w:val="1"/>
      <w:numFmt w:val="bullet"/>
      <w:lvlText w:val="o"/>
      <w:lvlJc w:val="left"/>
      <w:pPr>
        <w:ind w:left="1440" w:hanging="360"/>
      </w:pPr>
      <w:rPr>
        <w:rFonts w:ascii="Courier New" w:hAnsi="Courier New" w:hint="default"/>
      </w:rPr>
    </w:lvl>
    <w:lvl w:ilvl="2" w:tplc="909064EA" w:tentative="1">
      <w:start w:val="1"/>
      <w:numFmt w:val="bullet"/>
      <w:lvlText w:val=""/>
      <w:lvlJc w:val="left"/>
      <w:pPr>
        <w:ind w:left="2160" w:hanging="360"/>
      </w:pPr>
      <w:rPr>
        <w:rFonts w:ascii="Wingdings" w:hAnsi="Wingdings" w:hint="default"/>
      </w:rPr>
    </w:lvl>
    <w:lvl w:ilvl="3" w:tplc="BFE0AC76" w:tentative="1">
      <w:start w:val="1"/>
      <w:numFmt w:val="bullet"/>
      <w:lvlText w:val=""/>
      <w:lvlJc w:val="left"/>
      <w:pPr>
        <w:ind w:left="2880" w:hanging="360"/>
      </w:pPr>
      <w:rPr>
        <w:rFonts w:ascii="Symbol" w:hAnsi="Symbol" w:hint="default"/>
      </w:rPr>
    </w:lvl>
    <w:lvl w:ilvl="4" w:tplc="9CCA6D12" w:tentative="1">
      <w:start w:val="1"/>
      <w:numFmt w:val="bullet"/>
      <w:lvlText w:val="o"/>
      <w:lvlJc w:val="left"/>
      <w:pPr>
        <w:ind w:left="3600" w:hanging="360"/>
      </w:pPr>
      <w:rPr>
        <w:rFonts w:ascii="Courier New" w:hAnsi="Courier New" w:hint="default"/>
      </w:rPr>
    </w:lvl>
    <w:lvl w:ilvl="5" w:tplc="A62EAA10" w:tentative="1">
      <w:start w:val="1"/>
      <w:numFmt w:val="bullet"/>
      <w:lvlText w:val=""/>
      <w:lvlJc w:val="left"/>
      <w:pPr>
        <w:ind w:left="4320" w:hanging="360"/>
      </w:pPr>
      <w:rPr>
        <w:rFonts w:ascii="Wingdings" w:hAnsi="Wingdings" w:hint="default"/>
      </w:rPr>
    </w:lvl>
    <w:lvl w:ilvl="6" w:tplc="9A82EF08" w:tentative="1">
      <w:start w:val="1"/>
      <w:numFmt w:val="bullet"/>
      <w:lvlText w:val=""/>
      <w:lvlJc w:val="left"/>
      <w:pPr>
        <w:ind w:left="5040" w:hanging="360"/>
      </w:pPr>
      <w:rPr>
        <w:rFonts w:ascii="Symbol" w:hAnsi="Symbol" w:hint="default"/>
      </w:rPr>
    </w:lvl>
    <w:lvl w:ilvl="7" w:tplc="860C0138" w:tentative="1">
      <w:start w:val="1"/>
      <w:numFmt w:val="bullet"/>
      <w:lvlText w:val="o"/>
      <w:lvlJc w:val="left"/>
      <w:pPr>
        <w:ind w:left="5760" w:hanging="360"/>
      </w:pPr>
      <w:rPr>
        <w:rFonts w:ascii="Courier New" w:hAnsi="Courier New" w:hint="default"/>
      </w:rPr>
    </w:lvl>
    <w:lvl w:ilvl="8" w:tplc="040A3A4C" w:tentative="1">
      <w:start w:val="1"/>
      <w:numFmt w:val="bullet"/>
      <w:lvlText w:val=""/>
      <w:lvlJc w:val="left"/>
      <w:pPr>
        <w:ind w:left="6480" w:hanging="360"/>
      </w:pPr>
      <w:rPr>
        <w:rFonts w:ascii="Wingdings" w:hAnsi="Wingdings" w:hint="default"/>
      </w:rPr>
    </w:lvl>
  </w:abstractNum>
  <w:abstractNum w:abstractNumId="23" w15:restartNumberingAfterBreak="0">
    <w:nsid w:val="563027A7"/>
    <w:multiLevelType w:val="hybridMultilevel"/>
    <w:tmpl w:val="E000E2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321157"/>
    <w:multiLevelType w:val="hybridMultilevel"/>
    <w:tmpl w:val="24320654"/>
    <w:lvl w:ilvl="0" w:tplc="40F091A8">
      <w:start w:val="1"/>
      <w:numFmt w:val="decimal"/>
      <w:lvlText w:val="%1."/>
      <w:lvlJc w:val="left"/>
      <w:pPr>
        <w:ind w:left="720" w:hanging="360"/>
      </w:pPr>
    </w:lvl>
    <w:lvl w:ilvl="1" w:tplc="821E45B6">
      <w:start w:val="1"/>
      <w:numFmt w:val="lowerLetter"/>
      <w:lvlText w:val="%2."/>
      <w:lvlJc w:val="left"/>
      <w:pPr>
        <w:ind w:left="1440" w:hanging="360"/>
      </w:pPr>
    </w:lvl>
    <w:lvl w:ilvl="2" w:tplc="E4B6AC16">
      <w:start w:val="1"/>
      <w:numFmt w:val="lowerRoman"/>
      <w:lvlText w:val="%3."/>
      <w:lvlJc w:val="right"/>
      <w:pPr>
        <w:ind w:left="2160" w:hanging="180"/>
      </w:pPr>
    </w:lvl>
    <w:lvl w:ilvl="3" w:tplc="7ABAB0FE">
      <w:start w:val="1"/>
      <w:numFmt w:val="decimal"/>
      <w:lvlText w:val="%4."/>
      <w:lvlJc w:val="left"/>
      <w:pPr>
        <w:ind w:left="2880" w:hanging="360"/>
      </w:pPr>
    </w:lvl>
    <w:lvl w:ilvl="4" w:tplc="8F60C704">
      <w:start w:val="1"/>
      <w:numFmt w:val="lowerLetter"/>
      <w:lvlText w:val="%5."/>
      <w:lvlJc w:val="left"/>
      <w:pPr>
        <w:ind w:left="3600" w:hanging="360"/>
      </w:pPr>
    </w:lvl>
    <w:lvl w:ilvl="5" w:tplc="8D520A2C">
      <w:start w:val="1"/>
      <w:numFmt w:val="lowerRoman"/>
      <w:lvlText w:val="%6."/>
      <w:lvlJc w:val="right"/>
      <w:pPr>
        <w:ind w:left="4320" w:hanging="180"/>
      </w:pPr>
    </w:lvl>
    <w:lvl w:ilvl="6" w:tplc="8FC85CCA">
      <w:start w:val="1"/>
      <w:numFmt w:val="decimal"/>
      <w:lvlText w:val="%7."/>
      <w:lvlJc w:val="left"/>
      <w:pPr>
        <w:ind w:left="5040" w:hanging="360"/>
      </w:pPr>
    </w:lvl>
    <w:lvl w:ilvl="7" w:tplc="4162C384">
      <w:start w:val="1"/>
      <w:numFmt w:val="lowerLetter"/>
      <w:lvlText w:val="%8."/>
      <w:lvlJc w:val="left"/>
      <w:pPr>
        <w:ind w:left="5760" w:hanging="360"/>
      </w:pPr>
    </w:lvl>
    <w:lvl w:ilvl="8" w:tplc="2B7ED856">
      <w:start w:val="1"/>
      <w:numFmt w:val="lowerRoman"/>
      <w:lvlText w:val="%9."/>
      <w:lvlJc w:val="right"/>
      <w:pPr>
        <w:ind w:left="6480" w:hanging="180"/>
      </w:pPr>
    </w:lvl>
  </w:abstractNum>
  <w:abstractNum w:abstractNumId="25" w15:restartNumberingAfterBreak="0">
    <w:nsid w:val="5E3C6065"/>
    <w:multiLevelType w:val="hybridMultilevel"/>
    <w:tmpl w:val="51E0946E"/>
    <w:lvl w:ilvl="0" w:tplc="2E4A55AE">
      <w:start w:val="1"/>
      <w:numFmt w:val="decimal"/>
      <w:lvlText w:val="%1."/>
      <w:lvlJc w:val="left"/>
      <w:pPr>
        <w:ind w:left="720" w:hanging="360"/>
      </w:pPr>
      <w:rPr>
        <w:rFonts w:ascii="Calibri" w:hAnsi="Calibri" w:hint="default"/>
        <w:color w:val="auto"/>
      </w:rPr>
    </w:lvl>
    <w:lvl w:ilvl="1" w:tplc="8ECCCA22" w:tentative="1">
      <w:start w:val="1"/>
      <w:numFmt w:val="lowerLetter"/>
      <w:lvlText w:val="%2."/>
      <w:lvlJc w:val="left"/>
      <w:pPr>
        <w:ind w:left="1440" w:hanging="360"/>
      </w:pPr>
    </w:lvl>
    <w:lvl w:ilvl="2" w:tplc="EE7499C4" w:tentative="1">
      <w:start w:val="1"/>
      <w:numFmt w:val="lowerRoman"/>
      <w:lvlText w:val="%3."/>
      <w:lvlJc w:val="right"/>
      <w:pPr>
        <w:ind w:left="2160" w:hanging="180"/>
      </w:pPr>
    </w:lvl>
    <w:lvl w:ilvl="3" w:tplc="7EB6AEB0" w:tentative="1">
      <w:start w:val="1"/>
      <w:numFmt w:val="decimal"/>
      <w:lvlText w:val="%4."/>
      <w:lvlJc w:val="left"/>
      <w:pPr>
        <w:ind w:left="2880" w:hanging="360"/>
      </w:pPr>
    </w:lvl>
    <w:lvl w:ilvl="4" w:tplc="2D6AC454" w:tentative="1">
      <w:start w:val="1"/>
      <w:numFmt w:val="lowerLetter"/>
      <w:lvlText w:val="%5."/>
      <w:lvlJc w:val="left"/>
      <w:pPr>
        <w:ind w:left="3600" w:hanging="360"/>
      </w:pPr>
    </w:lvl>
    <w:lvl w:ilvl="5" w:tplc="6F92D5CE" w:tentative="1">
      <w:start w:val="1"/>
      <w:numFmt w:val="lowerRoman"/>
      <w:lvlText w:val="%6."/>
      <w:lvlJc w:val="right"/>
      <w:pPr>
        <w:ind w:left="4320" w:hanging="180"/>
      </w:pPr>
    </w:lvl>
    <w:lvl w:ilvl="6" w:tplc="B78E4ACA" w:tentative="1">
      <w:start w:val="1"/>
      <w:numFmt w:val="decimal"/>
      <w:lvlText w:val="%7."/>
      <w:lvlJc w:val="left"/>
      <w:pPr>
        <w:ind w:left="5040" w:hanging="360"/>
      </w:pPr>
    </w:lvl>
    <w:lvl w:ilvl="7" w:tplc="B448E4CA" w:tentative="1">
      <w:start w:val="1"/>
      <w:numFmt w:val="lowerLetter"/>
      <w:lvlText w:val="%8."/>
      <w:lvlJc w:val="left"/>
      <w:pPr>
        <w:ind w:left="5760" w:hanging="360"/>
      </w:pPr>
    </w:lvl>
    <w:lvl w:ilvl="8" w:tplc="9F26F74A" w:tentative="1">
      <w:start w:val="1"/>
      <w:numFmt w:val="lowerRoman"/>
      <w:lvlText w:val="%9."/>
      <w:lvlJc w:val="right"/>
      <w:pPr>
        <w:ind w:left="6480" w:hanging="180"/>
      </w:pPr>
    </w:lvl>
  </w:abstractNum>
  <w:abstractNum w:abstractNumId="26" w15:restartNumberingAfterBreak="0">
    <w:nsid w:val="6940BFB7"/>
    <w:multiLevelType w:val="hybridMultilevel"/>
    <w:tmpl w:val="FFFFFFFF"/>
    <w:lvl w:ilvl="0" w:tplc="A09E541E">
      <w:start w:val="1"/>
      <w:numFmt w:val="decimal"/>
      <w:lvlText w:val="%1."/>
      <w:lvlJc w:val="left"/>
      <w:pPr>
        <w:ind w:left="720" w:hanging="360"/>
      </w:pPr>
    </w:lvl>
    <w:lvl w:ilvl="1" w:tplc="5A38B1B2">
      <w:start w:val="1"/>
      <w:numFmt w:val="lowerLetter"/>
      <w:lvlText w:val="%2."/>
      <w:lvlJc w:val="left"/>
      <w:pPr>
        <w:ind w:left="1440" w:hanging="360"/>
      </w:pPr>
    </w:lvl>
    <w:lvl w:ilvl="2" w:tplc="7EA277D6">
      <w:start w:val="1"/>
      <w:numFmt w:val="lowerRoman"/>
      <w:lvlText w:val="%3."/>
      <w:lvlJc w:val="right"/>
      <w:pPr>
        <w:ind w:left="2160" w:hanging="180"/>
      </w:pPr>
    </w:lvl>
    <w:lvl w:ilvl="3" w:tplc="C6008AE2">
      <w:start w:val="1"/>
      <w:numFmt w:val="decimal"/>
      <w:lvlText w:val="%4."/>
      <w:lvlJc w:val="left"/>
      <w:pPr>
        <w:ind w:left="2880" w:hanging="360"/>
      </w:pPr>
    </w:lvl>
    <w:lvl w:ilvl="4" w:tplc="7144DA94">
      <w:start w:val="1"/>
      <w:numFmt w:val="lowerLetter"/>
      <w:lvlText w:val="%5."/>
      <w:lvlJc w:val="left"/>
      <w:pPr>
        <w:ind w:left="3600" w:hanging="360"/>
      </w:pPr>
    </w:lvl>
    <w:lvl w:ilvl="5" w:tplc="148C8B92">
      <w:start w:val="1"/>
      <w:numFmt w:val="lowerRoman"/>
      <w:lvlText w:val="%6."/>
      <w:lvlJc w:val="right"/>
      <w:pPr>
        <w:ind w:left="4320" w:hanging="180"/>
      </w:pPr>
    </w:lvl>
    <w:lvl w:ilvl="6" w:tplc="CD0CBC74">
      <w:start w:val="1"/>
      <w:numFmt w:val="decimal"/>
      <w:lvlText w:val="%7."/>
      <w:lvlJc w:val="left"/>
      <w:pPr>
        <w:ind w:left="5040" w:hanging="360"/>
      </w:pPr>
    </w:lvl>
    <w:lvl w:ilvl="7" w:tplc="2F7AC0A0">
      <w:start w:val="1"/>
      <w:numFmt w:val="lowerLetter"/>
      <w:lvlText w:val="%8."/>
      <w:lvlJc w:val="left"/>
      <w:pPr>
        <w:ind w:left="5760" w:hanging="360"/>
      </w:pPr>
    </w:lvl>
    <w:lvl w:ilvl="8" w:tplc="43EE4BFC">
      <w:start w:val="1"/>
      <w:numFmt w:val="lowerRoman"/>
      <w:lvlText w:val="%9."/>
      <w:lvlJc w:val="right"/>
      <w:pPr>
        <w:ind w:left="6480" w:hanging="180"/>
      </w:pPr>
    </w:lvl>
  </w:abstractNum>
  <w:abstractNum w:abstractNumId="27" w15:restartNumberingAfterBreak="0">
    <w:nsid w:val="74CF73BF"/>
    <w:multiLevelType w:val="hybridMultilevel"/>
    <w:tmpl w:val="6638039A"/>
    <w:lvl w:ilvl="0" w:tplc="C4E6266A">
      <w:numFmt w:val="bullet"/>
      <w:lvlText w:val="-"/>
      <w:lvlJc w:val="left"/>
      <w:pPr>
        <w:ind w:left="720" w:hanging="360"/>
      </w:pPr>
      <w:rPr>
        <w:rFonts w:ascii="Arial" w:hAnsi="Arial" w:hint="default"/>
      </w:rPr>
    </w:lvl>
    <w:lvl w:ilvl="1" w:tplc="2C10D67C" w:tentative="1">
      <w:start w:val="1"/>
      <w:numFmt w:val="bullet"/>
      <w:lvlText w:val="o"/>
      <w:lvlJc w:val="left"/>
      <w:pPr>
        <w:ind w:left="1440" w:hanging="360"/>
      </w:pPr>
      <w:rPr>
        <w:rFonts w:ascii="Courier New" w:hAnsi="Courier New" w:hint="default"/>
      </w:rPr>
    </w:lvl>
    <w:lvl w:ilvl="2" w:tplc="D478A2C6" w:tentative="1">
      <w:start w:val="1"/>
      <w:numFmt w:val="bullet"/>
      <w:lvlText w:val=""/>
      <w:lvlJc w:val="left"/>
      <w:pPr>
        <w:ind w:left="2160" w:hanging="360"/>
      </w:pPr>
      <w:rPr>
        <w:rFonts w:ascii="Wingdings" w:hAnsi="Wingdings" w:hint="default"/>
      </w:rPr>
    </w:lvl>
    <w:lvl w:ilvl="3" w:tplc="2C54DB08" w:tentative="1">
      <w:start w:val="1"/>
      <w:numFmt w:val="bullet"/>
      <w:lvlText w:val=""/>
      <w:lvlJc w:val="left"/>
      <w:pPr>
        <w:ind w:left="2880" w:hanging="360"/>
      </w:pPr>
      <w:rPr>
        <w:rFonts w:ascii="Symbol" w:hAnsi="Symbol" w:hint="default"/>
      </w:rPr>
    </w:lvl>
    <w:lvl w:ilvl="4" w:tplc="3A821F12" w:tentative="1">
      <w:start w:val="1"/>
      <w:numFmt w:val="bullet"/>
      <w:lvlText w:val="o"/>
      <w:lvlJc w:val="left"/>
      <w:pPr>
        <w:ind w:left="3600" w:hanging="360"/>
      </w:pPr>
      <w:rPr>
        <w:rFonts w:ascii="Courier New" w:hAnsi="Courier New" w:hint="default"/>
      </w:rPr>
    </w:lvl>
    <w:lvl w:ilvl="5" w:tplc="655279F2" w:tentative="1">
      <w:start w:val="1"/>
      <w:numFmt w:val="bullet"/>
      <w:lvlText w:val=""/>
      <w:lvlJc w:val="left"/>
      <w:pPr>
        <w:ind w:left="4320" w:hanging="360"/>
      </w:pPr>
      <w:rPr>
        <w:rFonts w:ascii="Wingdings" w:hAnsi="Wingdings" w:hint="default"/>
      </w:rPr>
    </w:lvl>
    <w:lvl w:ilvl="6" w:tplc="9AD0CE0C" w:tentative="1">
      <w:start w:val="1"/>
      <w:numFmt w:val="bullet"/>
      <w:lvlText w:val=""/>
      <w:lvlJc w:val="left"/>
      <w:pPr>
        <w:ind w:left="5040" w:hanging="360"/>
      </w:pPr>
      <w:rPr>
        <w:rFonts w:ascii="Symbol" w:hAnsi="Symbol" w:hint="default"/>
      </w:rPr>
    </w:lvl>
    <w:lvl w:ilvl="7" w:tplc="3C923AEA" w:tentative="1">
      <w:start w:val="1"/>
      <w:numFmt w:val="bullet"/>
      <w:lvlText w:val="o"/>
      <w:lvlJc w:val="left"/>
      <w:pPr>
        <w:ind w:left="5760" w:hanging="360"/>
      </w:pPr>
      <w:rPr>
        <w:rFonts w:ascii="Courier New" w:hAnsi="Courier New" w:hint="default"/>
      </w:rPr>
    </w:lvl>
    <w:lvl w:ilvl="8" w:tplc="9B08F71A" w:tentative="1">
      <w:start w:val="1"/>
      <w:numFmt w:val="bullet"/>
      <w:lvlText w:val=""/>
      <w:lvlJc w:val="left"/>
      <w:pPr>
        <w:ind w:left="6480" w:hanging="360"/>
      </w:pPr>
      <w:rPr>
        <w:rFonts w:ascii="Wingdings" w:hAnsi="Wingdings" w:hint="default"/>
      </w:rPr>
    </w:lvl>
  </w:abstractNum>
  <w:abstractNum w:abstractNumId="28" w15:restartNumberingAfterBreak="0">
    <w:nsid w:val="77EFC68B"/>
    <w:multiLevelType w:val="hybridMultilevel"/>
    <w:tmpl w:val="8954E990"/>
    <w:lvl w:ilvl="0" w:tplc="D4A2C86A">
      <w:start w:val="1"/>
      <w:numFmt w:val="bullet"/>
      <w:lvlText w:val=""/>
      <w:lvlJc w:val="left"/>
      <w:pPr>
        <w:ind w:left="800" w:hanging="400"/>
      </w:pPr>
      <w:rPr>
        <w:rFonts w:ascii="Wingdings" w:hAnsi="Wingdings" w:hint="default"/>
      </w:rPr>
    </w:lvl>
    <w:lvl w:ilvl="1" w:tplc="214A7104">
      <w:start w:val="1"/>
      <w:numFmt w:val="bullet"/>
      <w:lvlText w:val=""/>
      <w:lvlJc w:val="left"/>
      <w:pPr>
        <w:ind w:left="1200" w:hanging="400"/>
      </w:pPr>
      <w:rPr>
        <w:rFonts w:ascii="Wingdings" w:hAnsi="Wingdings" w:hint="default"/>
      </w:rPr>
    </w:lvl>
    <w:lvl w:ilvl="2" w:tplc="22F6907A">
      <w:start w:val="1"/>
      <w:numFmt w:val="bullet"/>
      <w:lvlText w:val=""/>
      <w:lvlJc w:val="left"/>
      <w:pPr>
        <w:ind w:left="1600" w:hanging="400"/>
      </w:pPr>
      <w:rPr>
        <w:rFonts w:ascii="Wingdings" w:hAnsi="Wingdings" w:hint="default"/>
      </w:rPr>
    </w:lvl>
    <w:lvl w:ilvl="3" w:tplc="30A8F708">
      <w:start w:val="1"/>
      <w:numFmt w:val="bullet"/>
      <w:lvlText w:val=""/>
      <w:lvlJc w:val="left"/>
      <w:pPr>
        <w:ind w:left="2000" w:hanging="400"/>
      </w:pPr>
      <w:rPr>
        <w:rFonts w:ascii="Wingdings" w:hAnsi="Wingdings" w:hint="default"/>
      </w:rPr>
    </w:lvl>
    <w:lvl w:ilvl="4" w:tplc="71E26734">
      <w:start w:val="1"/>
      <w:numFmt w:val="bullet"/>
      <w:lvlText w:val=""/>
      <w:lvlJc w:val="left"/>
      <w:pPr>
        <w:ind w:left="2400" w:hanging="400"/>
      </w:pPr>
      <w:rPr>
        <w:rFonts w:ascii="Wingdings" w:hAnsi="Wingdings" w:hint="default"/>
      </w:rPr>
    </w:lvl>
    <w:lvl w:ilvl="5" w:tplc="B448DC96">
      <w:start w:val="1"/>
      <w:numFmt w:val="bullet"/>
      <w:lvlText w:val=""/>
      <w:lvlJc w:val="left"/>
      <w:pPr>
        <w:ind w:left="2800" w:hanging="400"/>
      </w:pPr>
      <w:rPr>
        <w:rFonts w:ascii="Wingdings" w:hAnsi="Wingdings" w:hint="default"/>
      </w:rPr>
    </w:lvl>
    <w:lvl w:ilvl="6" w:tplc="07B63ADE">
      <w:start w:val="1"/>
      <w:numFmt w:val="bullet"/>
      <w:lvlText w:val=""/>
      <w:lvlJc w:val="left"/>
      <w:pPr>
        <w:ind w:left="3200" w:hanging="400"/>
      </w:pPr>
      <w:rPr>
        <w:rFonts w:ascii="Wingdings" w:hAnsi="Wingdings" w:hint="default"/>
      </w:rPr>
    </w:lvl>
    <w:lvl w:ilvl="7" w:tplc="E920F1E2">
      <w:start w:val="1"/>
      <w:numFmt w:val="bullet"/>
      <w:lvlText w:val=""/>
      <w:lvlJc w:val="left"/>
      <w:pPr>
        <w:ind w:left="3600" w:hanging="400"/>
      </w:pPr>
      <w:rPr>
        <w:rFonts w:ascii="Wingdings" w:hAnsi="Wingdings" w:hint="default"/>
      </w:rPr>
    </w:lvl>
    <w:lvl w:ilvl="8" w:tplc="0AF4AE7E">
      <w:start w:val="1"/>
      <w:numFmt w:val="bullet"/>
      <w:lvlText w:val=""/>
      <w:lvlJc w:val="left"/>
      <w:pPr>
        <w:ind w:left="4000" w:hanging="400"/>
      </w:pPr>
      <w:rPr>
        <w:rFonts w:ascii="Wingdings" w:hAnsi="Wingdings" w:hint="default"/>
      </w:rPr>
    </w:lvl>
  </w:abstractNum>
  <w:abstractNum w:abstractNumId="29" w15:restartNumberingAfterBreak="0">
    <w:nsid w:val="79710D30"/>
    <w:multiLevelType w:val="hybridMultilevel"/>
    <w:tmpl w:val="BAB2F7B6"/>
    <w:lvl w:ilvl="0" w:tplc="A2E0F0C2">
      <w:start w:val="1"/>
      <w:numFmt w:val="upperRoman"/>
      <w:lvlText w:val="%1."/>
      <w:lvlJc w:val="left"/>
      <w:pPr>
        <w:ind w:left="800" w:hanging="400"/>
      </w:pPr>
    </w:lvl>
    <w:lvl w:ilvl="1" w:tplc="EACAFB88">
      <w:start w:val="1"/>
      <w:numFmt w:val="lowerLetter"/>
      <w:lvlText w:val="%2."/>
      <w:lvlJc w:val="left"/>
      <w:pPr>
        <w:ind w:left="1200" w:hanging="400"/>
      </w:pPr>
    </w:lvl>
    <w:lvl w:ilvl="2" w:tplc="192899D4">
      <w:start w:val="1"/>
      <w:numFmt w:val="lowerRoman"/>
      <w:lvlText w:val="%3."/>
      <w:lvlJc w:val="right"/>
      <w:pPr>
        <w:ind w:left="1600" w:hanging="400"/>
      </w:pPr>
    </w:lvl>
    <w:lvl w:ilvl="3" w:tplc="038C5554">
      <w:start w:val="1"/>
      <w:numFmt w:val="decimal"/>
      <w:lvlText w:val="%4."/>
      <w:lvlJc w:val="left"/>
      <w:pPr>
        <w:ind w:left="2000" w:hanging="400"/>
      </w:pPr>
    </w:lvl>
    <w:lvl w:ilvl="4" w:tplc="EF4E160C">
      <w:start w:val="1"/>
      <w:numFmt w:val="lowerLetter"/>
      <w:lvlText w:val="%5."/>
      <w:lvlJc w:val="left"/>
      <w:pPr>
        <w:ind w:left="2400" w:hanging="400"/>
      </w:pPr>
    </w:lvl>
    <w:lvl w:ilvl="5" w:tplc="1974E510">
      <w:start w:val="1"/>
      <w:numFmt w:val="lowerRoman"/>
      <w:lvlText w:val="%6."/>
      <w:lvlJc w:val="right"/>
      <w:pPr>
        <w:ind w:left="2800" w:hanging="400"/>
      </w:pPr>
    </w:lvl>
    <w:lvl w:ilvl="6" w:tplc="382A2CE0">
      <w:start w:val="1"/>
      <w:numFmt w:val="decimal"/>
      <w:lvlText w:val="%7."/>
      <w:lvlJc w:val="left"/>
      <w:pPr>
        <w:ind w:left="3200" w:hanging="400"/>
      </w:pPr>
    </w:lvl>
    <w:lvl w:ilvl="7" w:tplc="EB6AF064">
      <w:start w:val="1"/>
      <w:numFmt w:val="lowerLetter"/>
      <w:lvlText w:val="%8."/>
      <w:lvlJc w:val="left"/>
      <w:pPr>
        <w:ind w:left="3600" w:hanging="400"/>
      </w:pPr>
    </w:lvl>
    <w:lvl w:ilvl="8" w:tplc="ADD0B004">
      <w:start w:val="1"/>
      <w:numFmt w:val="lowerRoman"/>
      <w:lvlText w:val="%9."/>
      <w:lvlJc w:val="right"/>
      <w:pPr>
        <w:ind w:left="4000" w:hanging="400"/>
      </w:pPr>
    </w:lvl>
  </w:abstractNum>
  <w:abstractNum w:abstractNumId="30" w15:restartNumberingAfterBreak="0">
    <w:nsid w:val="7BD4CCC1"/>
    <w:multiLevelType w:val="hybridMultilevel"/>
    <w:tmpl w:val="FFFFFFFF"/>
    <w:lvl w:ilvl="0" w:tplc="0F404EF2">
      <w:start w:val="1"/>
      <w:numFmt w:val="decimal"/>
      <w:lvlText w:val="%1."/>
      <w:lvlJc w:val="left"/>
      <w:pPr>
        <w:ind w:left="720" w:hanging="360"/>
      </w:pPr>
    </w:lvl>
    <w:lvl w:ilvl="1" w:tplc="1BB8BE58">
      <w:start w:val="1"/>
      <w:numFmt w:val="lowerLetter"/>
      <w:lvlText w:val="%2."/>
      <w:lvlJc w:val="left"/>
      <w:pPr>
        <w:ind w:left="1440" w:hanging="360"/>
      </w:pPr>
    </w:lvl>
    <w:lvl w:ilvl="2" w:tplc="CA607F42">
      <w:start w:val="1"/>
      <w:numFmt w:val="lowerRoman"/>
      <w:lvlText w:val="%3."/>
      <w:lvlJc w:val="right"/>
      <w:pPr>
        <w:ind w:left="2160" w:hanging="180"/>
      </w:pPr>
    </w:lvl>
    <w:lvl w:ilvl="3" w:tplc="9EB4EAF2">
      <w:start w:val="1"/>
      <w:numFmt w:val="decimal"/>
      <w:lvlText w:val="%4."/>
      <w:lvlJc w:val="left"/>
      <w:pPr>
        <w:ind w:left="2880" w:hanging="360"/>
      </w:pPr>
    </w:lvl>
    <w:lvl w:ilvl="4" w:tplc="F13C109E">
      <w:start w:val="1"/>
      <w:numFmt w:val="lowerLetter"/>
      <w:lvlText w:val="%5."/>
      <w:lvlJc w:val="left"/>
      <w:pPr>
        <w:ind w:left="3600" w:hanging="360"/>
      </w:pPr>
    </w:lvl>
    <w:lvl w:ilvl="5" w:tplc="E266E602">
      <w:start w:val="1"/>
      <w:numFmt w:val="lowerRoman"/>
      <w:lvlText w:val="%6."/>
      <w:lvlJc w:val="right"/>
      <w:pPr>
        <w:ind w:left="4320" w:hanging="180"/>
      </w:pPr>
    </w:lvl>
    <w:lvl w:ilvl="6" w:tplc="95DC7F58">
      <w:start w:val="1"/>
      <w:numFmt w:val="decimal"/>
      <w:lvlText w:val="%7."/>
      <w:lvlJc w:val="left"/>
      <w:pPr>
        <w:ind w:left="5040" w:hanging="360"/>
      </w:pPr>
    </w:lvl>
    <w:lvl w:ilvl="7" w:tplc="C4BE2F08">
      <w:start w:val="1"/>
      <w:numFmt w:val="lowerLetter"/>
      <w:lvlText w:val="%8."/>
      <w:lvlJc w:val="left"/>
      <w:pPr>
        <w:ind w:left="5760" w:hanging="360"/>
      </w:pPr>
    </w:lvl>
    <w:lvl w:ilvl="8" w:tplc="99025FF0">
      <w:start w:val="1"/>
      <w:numFmt w:val="lowerRoman"/>
      <w:lvlText w:val="%9."/>
      <w:lvlJc w:val="right"/>
      <w:pPr>
        <w:ind w:left="6480" w:hanging="180"/>
      </w:pPr>
    </w:lvl>
  </w:abstractNum>
  <w:abstractNum w:abstractNumId="31" w15:restartNumberingAfterBreak="0">
    <w:nsid w:val="7CB2D525"/>
    <w:multiLevelType w:val="hybridMultilevel"/>
    <w:tmpl w:val="FFFFFFFF"/>
    <w:lvl w:ilvl="0" w:tplc="0254975C">
      <w:start w:val="1"/>
      <w:numFmt w:val="bullet"/>
      <w:lvlText w:val=""/>
      <w:lvlJc w:val="left"/>
      <w:pPr>
        <w:ind w:left="720" w:hanging="360"/>
      </w:pPr>
      <w:rPr>
        <w:rFonts w:ascii="Symbol" w:hAnsi="Symbol" w:hint="default"/>
      </w:rPr>
    </w:lvl>
    <w:lvl w:ilvl="1" w:tplc="470E52D6">
      <w:start w:val="1"/>
      <w:numFmt w:val="bullet"/>
      <w:lvlText w:val="o"/>
      <w:lvlJc w:val="left"/>
      <w:pPr>
        <w:ind w:left="1440" w:hanging="360"/>
      </w:pPr>
      <w:rPr>
        <w:rFonts w:ascii="Courier New" w:hAnsi="Courier New" w:hint="default"/>
      </w:rPr>
    </w:lvl>
    <w:lvl w:ilvl="2" w:tplc="2D2EB1A0">
      <w:start w:val="1"/>
      <w:numFmt w:val="bullet"/>
      <w:lvlText w:val=""/>
      <w:lvlJc w:val="left"/>
      <w:pPr>
        <w:ind w:left="2160" w:hanging="360"/>
      </w:pPr>
      <w:rPr>
        <w:rFonts w:ascii="Wingdings" w:hAnsi="Wingdings" w:hint="default"/>
      </w:rPr>
    </w:lvl>
    <w:lvl w:ilvl="3" w:tplc="F72CFF94">
      <w:start w:val="1"/>
      <w:numFmt w:val="bullet"/>
      <w:lvlText w:val=""/>
      <w:lvlJc w:val="left"/>
      <w:pPr>
        <w:ind w:left="2880" w:hanging="360"/>
      </w:pPr>
      <w:rPr>
        <w:rFonts w:ascii="Symbol" w:hAnsi="Symbol" w:hint="default"/>
      </w:rPr>
    </w:lvl>
    <w:lvl w:ilvl="4" w:tplc="67A222AA">
      <w:start w:val="1"/>
      <w:numFmt w:val="bullet"/>
      <w:lvlText w:val="o"/>
      <w:lvlJc w:val="left"/>
      <w:pPr>
        <w:ind w:left="3600" w:hanging="360"/>
      </w:pPr>
      <w:rPr>
        <w:rFonts w:ascii="Courier New" w:hAnsi="Courier New" w:hint="default"/>
      </w:rPr>
    </w:lvl>
    <w:lvl w:ilvl="5" w:tplc="5F584F7C">
      <w:start w:val="1"/>
      <w:numFmt w:val="bullet"/>
      <w:lvlText w:val=""/>
      <w:lvlJc w:val="left"/>
      <w:pPr>
        <w:ind w:left="4320" w:hanging="360"/>
      </w:pPr>
      <w:rPr>
        <w:rFonts w:ascii="Wingdings" w:hAnsi="Wingdings" w:hint="default"/>
      </w:rPr>
    </w:lvl>
    <w:lvl w:ilvl="6" w:tplc="ABA8BCEE">
      <w:start w:val="1"/>
      <w:numFmt w:val="bullet"/>
      <w:lvlText w:val=""/>
      <w:lvlJc w:val="left"/>
      <w:pPr>
        <w:ind w:left="5040" w:hanging="360"/>
      </w:pPr>
      <w:rPr>
        <w:rFonts w:ascii="Symbol" w:hAnsi="Symbol" w:hint="default"/>
      </w:rPr>
    </w:lvl>
    <w:lvl w:ilvl="7" w:tplc="8BE076A6">
      <w:start w:val="1"/>
      <w:numFmt w:val="bullet"/>
      <w:lvlText w:val="o"/>
      <w:lvlJc w:val="left"/>
      <w:pPr>
        <w:ind w:left="5760" w:hanging="360"/>
      </w:pPr>
      <w:rPr>
        <w:rFonts w:ascii="Courier New" w:hAnsi="Courier New" w:hint="default"/>
      </w:rPr>
    </w:lvl>
    <w:lvl w:ilvl="8" w:tplc="41FCED5E">
      <w:start w:val="1"/>
      <w:numFmt w:val="bullet"/>
      <w:lvlText w:val=""/>
      <w:lvlJc w:val="left"/>
      <w:pPr>
        <w:ind w:left="6480" w:hanging="360"/>
      </w:pPr>
      <w:rPr>
        <w:rFonts w:ascii="Wingdings" w:hAnsi="Wingdings" w:hint="default"/>
      </w:rPr>
    </w:lvl>
  </w:abstractNum>
  <w:num w:numId="1" w16cid:durableId="33697314">
    <w:abstractNumId w:val="12"/>
  </w:num>
  <w:num w:numId="2" w16cid:durableId="1851332757">
    <w:abstractNumId w:val="7"/>
  </w:num>
  <w:num w:numId="3" w16cid:durableId="2059622560">
    <w:abstractNumId w:val="6"/>
  </w:num>
  <w:num w:numId="4" w16cid:durableId="1280334328">
    <w:abstractNumId w:val="18"/>
  </w:num>
  <w:num w:numId="5" w16cid:durableId="1469938107">
    <w:abstractNumId w:val="28"/>
  </w:num>
  <w:num w:numId="6" w16cid:durableId="21637078">
    <w:abstractNumId w:val="29"/>
  </w:num>
  <w:num w:numId="7" w16cid:durableId="1589540885">
    <w:abstractNumId w:val="8"/>
  </w:num>
  <w:num w:numId="8" w16cid:durableId="1161194515">
    <w:abstractNumId w:val="9"/>
  </w:num>
  <w:num w:numId="9" w16cid:durableId="151340544">
    <w:abstractNumId w:val="0"/>
  </w:num>
  <w:num w:numId="10" w16cid:durableId="1898123351">
    <w:abstractNumId w:val="1"/>
  </w:num>
  <w:num w:numId="11" w16cid:durableId="894776248">
    <w:abstractNumId w:val="19"/>
  </w:num>
  <w:num w:numId="12" w16cid:durableId="1718698740">
    <w:abstractNumId w:val="24"/>
  </w:num>
  <w:num w:numId="13" w16cid:durableId="1804083626">
    <w:abstractNumId w:val="10"/>
  </w:num>
  <w:num w:numId="14" w16cid:durableId="540825460">
    <w:abstractNumId w:val="22"/>
  </w:num>
  <w:num w:numId="15" w16cid:durableId="1977104949">
    <w:abstractNumId w:val="20"/>
  </w:num>
  <w:num w:numId="16" w16cid:durableId="1613586625">
    <w:abstractNumId w:val="25"/>
  </w:num>
  <w:num w:numId="17" w16cid:durableId="1186482869">
    <w:abstractNumId w:val="2"/>
  </w:num>
  <w:num w:numId="18" w16cid:durableId="116993576">
    <w:abstractNumId w:val="27"/>
  </w:num>
  <w:num w:numId="19" w16cid:durableId="123816334">
    <w:abstractNumId w:val="4"/>
  </w:num>
  <w:num w:numId="20" w16cid:durableId="2071344603">
    <w:abstractNumId w:val="15"/>
  </w:num>
  <w:num w:numId="21" w16cid:durableId="1215972550">
    <w:abstractNumId w:val="16"/>
  </w:num>
  <w:num w:numId="22" w16cid:durableId="181673483">
    <w:abstractNumId w:val="11"/>
  </w:num>
  <w:num w:numId="23" w16cid:durableId="2021617818">
    <w:abstractNumId w:val="13"/>
  </w:num>
  <w:num w:numId="24" w16cid:durableId="74085726">
    <w:abstractNumId w:val="21"/>
  </w:num>
  <w:num w:numId="25" w16cid:durableId="31342871">
    <w:abstractNumId w:val="31"/>
  </w:num>
  <w:num w:numId="26" w16cid:durableId="1617253209">
    <w:abstractNumId w:val="17"/>
  </w:num>
  <w:num w:numId="27" w16cid:durableId="1660768699">
    <w:abstractNumId w:val="26"/>
  </w:num>
  <w:num w:numId="28" w16cid:durableId="800653936">
    <w:abstractNumId w:val="30"/>
  </w:num>
  <w:num w:numId="29" w16cid:durableId="167327934">
    <w:abstractNumId w:val="14"/>
  </w:num>
  <w:num w:numId="30" w16cid:durableId="153374217">
    <w:abstractNumId w:val="5"/>
  </w:num>
  <w:num w:numId="31" w16cid:durableId="1893881630">
    <w:abstractNumId w:val="3"/>
  </w:num>
  <w:num w:numId="32" w16cid:durableId="1341156621">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olen, Arlo van der">
    <w15:presenceInfo w15:providerId="AD" w15:userId="S::arlo.vandermolen@wur.nl::a54344f6-9c4d-44ce-b5fd-24301328e659"/>
  </w15:person>
  <w15:person w15:author="Aerts, Lisa">
    <w15:presenceInfo w15:providerId="AD" w15:userId="S::lisa.aerts@wur.nl::f6bdd902-64e9-44de-9241-0b03a7f53efc"/>
  </w15:person>
  <w15:person w15:author="Park, Dom">
    <w15:presenceInfo w15:providerId="AD" w15:userId="S::dom.park@wur.nl::0a680cc0-4421-4e7c-abea-6b05c725f21e"/>
  </w15:person>
  <w15:person w15:author="Laat, Dirk de">
    <w15:presenceInfo w15:providerId="AD" w15:userId="S::dirk.delaat@wur.nl::ce1c560a-d92d-436b-aab7-98af25299603"/>
  </w15:person>
  <w15:person w15:author="Lakkavalli Subbarao, Siddharth">
    <w15:presenceInfo w15:providerId="AD" w15:userId="S::siddharth.lakkavallisubbarao@wur.nl::4f8b8769-7c0f-48a6-93e9-41fc0814fa97"/>
  </w15:person>
  <w15:person w15:author="Petraki, Maria">
    <w15:presenceInfo w15:providerId="AD" w15:userId="S::maria.petraki@wur.nl::5a08d4c0-f2bf-4e50-9939-1bab33443788"/>
  </w15:person>
  <w15:person w15:author="Berberoglu, Kyubra">
    <w15:presenceInfo w15:providerId="AD" w15:userId="S::kyubra.berberoglu@wur.nl::d649162c-d25e-4440-acba-21996a3ec960"/>
  </w15:person>
  <w15:person w15:author="Vermeer, Hans">
    <w15:presenceInfo w15:providerId="AD" w15:userId="S::hans.vermeer@wur.nl::e7d63137-61cb-4503-9005-2c27984a0f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750AA4A"/>
    <w:rsid w:val="00000099"/>
    <w:rsid w:val="0000024C"/>
    <w:rsid w:val="000002AC"/>
    <w:rsid w:val="000002DB"/>
    <w:rsid w:val="000002E0"/>
    <w:rsid w:val="0000036F"/>
    <w:rsid w:val="0000040D"/>
    <w:rsid w:val="000004DA"/>
    <w:rsid w:val="000004E9"/>
    <w:rsid w:val="000004F3"/>
    <w:rsid w:val="000005A7"/>
    <w:rsid w:val="000005BA"/>
    <w:rsid w:val="00000641"/>
    <w:rsid w:val="0000064C"/>
    <w:rsid w:val="000006C7"/>
    <w:rsid w:val="00000859"/>
    <w:rsid w:val="00000985"/>
    <w:rsid w:val="000009E8"/>
    <w:rsid w:val="00000BB3"/>
    <w:rsid w:val="0000120A"/>
    <w:rsid w:val="0000122E"/>
    <w:rsid w:val="0000136A"/>
    <w:rsid w:val="0000141D"/>
    <w:rsid w:val="00001482"/>
    <w:rsid w:val="000014C7"/>
    <w:rsid w:val="0000152E"/>
    <w:rsid w:val="000016CC"/>
    <w:rsid w:val="0000179E"/>
    <w:rsid w:val="000017BF"/>
    <w:rsid w:val="000018A2"/>
    <w:rsid w:val="00001B9A"/>
    <w:rsid w:val="00001CA4"/>
    <w:rsid w:val="00001DC4"/>
    <w:rsid w:val="00001E59"/>
    <w:rsid w:val="00001F99"/>
    <w:rsid w:val="0000236A"/>
    <w:rsid w:val="000026F8"/>
    <w:rsid w:val="000028F0"/>
    <w:rsid w:val="00002C93"/>
    <w:rsid w:val="00002E6A"/>
    <w:rsid w:val="00002FE5"/>
    <w:rsid w:val="000030B2"/>
    <w:rsid w:val="00003256"/>
    <w:rsid w:val="00003305"/>
    <w:rsid w:val="000033CD"/>
    <w:rsid w:val="0000352F"/>
    <w:rsid w:val="00003A5F"/>
    <w:rsid w:val="00003D96"/>
    <w:rsid w:val="00003FC4"/>
    <w:rsid w:val="000040C4"/>
    <w:rsid w:val="00004457"/>
    <w:rsid w:val="0000455F"/>
    <w:rsid w:val="0000459C"/>
    <w:rsid w:val="00004626"/>
    <w:rsid w:val="00004737"/>
    <w:rsid w:val="00004B1D"/>
    <w:rsid w:val="00004C07"/>
    <w:rsid w:val="00004E60"/>
    <w:rsid w:val="0000500D"/>
    <w:rsid w:val="0000505F"/>
    <w:rsid w:val="000050EA"/>
    <w:rsid w:val="00005101"/>
    <w:rsid w:val="0000533A"/>
    <w:rsid w:val="0000549E"/>
    <w:rsid w:val="00005747"/>
    <w:rsid w:val="000057D2"/>
    <w:rsid w:val="00005955"/>
    <w:rsid w:val="00005A47"/>
    <w:rsid w:val="00005B3C"/>
    <w:rsid w:val="00005BA7"/>
    <w:rsid w:val="00005BB1"/>
    <w:rsid w:val="00005BB3"/>
    <w:rsid w:val="00005D9F"/>
    <w:rsid w:val="00006177"/>
    <w:rsid w:val="000061B7"/>
    <w:rsid w:val="0000622F"/>
    <w:rsid w:val="000062D1"/>
    <w:rsid w:val="000065A3"/>
    <w:rsid w:val="0000674F"/>
    <w:rsid w:val="00006851"/>
    <w:rsid w:val="000068D7"/>
    <w:rsid w:val="00006985"/>
    <w:rsid w:val="00006AB7"/>
    <w:rsid w:val="00006DCF"/>
    <w:rsid w:val="00006E95"/>
    <w:rsid w:val="00006F06"/>
    <w:rsid w:val="0000729C"/>
    <w:rsid w:val="000074CB"/>
    <w:rsid w:val="00007579"/>
    <w:rsid w:val="000075BB"/>
    <w:rsid w:val="00007C33"/>
    <w:rsid w:val="00007C6B"/>
    <w:rsid w:val="00007CB3"/>
    <w:rsid w:val="00007E07"/>
    <w:rsid w:val="00007E39"/>
    <w:rsid w:val="00007E8B"/>
    <w:rsid w:val="00007FE7"/>
    <w:rsid w:val="000103BA"/>
    <w:rsid w:val="00010454"/>
    <w:rsid w:val="00010890"/>
    <w:rsid w:val="000109D7"/>
    <w:rsid w:val="000109D8"/>
    <w:rsid w:val="00010B3E"/>
    <w:rsid w:val="00010B76"/>
    <w:rsid w:val="00010CC5"/>
    <w:rsid w:val="00010E32"/>
    <w:rsid w:val="00010E80"/>
    <w:rsid w:val="00010E82"/>
    <w:rsid w:val="00010EC6"/>
    <w:rsid w:val="00010FB2"/>
    <w:rsid w:val="0001102F"/>
    <w:rsid w:val="000111ED"/>
    <w:rsid w:val="00011214"/>
    <w:rsid w:val="000112F2"/>
    <w:rsid w:val="00011325"/>
    <w:rsid w:val="000113BB"/>
    <w:rsid w:val="0001148C"/>
    <w:rsid w:val="000114F4"/>
    <w:rsid w:val="000115AB"/>
    <w:rsid w:val="00011667"/>
    <w:rsid w:val="0001166C"/>
    <w:rsid w:val="0001177E"/>
    <w:rsid w:val="00011783"/>
    <w:rsid w:val="00011869"/>
    <w:rsid w:val="00011910"/>
    <w:rsid w:val="000119ED"/>
    <w:rsid w:val="00011BB4"/>
    <w:rsid w:val="00011BF7"/>
    <w:rsid w:val="00011D34"/>
    <w:rsid w:val="00011E31"/>
    <w:rsid w:val="000120ED"/>
    <w:rsid w:val="00012433"/>
    <w:rsid w:val="00012494"/>
    <w:rsid w:val="000124BE"/>
    <w:rsid w:val="000124D7"/>
    <w:rsid w:val="000124DD"/>
    <w:rsid w:val="00012600"/>
    <w:rsid w:val="00012617"/>
    <w:rsid w:val="00012830"/>
    <w:rsid w:val="000128FA"/>
    <w:rsid w:val="00012AB3"/>
    <w:rsid w:val="00012E88"/>
    <w:rsid w:val="000130CE"/>
    <w:rsid w:val="00013101"/>
    <w:rsid w:val="00013648"/>
    <w:rsid w:val="0001366C"/>
    <w:rsid w:val="000136E6"/>
    <w:rsid w:val="000137FC"/>
    <w:rsid w:val="00013936"/>
    <w:rsid w:val="00013A54"/>
    <w:rsid w:val="00013B96"/>
    <w:rsid w:val="00013CF4"/>
    <w:rsid w:val="00013F06"/>
    <w:rsid w:val="00013F16"/>
    <w:rsid w:val="00013F50"/>
    <w:rsid w:val="00014118"/>
    <w:rsid w:val="0001412C"/>
    <w:rsid w:val="0001426A"/>
    <w:rsid w:val="0001441D"/>
    <w:rsid w:val="000145EB"/>
    <w:rsid w:val="00014613"/>
    <w:rsid w:val="00014913"/>
    <w:rsid w:val="00014D80"/>
    <w:rsid w:val="00014E20"/>
    <w:rsid w:val="00014EB0"/>
    <w:rsid w:val="00014FB6"/>
    <w:rsid w:val="00015034"/>
    <w:rsid w:val="0001535E"/>
    <w:rsid w:val="0001558F"/>
    <w:rsid w:val="000155FF"/>
    <w:rsid w:val="00015767"/>
    <w:rsid w:val="00015894"/>
    <w:rsid w:val="00015B1C"/>
    <w:rsid w:val="00015B44"/>
    <w:rsid w:val="00015F6B"/>
    <w:rsid w:val="00015FFE"/>
    <w:rsid w:val="00016190"/>
    <w:rsid w:val="0001642E"/>
    <w:rsid w:val="00016484"/>
    <w:rsid w:val="0001649F"/>
    <w:rsid w:val="00016563"/>
    <w:rsid w:val="00016611"/>
    <w:rsid w:val="0001667F"/>
    <w:rsid w:val="00016817"/>
    <w:rsid w:val="0001681D"/>
    <w:rsid w:val="00016A7B"/>
    <w:rsid w:val="00016AC0"/>
    <w:rsid w:val="00016B4B"/>
    <w:rsid w:val="00016CF5"/>
    <w:rsid w:val="00016D6E"/>
    <w:rsid w:val="000172DA"/>
    <w:rsid w:val="00017329"/>
    <w:rsid w:val="000173CB"/>
    <w:rsid w:val="000177C2"/>
    <w:rsid w:val="00017802"/>
    <w:rsid w:val="000178CD"/>
    <w:rsid w:val="0001790C"/>
    <w:rsid w:val="00017953"/>
    <w:rsid w:val="00017BFA"/>
    <w:rsid w:val="00017CA3"/>
    <w:rsid w:val="00017ED4"/>
    <w:rsid w:val="00017F95"/>
    <w:rsid w:val="00020294"/>
    <w:rsid w:val="000203F7"/>
    <w:rsid w:val="00020419"/>
    <w:rsid w:val="0002043F"/>
    <w:rsid w:val="0002047E"/>
    <w:rsid w:val="000204C0"/>
    <w:rsid w:val="0002071A"/>
    <w:rsid w:val="00020825"/>
    <w:rsid w:val="000209C0"/>
    <w:rsid w:val="00020B5E"/>
    <w:rsid w:val="00020B65"/>
    <w:rsid w:val="00020B92"/>
    <w:rsid w:val="00020CE3"/>
    <w:rsid w:val="00020D61"/>
    <w:rsid w:val="00020F14"/>
    <w:rsid w:val="00020F4D"/>
    <w:rsid w:val="000215C5"/>
    <w:rsid w:val="000215FE"/>
    <w:rsid w:val="000217B1"/>
    <w:rsid w:val="000218AE"/>
    <w:rsid w:val="000218E7"/>
    <w:rsid w:val="00021AB2"/>
    <w:rsid w:val="00021C89"/>
    <w:rsid w:val="00021D9C"/>
    <w:rsid w:val="00021DFC"/>
    <w:rsid w:val="00021EA4"/>
    <w:rsid w:val="000220B8"/>
    <w:rsid w:val="00022112"/>
    <w:rsid w:val="00022340"/>
    <w:rsid w:val="000223A2"/>
    <w:rsid w:val="000226AA"/>
    <w:rsid w:val="000228FC"/>
    <w:rsid w:val="00023180"/>
    <w:rsid w:val="00023271"/>
    <w:rsid w:val="000233D3"/>
    <w:rsid w:val="00023499"/>
    <w:rsid w:val="0002357B"/>
    <w:rsid w:val="000235C8"/>
    <w:rsid w:val="000237AC"/>
    <w:rsid w:val="00023871"/>
    <w:rsid w:val="000239A3"/>
    <w:rsid w:val="00023A36"/>
    <w:rsid w:val="00023ABE"/>
    <w:rsid w:val="00023AD6"/>
    <w:rsid w:val="00023FF4"/>
    <w:rsid w:val="000242AD"/>
    <w:rsid w:val="00024424"/>
    <w:rsid w:val="00024468"/>
    <w:rsid w:val="000246AF"/>
    <w:rsid w:val="000249F3"/>
    <w:rsid w:val="00024A7D"/>
    <w:rsid w:val="00024D21"/>
    <w:rsid w:val="00024DC1"/>
    <w:rsid w:val="00024E75"/>
    <w:rsid w:val="00024FE2"/>
    <w:rsid w:val="00025006"/>
    <w:rsid w:val="00025036"/>
    <w:rsid w:val="00025181"/>
    <w:rsid w:val="0002526E"/>
    <w:rsid w:val="00025282"/>
    <w:rsid w:val="00025529"/>
    <w:rsid w:val="000255A5"/>
    <w:rsid w:val="00025669"/>
    <w:rsid w:val="00025701"/>
    <w:rsid w:val="00025706"/>
    <w:rsid w:val="000257AD"/>
    <w:rsid w:val="000257D2"/>
    <w:rsid w:val="0002587B"/>
    <w:rsid w:val="00025A1E"/>
    <w:rsid w:val="00025A3D"/>
    <w:rsid w:val="00025A46"/>
    <w:rsid w:val="00025C86"/>
    <w:rsid w:val="00025C8F"/>
    <w:rsid w:val="00025C94"/>
    <w:rsid w:val="00025D2C"/>
    <w:rsid w:val="00025F45"/>
    <w:rsid w:val="00026227"/>
    <w:rsid w:val="00026254"/>
    <w:rsid w:val="00026462"/>
    <w:rsid w:val="000265B7"/>
    <w:rsid w:val="0002674D"/>
    <w:rsid w:val="00026831"/>
    <w:rsid w:val="0002698F"/>
    <w:rsid w:val="000269B0"/>
    <w:rsid w:val="00026CA6"/>
    <w:rsid w:val="00026CFC"/>
    <w:rsid w:val="00026D09"/>
    <w:rsid w:val="00026DC8"/>
    <w:rsid w:val="00026ECB"/>
    <w:rsid w:val="000270C0"/>
    <w:rsid w:val="00027153"/>
    <w:rsid w:val="0002726C"/>
    <w:rsid w:val="000272DB"/>
    <w:rsid w:val="0002733D"/>
    <w:rsid w:val="0002750D"/>
    <w:rsid w:val="00027811"/>
    <w:rsid w:val="000279C8"/>
    <w:rsid w:val="000279D5"/>
    <w:rsid w:val="00027B8C"/>
    <w:rsid w:val="00027BDA"/>
    <w:rsid w:val="00027C61"/>
    <w:rsid w:val="00027EF3"/>
    <w:rsid w:val="00027F38"/>
    <w:rsid w:val="0003033B"/>
    <w:rsid w:val="00030395"/>
    <w:rsid w:val="000304C3"/>
    <w:rsid w:val="00030578"/>
    <w:rsid w:val="00030687"/>
    <w:rsid w:val="000306B0"/>
    <w:rsid w:val="0003072F"/>
    <w:rsid w:val="00030780"/>
    <w:rsid w:val="000307E2"/>
    <w:rsid w:val="00030B66"/>
    <w:rsid w:val="00030C4C"/>
    <w:rsid w:val="00030C7E"/>
    <w:rsid w:val="00030CB4"/>
    <w:rsid w:val="00030D3A"/>
    <w:rsid w:val="00030E2B"/>
    <w:rsid w:val="00030F6E"/>
    <w:rsid w:val="00031142"/>
    <w:rsid w:val="000311CA"/>
    <w:rsid w:val="00031316"/>
    <w:rsid w:val="00031329"/>
    <w:rsid w:val="00031405"/>
    <w:rsid w:val="0003143A"/>
    <w:rsid w:val="0003160E"/>
    <w:rsid w:val="00031A39"/>
    <w:rsid w:val="00031BCF"/>
    <w:rsid w:val="00031C29"/>
    <w:rsid w:val="00032109"/>
    <w:rsid w:val="0003223C"/>
    <w:rsid w:val="0003225C"/>
    <w:rsid w:val="000324B8"/>
    <w:rsid w:val="00032521"/>
    <w:rsid w:val="0003299A"/>
    <w:rsid w:val="00032A3E"/>
    <w:rsid w:val="00032A47"/>
    <w:rsid w:val="00032A99"/>
    <w:rsid w:val="00032B2C"/>
    <w:rsid w:val="00032B3C"/>
    <w:rsid w:val="00032BF4"/>
    <w:rsid w:val="00032E8C"/>
    <w:rsid w:val="00032EA8"/>
    <w:rsid w:val="00032EBD"/>
    <w:rsid w:val="000330B1"/>
    <w:rsid w:val="00033390"/>
    <w:rsid w:val="000333A9"/>
    <w:rsid w:val="00033682"/>
    <w:rsid w:val="000336F8"/>
    <w:rsid w:val="0003371B"/>
    <w:rsid w:val="00033A46"/>
    <w:rsid w:val="00033BFD"/>
    <w:rsid w:val="00033C1D"/>
    <w:rsid w:val="00033C5E"/>
    <w:rsid w:val="00033D8A"/>
    <w:rsid w:val="00033DB4"/>
    <w:rsid w:val="00033DB7"/>
    <w:rsid w:val="000342C7"/>
    <w:rsid w:val="0003430E"/>
    <w:rsid w:val="0003431D"/>
    <w:rsid w:val="000343FE"/>
    <w:rsid w:val="00034612"/>
    <w:rsid w:val="0003467D"/>
    <w:rsid w:val="0003496C"/>
    <w:rsid w:val="00034990"/>
    <w:rsid w:val="00034A41"/>
    <w:rsid w:val="00034AB1"/>
    <w:rsid w:val="00034B95"/>
    <w:rsid w:val="00034C77"/>
    <w:rsid w:val="00034D56"/>
    <w:rsid w:val="00034E18"/>
    <w:rsid w:val="00034F44"/>
    <w:rsid w:val="00034F52"/>
    <w:rsid w:val="00034F72"/>
    <w:rsid w:val="00034FFB"/>
    <w:rsid w:val="0003506F"/>
    <w:rsid w:val="000352C8"/>
    <w:rsid w:val="0003532F"/>
    <w:rsid w:val="000353CB"/>
    <w:rsid w:val="00035626"/>
    <w:rsid w:val="00035674"/>
    <w:rsid w:val="000356B5"/>
    <w:rsid w:val="0003573C"/>
    <w:rsid w:val="000357CC"/>
    <w:rsid w:val="000359E6"/>
    <w:rsid w:val="00035C58"/>
    <w:rsid w:val="00035C85"/>
    <w:rsid w:val="00035D71"/>
    <w:rsid w:val="00035EAE"/>
    <w:rsid w:val="00035F8D"/>
    <w:rsid w:val="0003614E"/>
    <w:rsid w:val="0003624F"/>
    <w:rsid w:val="00036286"/>
    <w:rsid w:val="0003653C"/>
    <w:rsid w:val="000365B6"/>
    <w:rsid w:val="00036CE0"/>
    <w:rsid w:val="00036CEE"/>
    <w:rsid w:val="00036D65"/>
    <w:rsid w:val="00036F7E"/>
    <w:rsid w:val="00036FD9"/>
    <w:rsid w:val="00037061"/>
    <w:rsid w:val="000371EA"/>
    <w:rsid w:val="00037407"/>
    <w:rsid w:val="00037661"/>
    <w:rsid w:val="00037894"/>
    <w:rsid w:val="000378D7"/>
    <w:rsid w:val="000378DC"/>
    <w:rsid w:val="000379CF"/>
    <w:rsid w:val="00037B94"/>
    <w:rsid w:val="00037CD7"/>
    <w:rsid w:val="00037CD9"/>
    <w:rsid w:val="00037DE7"/>
    <w:rsid w:val="00037E41"/>
    <w:rsid w:val="00037EC0"/>
    <w:rsid w:val="00037EE1"/>
    <w:rsid w:val="00040044"/>
    <w:rsid w:val="00040130"/>
    <w:rsid w:val="000401BA"/>
    <w:rsid w:val="00040307"/>
    <w:rsid w:val="000403E8"/>
    <w:rsid w:val="00040486"/>
    <w:rsid w:val="000404FB"/>
    <w:rsid w:val="00040574"/>
    <w:rsid w:val="000406BF"/>
    <w:rsid w:val="00040721"/>
    <w:rsid w:val="0004092A"/>
    <w:rsid w:val="00040AD5"/>
    <w:rsid w:val="00040E22"/>
    <w:rsid w:val="00040E64"/>
    <w:rsid w:val="0004123C"/>
    <w:rsid w:val="000412FF"/>
    <w:rsid w:val="00041398"/>
    <w:rsid w:val="00041414"/>
    <w:rsid w:val="000415FA"/>
    <w:rsid w:val="000417A6"/>
    <w:rsid w:val="000417AC"/>
    <w:rsid w:val="000418AB"/>
    <w:rsid w:val="00041A50"/>
    <w:rsid w:val="00041A69"/>
    <w:rsid w:val="00041B43"/>
    <w:rsid w:val="00041C1E"/>
    <w:rsid w:val="00041C94"/>
    <w:rsid w:val="00041D69"/>
    <w:rsid w:val="00041E01"/>
    <w:rsid w:val="00041E0C"/>
    <w:rsid w:val="00041F0E"/>
    <w:rsid w:val="0004209D"/>
    <w:rsid w:val="00042356"/>
    <w:rsid w:val="00042403"/>
    <w:rsid w:val="000424B4"/>
    <w:rsid w:val="000424CF"/>
    <w:rsid w:val="00042510"/>
    <w:rsid w:val="000425A4"/>
    <w:rsid w:val="00042688"/>
    <w:rsid w:val="00042805"/>
    <w:rsid w:val="000429FE"/>
    <w:rsid w:val="00042B7F"/>
    <w:rsid w:val="00042D4A"/>
    <w:rsid w:val="00043158"/>
    <w:rsid w:val="0004318C"/>
    <w:rsid w:val="00043360"/>
    <w:rsid w:val="0004358B"/>
    <w:rsid w:val="000436AF"/>
    <w:rsid w:val="000436B7"/>
    <w:rsid w:val="00043725"/>
    <w:rsid w:val="000437A8"/>
    <w:rsid w:val="000437CB"/>
    <w:rsid w:val="000439F2"/>
    <w:rsid w:val="00043CC7"/>
    <w:rsid w:val="00043D90"/>
    <w:rsid w:val="00043DC0"/>
    <w:rsid w:val="00043DEC"/>
    <w:rsid w:val="00043E78"/>
    <w:rsid w:val="00044086"/>
    <w:rsid w:val="0004412C"/>
    <w:rsid w:val="000442AF"/>
    <w:rsid w:val="00044333"/>
    <w:rsid w:val="00044336"/>
    <w:rsid w:val="000444D0"/>
    <w:rsid w:val="0004475C"/>
    <w:rsid w:val="00044BF3"/>
    <w:rsid w:val="00044CD7"/>
    <w:rsid w:val="00044F74"/>
    <w:rsid w:val="000451ED"/>
    <w:rsid w:val="00045483"/>
    <w:rsid w:val="0004562F"/>
    <w:rsid w:val="00045706"/>
    <w:rsid w:val="000457B5"/>
    <w:rsid w:val="00045DC7"/>
    <w:rsid w:val="00045F79"/>
    <w:rsid w:val="00045FAE"/>
    <w:rsid w:val="00046034"/>
    <w:rsid w:val="000460AF"/>
    <w:rsid w:val="000460B2"/>
    <w:rsid w:val="000460B7"/>
    <w:rsid w:val="00046483"/>
    <w:rsid w:val="0004654A"/>
    <w:rsid w:val="000466DD"/>
    <w:rsid w:val="000466FD"/>
    <w:rsid w:val="000467C9"/>
    <w:rsid w:val="00046945"/>
    <w:rsid w:val="00046AA9"/>
    <w:rsid w:val="00046AF0"/>
    <w:rsid w:val="00046BAE"/>
    <w:rsid w:val="00046BBC"/>
    <w:rsid w:val="00046C7B"/>
    <w:rsid w:val="00046DD4"/>
    <w:rsid w:val="000471E5"/>
    <w:rsid w:val="0004726E"/>
    <w:rsid w:val="000477E3"/>
    <w:rsid w:val="0004783F"/>
    <w:rsid w:val="000478D7"/>
    <w:rsid w:val="00047930"/>
    <w:rsid w:val="00047A26"/>
    <w:rsid w:val="00047A67"/>
    <w:rsid w:val="00047AF1"/>
    <w:rsid w:val="00047BE0"/>
    <w:rsid w:val="00047D49"/>
    <w:rsid w:val="0005002D"/>
    <w:rsid w:val="00050163"/>
    <w:rsid w:val="000505E0"/>
    <w:rsid w:val="000508E4"/>
    <w:rsid w:val="00050A28"/>
    <w:rsid w:val="00050B88"/>
    <w:rsid w:val="00050D5B"/>
    <w:rsid w:val="00050E30"/>
    <w:rsid w:val="00050FC0"/>
    <w:rsid w:val="00051772"/>
    <w:rsid w:val="00051775"/>
    <w:rsid w:val="00051849"/>
    <w:rsid w:val="00051863"/>
    <w:rsid w:val="000518BC"/>
    <w:rsid w:val="000518DC"/>
    <w:rsid w:val="00051979"/>
    <w:rsid w:val="000519FD"/>
    <w:rsid w:val="00051A0A"/>
    <w:rsid w:val="00051BD8"/>
    <w:rsid w:val="00051C04"/>
    <w:rsid w:val="00051CC3"/>
    <w:rsid w:val="00051CDB"/>
    <w:rsid w:val="00051E50"/>
    <w:rsid w:val="00051E6E"/>
    <w:rsid w:val="00052089"/>
    <w:rsid w:val="000520A5"/>
    <w:rsid w:val="000522A1"/>
    <w:rsid w:val="000522B5"/>
    <w:rsid w:val="000522DD"/>
    <w:rsid w:val="00052346"/>
    <w:rsid w:val="00052458"/>
    <w:rsid w:val="00052531"/>
    <w:rsid w:val="00052548"/>
    <w:rsid w:val="00052596"/>
    <w:rsid w:val="00052610"/>
    <w:rsid w:val="0005264D"/>
    <w:rsid w:val="00052654"/>
    <w:rsid w:val="00052656"/>
    <w:rsid w:val="00052742"/>
    <w:rsid w:val="000527EC"/>
    <w:rsid w:val="00052AD1"/>
    <w:rsid w:val="00052C87"/>
    <w:rsid w:val="000530B3"/>
    <w:rsid w:val="0005330A"/>
    <w:rsid w:val="00053388"/>
    <w:rsid w:val="000533D9"/>
    <w:rsid w:val="00053808"/>
    <w:rsid w:val="000538AC"/>
    <w:rsid w:val="000539AF"/>
    <w:rsid w:val="00053C0A"/>
    <w:rsid w:val="00053C8E"/>
    <w:rsid w:val="00053E5E"/>
    <w:rsid w:val="00053FF5"/>
    <w:rsid w:val="0005408E"/>
    <w:rsid w:val="0005429F"/>
    <w:rsid w:val="00054338"/>
    <w:rsid w:val="00054357"/>
    <w:rsid w:val="000544ED"/>
    <w:rsid w:val="000546AE"/>
    <w:rsid w:val="000546E0"/>
    <w:rsid w:val="00054833"/>
    <w:rsid w:val="000548EB"/>
    <w:rsid w:val="00054DA9"/>
    <w:rsid w:val="00054FB2"/>
    <w:rsid w:val="00055241"/>
    <w:rsid w:val="000553FF"/>
    <w:rsid w:val="00055609"/>
    <w:rsid w:val="00055746"/>
    <w:rsid w:val="0005596A"/>
    <w:rsid w:val="00055B5A"/>
    <w:rsid w:val="00055C38"/>
    <w:rsid w:val="00055C9D"/>
    <w:rsid w:val="00055CFD"/>
    <w:rsid w:val="00055D3C"/>
    <w:rsid w:val="00055D74"/>
    <w:rsid w:val="000560AD"/>
    <w:rsid w:val="00056255"/>
    <w:rsid w:val="00056290"/>
    <w:rsid w:val="00056586"/>
    <w:rsid w:val="00056597"/>
    <w:rsid w:val="000565BC"/>
    <w:rsid w:val="00056770"/>
    <w:rsid w:val="000569BB"/>
    <w:rsid w:val="000569F6"/>
    <w:rsid w:val="00056B5D"/>
    <w:rsid w:val="00056CC4"/>
    <w:rsid w:val="00056CF7"/>
    <w:rsid w:val="00056F2E"/>
    <w:rsid w:val="00056FCF"/>
    <w:rsid w:val="00056FDB"/>
    <w:rsid w:val="00056FFB"/>
    <w:rsid w:val="00057056"/>
    <w:rsid w:val="000570A5"/>
    <w:rsid w:val="0005710B"/>
    <w:rsid w:val="000571E2"/>
    <w:rsid w:val="000572D9"/>
    <w:rsid w:val="000573F3"/>
    <w:rsid w:val="00057426"/>
    <w:rsid w:val="00057624"/>
    <w:rsid w:val="000577AD"/>
    <w:rsid w:val="000578C0"/>
    <w:rsid w:val="000578C3"/>
    <w:rsid w:val="000578D1"/>
    <w:rsid w:val="000578D3"/>
    <w:rsid w:val="000579E7"/>
    <w:rsid w:val="00057A73"/>
    <w:rsid w:val="00057ACD"/>
    <w:rsid w:val="00057B9C"/>
    <w:rsid w:val="00057CEE"/>
    <w:rsid w:val="00057F57"/>
    <w:rsid w:val="00057F96"/>
    <w:rsid w:val="00057FDB"/>
    <w:rsid w:val="000600F3"/>
    <w:rsid w:val="000601F0"/>
    <w:rsid w:val="000603C1"/>
    <w:rsid w:val="000604F4"/>
    <w:rsid w:val="000605BA"/>
    <w:rsid w:val="000606C2"/>
    <w:rsid w:val="000606DE"/>
    <w:rsid w:val="000606F4"/>
    <w:rsid w:val="00060845"/>
    <w:rsid w:val="00060B8D"/>
    <w:rsid w:val="00060C6D"/>
    <w:rsid w:val="00060D78"/>
    <w:rsid w:val="00060F3E"/>
    <w:rsid w:val="000610C0"/>
    <w:rsid w:val="000612DD"/>
    <w:rsid w:val="00061437"/>
    <w:rsid w:val="0006170C"/>
    <w:rsid w:val="000617E7"/>
    <w:rsid w:val="000618AE"/>
    <w:rsid w:val="000618C3"/>
    <w:rsid w:val="000619FE"/>
    <w:rsid w:val="00061A3E"/>
    <w:rsid w:val="00061A8B"/>
    <w:rsid w:val="00061BCF"/>
    <w:rsid w:val="00061D5D"/>
    <w:rsid w:val="00061D98"/>
    <w:rsid w:val="00061E6F"/>
    <w:rsid w:val="00061EB4"/>
    <w:rsid w:val="00061F0D"/>
    <w:rsid w:val="00061F7D"/>
    <w:rsid w:val="00062061"/>
    <w:rsid w:val="00062274"/>
    <w:rsid w:val="0006228F"/>
    <w:rsid w:val="00062326"/>
    <w:rsid w:val="00062453"/>
    <w:rsid w:val="00062746"/>
    <w:rsid w:val="0006284D"/>
    <w:rsid w:val="0006291C"/>
    <w:rsid w:val="00062938"/>
    <w:rsid w:val="00062BBA"/>
    <w:rsid w:val="00062D3A"/>
    <w:rsid w:val="00062FAF"/>
    <w:rsid w:val="000631CB"/>
    <w:rsid w:val="000632A3"/>
    <w:rsid w:val="0006335C"/>
    <w:rsid w:val="0006354C"/>
    <w:rsid w:val="00063B4D"/>
    <w:rsid w:val="00063B84"/>
    <w:rsid w:val="00063D1D"/>
    <w:rsid w:val="00063D59"/>
    <w:rsid w:val="00063FA7"/>
    <w:rsid w:val="00063FBD"/>
    <w:rsid w:val="00064047"/>
    <w:rsid w:val="00064189"/>
    <w:rsid w:val="00064252"/>
    <w:rsid w:val="00064364"/>
    <w:rsid w:val="000643DA"/>
    <w:rsid w:val="0006458E"/>
    <w:rsid w:val="000645F0"/>
    <w:rsid w:val="00064FD2"/>
    <w:rsid w:val="0006501C"/>
    <w:rsid w:val="0006523B"/>
    <w:rsid w:val="00065418"/>
    <w:rsid w:val="00065440"/>
    <w:rsid w:val="00065491"/>
    <w:rsid w:val="000654A8"/>
    <w:rsid w:val="00065508"/>
    <w:rsid w:val="00065520"/>
    <w:rsid w:val="000655B9"/>
    <w:rsid w:val="00065635"/>
    <w:rsid w:val="00065666"/>
    <w:rsid w:val="00065A61"/>
    <w:rsid w:val="00065B75"/>
    <w:rsid w:val="00065F92"/>
    <w:rsid w:val="0006601F"/>
    <w:rsid w:val="000660DE"/>
    <w:rsid w:val="00066441"/>
    <w:rsid w:val="0006649C"/>
    <w:rsid w:val="0006650C"/>
    <w:rsid w:val="000665C4"/>
    <w:rsid w:val="000666BB"/>
    <w:rsid w:val="0006686F"/>
    <w:rsid w:val="00066928"/>
    <w:rsid w:val="000669EB"/>
    <w:rsid w:val="00066AC9"/>
    <w:rsid w:val="00066B7C"/>
    <w:rsid w:val="00066C7B"/>
    <w:rsid w:val="00066CEE"/>
    <w:rsid w:val="00066ED9"/>
    <w:rsid w:val="00067087"/>
    <w:rsid w:val="000670AA"/>
    <w:rsid w:val="0006725A"/>
    <w:rsid w:val="000672E0"/>
    <w:rsid w:val="00067482"/>
    <w:rsid w:val="0006749A"/>
    <w:rsid w:val="00067725"/>
    <w:rsid w:val="00067854"/>
    <w:rsid w:val="00067B6B"/>
    <w:rsid w:val="00067BAC"/>
    <w:rsid w:val="00067BEF"/>
    <w:rsid w:val="00067ECC"/>
    <w:rsid w:val="00070366"/>
    <w:rsid w:val="00070426"/>
    <w:rsid w:val="00070475"/>
    <w:rsid w:val="000704F8"/>
    <w:rsid w:val="000705FB"/>
    <w:rsid w:val="00070760"/>
    <w:rsid w:val="000708A1"/>
    <w:rsid w:val="00070BA2"/>
    <w:rsid w:val="00070BC6"/>
    <w:rsid w:val="00070DB1"/>
    <w:rsid w:val="00070DB8"/>
    <w:rsid w:val="00070EB0"/>
    <w:rsid w:val="00071146"/>
    <w:rsid w:val="000711C9"/>
    <w:rsid w:val="00071453"/>
    <w:rsid w:val="0007150B"/>
    <w:rsid w:val="0007165D"/>
    <w:rsid w:val="0007172C"/>
    <w:rsid w:val="00071798"/>
    <w:rsid w:val="00071AB3"/>
    <w:rsid w:val="00071C2D"/>
    <w:rsid w:val="00071D1F"/>
    <w:rsid w:val="00071EA9"/>
    <w:rsid w:val="00071EC8"/>
    <w:rsid w:val="00071FD5"/>
    <w:rsid w:val="00071FED"/>
    <w:rsid w:val="00072007"/>
    <w:rsid w:val="000722A5"/>
    <w:rsid w:val="000722AF"/>
    <w:rsid w:val="000723A4"/>
    <w:rsid w:val="00072432"/>
    <w:rsid w:val="000724FD"/>
    <w:rsid w:val="0007259D"/>
    <w:rsid w:val="0007260F"/>
    <w:rsid w:val="0007262A"/>
    <w:rsid w:val="0007275E"/>
    <w:rsid w:val="00072810"/>
    <w:rsid w:val="00072823"/>
    <w:rsid w:val="000728C5"/>
    <w:rsid w:val="000728FD"/>
    <w:rsid w:val="000729D5"/>
    <w:rsid w:val="00072D1D"/>
    <w:rsid w:val="00072DD7"/>
    <w:rsid w:val="00072DF3"/>
    <w:rsid w:val="00072EC0"/>
    <w:rsid w:val="00072EDD"/>
    <w:rsid w:val="00072EF3"/>
    <w:rsid w:val="000732AF"/>
    <w:rsid w:val="00073440"/>
    <w:rsid w:val="00073578"/>
    <w:rsid w:val="000735C9"/>
    <w:rsid w:val="000735FA"/>
    <w:rsid w:val="00073735"/>
    <w:rsid w:val="00073739"/>
    <w:rsid w:val="00073996"/>
    <w:rsid w:val="00073BF3"/>
    <w:rsid w:val="00073FDE"/>
    <w:rsid w:val="000742FA"/>
    <w:rsid w:val="000744BF"/>
    <w:rsid w:val="000744EF"/>
    <w:rsid w:val="00074509"/>
    <w:rsid w:val="00074610"/>
    <w:rsid w:val="00074619"/>
    <w:rsid w:val="00074754"/>
    <w:rsid w:val="00074943"/>
    <w:rsid w:val="00074AFD"/>
    <w:rsid w:val="00074B31"/>
    <w:rsid w:val="00074CBC"/>
    <w:rsid w:val="00074DBD"/>
    <w:rsid w:val="00074EE7"/>
    <w:rsid w:val="00074FAE"/>
    <w:rsid w:val="00074FC9"/>
    <w:rsid w:val="00074FD8"/>
    <w:rsid w:val="000757C8"/>
    <w:rsid w:val="000758D2"/>
    <w:rsid w:val="0007593D"/>
    <w:rsid w:val="00075BC4"/>
    <w:rsid w:val="00075E7A"/>
    <w:rsid w:val="0007606B"/>
    <w:rsid w:val="0007611B"/>
    <w:rsid w:val="0007669A"/>
    <w:rsid w:val="00076801"/>
    <w:rsid w:val="00076880"/>
    <w:rsid w:val="00076B63"/>
    <w:rsid w:val="00076CB7"/>
    <w:rsid w:val="00076DD8"/>
    <w:rsid w:val="00076F94"/>
    <w:rsid w:val="00076FA2"/>
    <w:rsid w:val="00077194"/>
    <w:rsid w:val="0007728E"/>
    <w:rsid w:val="000773ED"/>
    <w:rsid w:val="000775AB"/>
    <w:rsid w:val="000775BD"/>
    <w:rsid w:val="00077774"/>
    <w:rsid w:val="00077859"/>
    <w:rsid w:val="000778A2"/>
    <w:rsid w:val="00077944"/>
    <w:rsid w:val="000779D5"/>
    <w:rsid w:val="00077AEE"/>
    <w:rsid w:val="00077B58"/>
    <w:rsid w:val="00077B72"/>
    <w:rsid w:val="00077C31"/>
    <w:rsid w:val="00077F71"/>
    <w:rsid w:val="00080065"/>
    <w:rsid w:val="00080273"/>
    <w:rsid w:val="000803A4"/>
    <w:rsid w:val="00080431"/>
    <w:rsid w:val="000804FB"/>
    <w:rsid w:val="000806F9"/>
    <w:rsid w:val="00080976"/>
    <w:rsid w:val="00080A46"/>
    <w:rsid w:val="00080E28"/>
    <w:rsid w:val="00080F40"/>
    <w:rsid w:val="00081022"/>
    <w:rsid w:val="0008105F"/>
    <w:rsid w:val="00081150"/>
    <w:rsid w:val="00081341"/>
    <w:rsid w:val="000813DB"/>
    <w:rsid w:val="000814F8"/>
    <w:rsid w:val="000817F2"/>
    <w:rsid w:val="00081926"/>
    <w:rsid w:val="00081A05"/>
    <w:rsid w:val="00081C56"/>
    <w:rsid w:val="00081C5C"/>
    <w:rsid w:val="00081E32"/>
    <w:rsid w:val="00082123"/>
    <w:rsid w:val="00082130"/>
    <w:rsid w:val="00082215"/>
    <w:rsid w:val="00082274"/>
    <w:rsid w:val="00082499"/>
    <w:rsid w:val="000826C6"/>
    <w:rsid w:val="000826DB"/>
    <w:rsid w:val="000826F2"/>
    <w:rsid w:val="00082871"/>
    <w:rsid w:val="000828BF"/>
    <w:rsid w:val="000829A3"/>
    <w:rsid w:val="00082A83"/>
    <w:rsid w:val="00082B2D"/>
    <w:rsid w:val="00082B63"/>
    <w:rsid w:val="00082D1C"/>
    <w:rsid w:val="0008317A"/>
    <w:rsid w:val="000831F4"/>
    <w:rsid w:val="0008321B"/>
    <w:rsid w:val="0008322A"/>
    <w:rsid w:val="0008353B"/>
    <w:rsid w:val="000835D2"/>
    <w:rsid w:val="000838CB"/>
    <w:rsid w:val="00083916"/>
    <w:rsid w:val="00083985"/>
    <w:rsid w:val="00083A83"/>
    <w:rsid w:val="00083C44"/>
    <w:rsid w:val="00083CC7"/>
    <w:rsid w:val="00083D5D"/>
    <w:rsid w:val="00083FBC"/>
    <w:rsid w:val="0008429C"/>
    <w:rsid w:val="000842E5"/>
    <w:rsid w:val="000844B9"/>
    <w:rsid w:val="00084593"/>
    <w:rsid w:val="00084934"/>
    <w:rsid w:val="00084ACA"/>
    <w:rsid w:val="00084ADA"/>
    <w:rsid w:val="00084BA9"/>
    <w:rsid w:val="00084C65"/>
    <w:rsid w:val="00084C73"/>
    <w:rsid w:val="00084D17"/>
    <w:rsid w:val="00084D73"/>
    <w:rsid w:val="00084DF8"/>
    <w:rsid w:val="00085049"/>
    <w:rsid w:val="0008506C"/>
    <w:rsid w:val="0008539C"/>
    <w:rsid w:val="00085466"/>
    <w:rsid w:val="00085479"/>
    <w:rsid w:val="0008547C"/>
    <w:rsid w:val="000854B4"/>
    <w:rsid w:val="000854D4"/>
    <w:rsid w:val="000855B4"/>
    <w:rsid w:val="000856E0"/>
    <w:rsid w:val="0008572B"/>
    <w:rsid w:val="000858C5"/>
    <w:rsid w:val="00085ABF"/>
    <w:rsid w:val="00085B46"/>
    <w:rsid w:val="00085DAA"/>
    <w:rsid w:val="00086063"/>
    <w:rsid w:val="0008606D"/>
    <w:rsid w:val="00086180"/>
    <w:rsid w:val="000861D2"/>
    <w:rsid w:val="000864A3"/>
    <w:rsid w:val="00086755"/>
    <w:rsid w:val="0008678C"/>
    <w:rsid w:val="0008691D"/>
    <w:rsid w:val="00086C62"/>
    <w:rsid w:val="00086DD1"/>
    <w:rsid w:val="00086E0C"/>
    <w:rsid w:val="000875CE"/>
    <w:rsid w:val="0008762C"/>
    <w:rsid w:val="000877E9"/>
    <w:rsid w:val="00087855"/>
    <w:rsid w:val="0008794D"/>
    <w:rsid w:val="00087CC4"/>
    <w:rsid w:val="00087FA5"/>
    <w:rsid w:val="0008840C"/>
    <w:rsid w:val="0008DF10"/>
    <w:rsid w:val="0009010D"/>
    <w:rsid w:val="00090147"/>
    <w:rsid w:val="000903A6"/>
    <w:rsid w:val="0009042D"/>
    <w:rsid w:val="00090609"/>
    <w:rsid w:val="0009083D"/>
    <w:rsid w:val="000908D6"/>
    <w:rsid w:val="000908E1"/>
    <w:rsid w:val="00090A33"/>
    <w:rsid w:val="00090AB4"/>
    <w:rsid w:val="00090B5C"/>
    <w:rsid w:val="00091062"/>
    <w:rsid w:val="00091192"/>
    <w:rsid w:val="00091271"/>
    <w:rsid w:val="000914C1"/>
    <w:rsid w:val="000914D8"/>
    <w:rsid w:val="000915E1"/>
    <w:rsid w:val="0009188F"/>
    <w:rsid w:val="00091CF9"/>
    <w:rsid w:val="00091D38"/>
    <w:rsid w:val="00091DEC"/>
    <w:rsid w:val="0009235A"/>
    <w:rsid w:val="0009235D"/>
    <w:rsid w:val="000923F4"/>
    <w:rsid w:val="00092500"/>
    <w:rsid w:val="00092591"/>
    <w:rsid w:val="00092693"/>
    <w:rsid w:val="00092A30"/>
    <w:rsid w:val="00092A8B"/>
    <w:rsid w:val="00092A9D"/>
    <w:rsid w:val="00092B77"/>
    <w:rsid w:val="00092DDD"/>
    <w:rsid w:val="00092FA2"/>
    <w:rsid w:val="00093032"/>
    <w:rsid w:val="0009326E"/>
    <w:rsid w:val="00093283"/>
    <w:rsid w:val="000934BE"/>
    <w:rsid w:val="00093656"/>
    <w:rsid w:val="00093659"/>
    <w:rsid w:val="0009375A"/>
    <w:rsid w:val="00093837"/>
    <w:rsid w:val="00093877"/>
    <w:rsid w:val="00093890"/>
    <w:rsid w:val="00093971"/>
    <w:rsid w:val="000939E8"/>
    <w:rsid w:val="00093B2A"/>
    <w:rsid w:val="00093B9F"/>
    <w:rsid w:val="00093C1C"/>
    <w:rsid w:val="00093E0F"/>
    <w:rsid w:val="00093E88"/>
    <w:rsid w:val="00093FBB"/>
    <w:rsid w:val="0009411A"/>
    <w:rsid w:val="00094236"/>
    <w:rsid w:val="000944BE"/>
    <w:rsid w:val="000946F9"/>
    <w:rsid w:val="00094956"/>
    <w:rsid w:val="00094982"/>
    <w:rsid w:val="0009499D"/>
    <w:rsid w:val="00094A64"/>
    <w:rsid w:val="00094D84"/>
    <w:rsid w:val="00094F2A"/>
    <w:rsid w:val="00094FCB"/>
    <w:rsid w:val="00095092"/>
    <w:rsid w:val="0009511F"/>
    <w:rsid w:val="000953A1"/>
    <w:rsid w:val="000953A7"/>
    <w:rsid w:val="00095429"/>
    <w:rsid w:val="000955DD"/>
    <w:rsid w:val="00095640"/>
    <w:rsid w:val="000959EF"/>
    <w:rsid w:val="00095ABE"/>
    <w:rsid w:val="00095B6D"/>
    <w:rsid w:val="00095BAB"/>
    <w:rsid w:val="00095C61"/>
    <w:rsid w:val="00095C97"/>
    <w:rsid w:val="00095D2C"/>
    <w:rsid w:val="00095D57"/>
    <w:rsid w:val="00095D62"/>
    <w:rsid w:val="00095FAB"/>
    <w:rsid w:val="00095FD8"/>
    <w:rsid w:val="00096020"/>
    <w:rsid w:val="000964CF"/>
    <w:rsid w:val="00096714"/>
    <w:rsid w:val="00096745"/>
    <w:rsid w:val="00096825"/>
    <w:rsid w:val="000969A7"/>
    <w:rsid w:val="00096B5B"/>
    <w:rsid w:val="00096BEA"/>
    <w:rsid w:val="00096C3F"/>
    <w:rsid w:val="00096CA8"/>
    <w:rsid w:val="00097035"/>
    <w:rsid w:val="000970CC"/>
    <w:rsid w:val="000971B7"/>
    <w:rsid w:val="00097208"/>
    <w:rsid w:val="0009735D"/>
    <w:rsid w:val="00097403"/>
    <w:rsid w:val="00097485"/>
    <w:rsid w:val="000976B3"/>
    <w:rsid w:val="000979D5"/>
    <w:rsid w:val="00097A44"/>
    <w:rsid w:val="00097E31"/>
    <w:rsid w:val="00097E83"/>
    <w:rsid w:val="00097F56"/>
    <w:rsid w:val="00097F5E"/>
    <w:rsid w:val="00097F60"/>
    <w:rsid w:val="000A0145"/>
    <w:rsid w:val="000A0236"/>
    <w:rsid w:val="000A0368"/>
    <w:rsid w:val="000A081A"/>
    <w:rsid w:val="000A0831"/>
    <w:rsid w:val="000A09A6"/>
    <w:rsid w:val="000A0AEE"/>
    <w:rsid w:val="000A0BCE"/>
    <w:rsid w:val="000A0D9D"/>
    <w:rsid w:val="000A0EDC"/>
    <w:rsid w:val="000A0FC0"/>
    <w:rsid w:val="000A12CD"/>
    <w:rsid w:val="000A13A2"/>
    <w:rsid w:val="000A151C"/>
    <w:rsid w:val="000A15E4"/>
    <w:rsid w:val="000A171C"/>
    <w:rsid w:val="000A181A"/>
    <w:rsid w:val="000A1862"/>
    <w:rsid w:val="000A18E2"/>
    <w:rsid w:val="000A1A83"/>
    <w:rsid w:val="000A1BAC"/>
    <w:rsid w:val="000A1C49"/>
    <w:rsid w:val="000A1DBA"/>
    <w:rsid w:val="000A1E04"/>
    <w:rsid w:val="000A1E37"/>
    <w:rsid w:val="000A1E3B"/>
    <w:rsid w:val="000A1FA3"/>
    <w:rsid w:val="000A21A9"/>
    <w:rsid w:val="000A2259"/>
    <w:rsid w:val="000A26F1"/>
    <w:rsid w:val="000A271C"/>
    <w:rsid w:val="000A277C"/>
    <w:rsid w:val="000A2AD5"/>
    <w:rsid w:val="000A2B76"/>
    <w:rsid w:val="000A2C79"/>
    <w:rsid w:val="000A2D27"/>
    <w:rsid w:val="000A2DFB"/>
    <w:rsid w:val="000A2E9C"/>
    <w:rsid w:val="000A2FB1"/>
    <w:rsid w:val="000A3152"/>
    <w:rsid w:val="000A3160"/>
    <w:rsid w:val="000A3176"/>
    <w:rsid w:val="000A32AB"/>
    <w:rsid w:val="000A36A6"/>
    <w:rsid w:val="000A3746"/>
    <w:rsid w:val="000A3774"/>
    <w:rsid w:val="000A38C8"/>
    <w:rsid w:val="000A394F"/>
    <w:rsid w:val="000A3954"/>
    <w:rsid w:val="000A3A78"/>
    <w:rsid w:val="000A3C9C"/>
    <w:rsid w:val="000A3D6C"/>
    <w:rsid w:val="000A4118"/>
    <w:rsid w:val="000A453D"/>
    <w:rsid w:val="000A4881"/>
    <w:rsid w:val="000A4946"/>
    <w:rsid w:val="000A4980"/>
    <w:rsid w:val="000A4A20"/>
    <w:rsid w:val="000A4B17"/>
    <w:rsid w:val="000A4BD9"/>
    <w:rsid w:val="000A4D71"/>
    <w:rsid w:val="000A4E65"/>
    <w:rsid w:val="000A4E9B"/>
    <w:rsid w:val="000A4F46"/>
    <w:rsid w:val="000A4F50"/>
    <w:rsid w:val="000A4FB4"/>
    <w:rsid w:val="000A50A9"/>
    <w:rsid w:val="000A5348"/>
    <w:rsid w:val="000A5388"/>
    <w:rsid w:val="000A5495"/>
    <w:rsid w:val="000A55B7"/>
    <w:rsid w:val="000A5738"/>
    <w:rsid w:val="000A5758"/>
    <w:rsid w:val="000A57F1"/>
    <w:rsid w:val="000A584A"/>
    <w:rsid w:val="000A584C"/>
    <w:rsid w:val="000A5857"/>
    <w:rsid w:val="000A589C"/>
    <w:rsid w:val="000A5999"/>
    <w:rsid w:val="000A5A9B"/>
    <w:rsid w:val="000A5DB5"/>
    <w:rsid w:val="000A5DE7"/>
    <w:rsid w:val="000A5FCD"/>
    <w:rsid w:val="000A5FE4"/>
    <w:rsid w:val="000A5FE9"/>
    <w:rsid w:val="000A60A2"/>
    <w:rsid w:val="000A6251"/>
    <w:rsid w:val="000A63FF"/>
    <w:rsid w:val="000A643A"/>
    <w:rsid w:val="000A668D"/>
    <w:rsid w:val="000A674D"/>
    <w:rsid w:val="000A6995"/>
    <w:rsid w:val="000A69D1"/>
    <w:rsid w:val="000A6AB1"/>
    <w:rsid w:val="000A6ADE"/>
    <w:rsid w:val="000A6B34"/>
    <w:rsid w:val="000A6C47"/>
    <w:rsid w:val="000A6CFB"/>
    <w:rsid w:val="000A6F9A"/>
    <w:rsid w:val="000A6FDD"/>
    <w:rsid w:val="000A7295"/>
    <w:rsid w:val="000A752E"/>
    <w:rsid w:val="000A763F"/>
    <w:rsid w:val="000A7650"/>
    <w:rsid w:val="000A7727"/>
    <w:rsid w:val="000A77F2"/>
    <w:rsid w:val="000A797F"/>
    <w:rsid w:val="000A7A45"/>
    <w:rsid w:val="000A7CAF"/>
    <w:rsid w:val="000A7F75"/>
    <w:rsid w:val="000ACF9A"/>
    <w:rsid w:val="000B024A"/>
    <w:rsid w:val="000B02F4"/>
    <w:rsid w:val="000B0373"/>
    <w:rsid w:val="000B03E9"/>
    <w:rsid w:val="000B0464"/>
    <w:rsid w:val="000B057E"/>
    <w:rsid w:val="000B0620"/>
    <w:rsid w:val="000B0789"/>
    <w:rsid w:val="000B078B"/>
    <w:rsid w:val="000B0965"/>
    <w:rsid w:val="000B0A43"/>
    <w:rsid w:val="000B0A66"/>
    <w:rsid w:val="000B0B67"/>
    <w:rsid w:val="000B0CC0"/>
    <w:rsid w:val="000B0D66"/>
    <w:rsid w:val="000B0FA8"/>
    <w:rsid w:val="000B106D"/>
    <w:rsid w:val="000B1108"/>
    <w:rsid w:val="000B118E"/>
    <w:rsid w:val="000B122E"/>
    <w:rsid w:val="000B1662"/>
    <w:rsid w:val="000B1672"/>
    <w:rsid w:val="000B1790"/>
    <w:rsid w:val="000B1863"/>
    <w:rsid w:val="000B1867"/>
    <w:rsid w:val="000B1C0C"/>
    <w:rsid w:val="000B1E34"/>
    <w:rsid w:val="000B1F3E"/>
    <w:rsid w:val="000B20A6"/>
    <w:rsid w:val="000B2206"/>
    <w:rsid w:val="000B224C"/>
    <w:rsid w:val="000B2360"/>
    <w:rsid w:val="000B2386"/>
    <w:rsid w:val="000B242D"/>
    <w:rsid w:val="000B246E"/>
    <w:rsid w:val="000B26C9"/>
    <w:rsid w:val="000B2840"/>
    <w:rsid w:val="000B2BAB"/>
    <w:rsid w:val="000B2C15"/>
    <w:rsid w:val="000B2FA4"/>
    <w:rsid w:val="000B3082"/>
    <w:rsid w:val="000B30EF"/>
    <w:rsid w:val="000B3276"/>
    <w:rsid w:val="000B3529"/>
    <w:rsid w:val="000B3751"/>
    <w:rsid w:val="000B389C"/>
    <w:rsid w:val="000B3917"/>
    <w:rsid w:val="000B3B65"/>
    <w:rsid w:val="000B3B7F"/>
    <w:rsid w:val="000B3BB7"/>
    <w:rsid w:val="000B3DA5"/>
    <w:rsid w:val="000B3DEB"/>
    <w:rsid w:val="000B3E40"/>
    <w:rsid w:val="000B3F23"/>
    <w:rsid w:val="000B421D"/>
    <w:rsid w:val="000B42A7"/>
    <w:rsid w:val="000B42B3"/>
    <w:rsid w:val="000B4389"/>
    <w:rsid w:val="000B45F4"/>
    <w:rsid w:val="000B46A0"/>
    <w:rsid w:val="000B4716"/>
    <w:rsid w:val="000B4771"/>
    <w:rsid w:val="000B47E5"/>
    <w:rsid w:val="000B4891"/>
    <w:rsid w:val="000B4B60"/>
    <w:rsid w:val="000B4B88"/>
    <w:rsid w:val="000B4CF1"/>
    <w:rsid w:val="000B4E6C"/>
    <w:rsid w:val="000B4F47"/>
    <w:rsid w:val="000B4F8C"/>
    <w:rsid w:val="000B5229"/>
    <w:rsid w:val="000B535F"/>
    <w:rsid w:val="000B53FB"/>
    <w:rsid w:val="000B57AB"/>
    <w:rsid w:val="000B57D9"/>
    <w:rsid w:val="000B58AF"/>
    <w:rsid w:val="000B5D94"/>
    <w:rsid w:val="000B5E41"/>
    <w:rsid w:val="000B5FC1"/>
    <w:rsid w:val="000B5FED"/>
    <w:rsid w:val="000B6163"/>
    <w:rsid w:val="000B61A7"/>
    <w:rsid w:val="000B6243"/>
    <w:rsid w:val="000B62BB"/>
    <w:rsid w:val="000B64DC"/>
    <w:rsid w:val="000B64DF"/>
    <w:rsid w:val="000B6628"/>
    <w:rsid w:val="000B6986"/>
    <w:rsid w:val="000B6B99"/>
    <w:rsid w:val="000B6BE2"/>
    <w:rsid w:val="000B6DCC"/>
    <w:rsid w:val="000B6DE2"/>
    <w:rsid w:val="000B7015"/>
    <w:rsid w:val="000B70C8"/>
    <w:rsid w:val="000B732E"/>
    <w:rsid w:val="000B77C3"/>
    <w:rsid w:val="000B78D6"/>
    <w:rsid w:val="000B78F8"/>
    <w:rsid w:val="000B7A5F"/>
    <w:rsid w:val="000B7A66"/>
    <w:rsid w:val="000B7B1F"/>
    <w:rsid w:val="000B7D54"/>
    <w:rsid w:val="000C0232"/>
    <w:rsid w:val="000C0284"/>
    <w:rsid w:val="000C02F6"/>
    <w:rsid w:val="000C0303"/>
    <w:rsid w:val="000C0306"/>
    <w:rsid w:val="000C033F"/>
    <w:rsid w:val="000C0499"/>
    <w:rsid w:val="000C0944"/>
    <w:rsid w:val="000C0A92"/>
    <w:rsid w:val="000C0BDC"/>
    <w:rsid w:val="000C0DCB"/>
    <w:rsid w:val="000C0E4F"/>
    <w:rsid w:val="000C10DC"/>
    <w:rsid w:val="000C11AE"/>
    <w:rsid w:val="000C1239"/>
    <w:rsid w:val="000C17CF"/>
    <w:rsid w:val="000C1869"/>
    <w:rsid w:val="000C191A"/>
    <w:rsid w:val="000C19A1"/>
    <w:rsid w:val="000C1A9D"/>
    <w:rsid w:val="000C1CF3"/>
    <w:rsid w:val="000C1E43"/>
    <w:rsid w:val="000C20BB"/>
    <w:rsid w:val="000C21E9"/>
    <w:rsid w:val="000C2291"/>
    <w:rsid w:val="000C22CE"/>
    <w:rsid w:val="000C2327"/>
    <w:rsid w:val="000C270C"/>
    <w:rsid w:val="000C270F"/>
    <w:rsid w:val="000C27D1"/>
    <w:rsid w:val="000C282A"/>
    <w:rsid w:val="000C290C"/>
    <w:rsid w:val="000C2A94"/>
    <w:rsid w:val="000C2BC7"/>
    <w:rsid w:val="000C2C17"/>
    <w:rsid w:val="000C2D07"/>
    <w:rsid w:val="000C2E2E"/>
    <w:rsid w:val="000C2E8A"/>
    <w:rsid w:val="000C2F5B"/>
    <w:rsid w:val="000C2FC5"/>
    <w:rsid w:val="000C30C8"/>
    <w:rsid w:val="000C325B"/>
    <w:rsid w:val="000C32F4"/>
    <w:rsid w:val="000C332F"/>
    <w:rsid w:val="000C371D"/>
    <w:rsid w:val="000C3777"/>
    <w:rsid w:val="000C37AC"/>
    <w:rsid w:val="000C3896"/>
    <w:rsid w:val="000C38B8"/>
    <w:rsid w:val="000C38C8"/>
    <w:rsid w:val="000C38D8"/>
    <w:rsid w:val="000C3A97"/>
    <w:rsid w:val="000C3BF5"/>
    <w:rsid w:val="000C3F15"/>
    <w:rsid w:val="000C41A7"/>
    <w:rsid w:val="000C4213"/>
    <w:rsid w:val="000C45C8"/>
    <w:rsid w:val="000C46F7"/>
    <w:rsid w:val="000C4EDF"/>
    <w:rsid w:val="000C5005"/>
    <w:rsid w:val="000C50B9"/>
    <w:rsid w:val="000C5188"/>
    <w:rsid w:val="000C5323"/>
    <w:rsid w:val="000C5396"/>
    <w:rsid w:val="000C53A3"/>
    <w:rsid w:val="000C53D5"/>
    <w:rsid w:val="000C5634"/>
    <w:rsid w:val="000C5677"/>
    <w:rsid w:val="000C5750"/>
    <w:rsid w:val="000C57CE"/>
    <w:rsid w:val="000C5885"/>
    <w:rsid w:val="000C5932"/>
    <w:rsid w:val="000C5A16"/>
    <w:rsid w:val="000C5AC3"/>
    <w:rsid w:val="000C5D00"/>
    <w:rsid w:val="000C5D24"/>
    <w:rsid w:val="000C5F79"/>
    <w:rsid w:val="000C5FAA"/>
    <w:rsid w:val="000C5FBD"/>
    <w:rsid w:val="000C5FC7"/>
    <w:rsid w:val="000C6054"/>
    <w:rsid w:val="000C6126"/>
    <w:rsid w:val="000C615E"/>
    <w:rsid w:val="000C61C6"/>
    <w:rsid w:val="000C646E"/>
    <w:rsid w:val="000C660D"/>
    <w:rsid w:val="000C664D"/>
    <w:rsid w:val="000C66B5"/>
    <w:rsid w:val="000C66D3"/>
    <w:rsid w:val="000C677F"/>
    <w:rsid w:val="000C6955"/>
    <w:rsid w:val="000C6966"/>
    <w:rsid w:val="000C6A5C"/>
    <w:rsid w:val="000C6D70"/>
    <w:rsid w:val="000C7172"/>
    <w:rsid w:val="000C7309"/>
    <w:rsid w:val="000C7369"/>
    <w:rsid w:val="000C747F"/>
    <w:rsid w:val="000C74B3"/>
    <w:rsid w:val="000C75AA"/>
    <w:rsid w:val="000C7730"/>
    <w:rsid w:val="000C77F6"/>
    <w:rsid w:val="000C788C"/>
    <w:rsid w:val="000C78FD"/>
    <w:rsid w:val="000C797A"/>
    <w:rsid w:val="000C7ABB"/>
    <w:rsid w:val="000C7BFE"/>
    <w:rsid w:val="000C7C93"/>
    <w:rsid w:val="000C7E5A"/>
    <w:rsid w:val="000C7F00"/>
    <w:rsid w:val="000C7F43"/>
    <w:rsid w:val="000C7FE2"/>
    <w:rsid w:val="000D0027"/>
    <w:rsid w:val="000D0093"/>
    <w:rsid w:val="000D0166"/>
    <w:rsid w:val="000D0198"/>
    <w:rsid w:val="000D0270"/>
    <w:rsid w:val="000D04DB"/>
    <w:rsid w:val="000D0752"/>
    <w:rsid w:val="000D07AF"/>
    <w:rsid w:val="000D0AAB"/>
    <w:rsid w:val="000D0CED"/>
    <w:rsid w:val="000D0E1A"/>
    <w:rsid w:val="000D0E47"/>
    <w:rsid w:val="000D0EA6"/>
    <w:rsid w:val="000D0F6C"/>
    <w:rsid w:val="000D1343"/>
    <w:rsid w:val="000D14AC"/>
    <w:rsid w:val="000D174F"/>
    <w:rsid w:val="000D1931"/>
    <w:rsid w:val="000D1A25"/>
    <w:rsid w:val="000D1C06"/>
    <w:rsid w:val="000D1E16"/>
    <w:rsid w:val="000D222F"/>
    <w:rsid w:val="000D226D"/>
    <w:rsid w:val="000D2377"/>
    <w:rsid w:val="000D281C"/>
    <w:rsid w:val="000D2A3C"/>
    <w:rsid w:val="000D2B60"/>
    <w:rsid w:val="000D2E09"/>
    <w:rsid w:val="000D2F1D"/>
    <w:rsid w:val="000D3052"/>
    <w:rsid w:val="000D30C9"/>
    <w:rsid w:val="000D3140"/>
    <w:rsid w:val="000D325E"/>
    <w:rsid w:val="000D32B6"/>
    <w:rsid w:val="000D34F5"/>
    <w:rsid w:val="000D3672"/>
    <w:rsid w:val="000D384C"/>
    <w:rsid w:val="000D3B33"/>
    <w:rsid w:val="000D3B83"/>
    <w:rsid w:val="000D3BC8"/>
    <w:rsid w:val="000D3CD3"/>
    <w:rsid w:val="000D3CEC"/>
    <w:rsid w:val="000D42CA"/>
    <w:rsid w:val="000D4681"/>
    <w:rsid w:val="000D4869"/>
    <w:rsid w:val="000D4998"/>
    <w:rsid w:val="000D49C7"/>
    <w:rsid w:val="000D4BC8"/>
    <w:rsid w:val="000D4D17"/>
    <w:rsid w:val="000D4E96"/>
    <w:rsid w:val="000D4EC0"/>
    <w:rsid w:val="000D4FD1"/>
    <w:rsid w:val="000D4FF6"/>
    <w:rsid w:val="000D5154"/>
    <w:rsid w:val="000D5720"/>
    <w:rsid w:val="000D59B6"/>
    <w:rsid w:val="000D59EE"/>
    <w:rsid w:val="000D5BF2"/>
    <w:rsid w:val="000D5CFB"/>
    <w:rsid w:val="000D5ECE"/>
    <w:rsid w:val="000D6018"/>
    <w:rsid w:val="000D6019"/>
    <w:rsid w:val="000D602C"/>
    <w:rsid w:val="000D6193"/>
    <w:rsid w:val="000D6266"/>
    <w:rsid w:val="000D6556"/>
    <w:rsid w:val="000D65AD"/>
    <w:rsid w:val="000D6960"/>
    <w:rsid w:val="000D6968"/>
    <w:rsid w:val="000D69A4"/>
    <w:rsid w:val="000D6CEB"/>
    <w:rsid w:val="000D6D6C"/>
    <w:rsid w:val="000D6E0F"/>
    <w:rsid w:val="000D6FD4"/>
    <w:rsid w:val="000D7179"/>
    <w:rsid w:val="000D718B"/>
    <w:rsid w:val="000D71C6"/>
    <w:rsid w:val="000D74D6"/>
    <w:rsid w:val="000D74E6"/>
    <w:rsid w:val="000D7537"/>
    <w:rsid w:val="000D759A"/>
    <w:rsid w:val="000D7696"/>
    <w:rsid w:val="000D76D7"/>
    <w:rsid w:val="000D781D"/>
    <w:rsid w:val="000D7A82"/>
    <w:rsid w:val="000D7B7A"/>
    <w:rsid w:val="000D7B7E"/>
    <w:rsid w:val="000D7BC6"/>
    <w:rsid w:val="000D7C3A"/>
    <w:rsid w:val="000D7CD7"/>
    <w:rsid w:val="000D7E54"/>
    <w:rsid w:val="000D7F72"/>
    <w:rsid w:val="000E04E4"/>
    <w:rsid w:val="000E054C"/>
    <w:rsid w:val="000E0639"/>
    <w:rsid w:val="000E0676"/>
    <w:rsid w:val="000E0865"/>
    <w:rsid w:val="000E0B17"/>
    <w:rsid w:val="000E0D56"/>
    <w:rsid w:val="000E0D9C"/>
    <w:rsid w:val="000E0F35"/>
    <w:rsid w:val="000E1096"/>
    <w:rsid w:val="000E1253"/>
    <w:rsid w:val="000E14BA"/>
    <w:rsid w:val="000E1572"/>
    <w:rsid w:val="000E1720"/>
    <w:rsid w:val="000E187F"/>
    <w:rsid w:val="000E1899"/>
    <w:rsid w:val="000E1982"/>
    <w:rsid w:val="000E1AC5"/>
    <w:rsid w:val="000E1BE9"/>
    <w:rsid w:val="000E1D25"/>
    <w:rsid w:val="000E235B"/>
    <w:rsid w:val="000E2370"/>
    <w:rsid w:val="000E246A"/>
    <w:rsid w:val="000E2511"/>
    <w:rsid w:val="000E2777"/>
    <w:rsid w:val="000E28D3"/>
    <w:rsid w:val="000E2A3C"/>
    <w:rsid w:val="000E2F9D"/>
    <w:rsid w:val="000E3190"/>
    <w:rsid w:val="000E31D9"/>
    <w:rsid w:val="000E35E5"/>
    <w:rsid w:val="000E3601"/>
    <w:rsid w:val="000E3666"/>
    <w:rsid w:val="000E36EC"/>
    <w:rsid w:val="000E37BC"/>
    <w:rsid w:val="000E388C"/>
    <w:rsid w:val="000E38D8"/>
    <w:rsid w:val="000E38E5"/>
    <w:rsid w:val="000E39BD"/>
    <w:rsid w:val="000E3A20"/>
    <w:rsid w:val="000E3A7B"/>
    <w:rsid w:val="000E3B07"/>
    <w:rsid w:val="000E3DE1"/>
    <w:rsid w:val="000E3E44"/>
    <w:rsid w:val="000E3FF6"/>
    <w:rsid w:val="000E40EF"/>
    <w:rsid w:val="000E4594"/>
    <w:rsid w:val="000E46B9"/>
    <w:rsid w:val="000E4841"/>
    <w:rsid w:val="000E4BA5"/>
    <w:rsid w:val="000E4C65"/>
    <w:rsid w:val="000E4E80"/>
    <w:rsid w:val="000E4F12"/>
    <w:rsid w:val="000E4F23"/>
    <w:rsid w:val="000E5027"/>
    <w:rsid w:val="000E503F"/>
    <w:rsid w:val="000E52B9"/>
    <w:rsid w:val="000E532A"/>
    <w:rsid w:val="000E5501"/>
    <w:rsid w:val="000E58E4"/>
    <w:rsid w:val="000E595F"/>
    <w:rsid w:val="000E59A9"/>
    <w:rsid w:val="000E59BC"/>
    <w:rsid w:val="000E59EA"/>
    <w:rsid w:val="000E5A2C"/>
    <w:rsid w:val="000E5A8B"/>
    <w:rsid w:val="000E5D6A"/>
    <w:rsid w:val="000E5ED7"/>
    <w:rsid w:val="000E5F5C"/>
    <w:rsid w:val="000E5FA9"/>
    <w:rsid w:val="000E6177"/>
    <w:rsid w:val="000E625C"/>
    <w:rsid w:val="000E6370"/>
    <w:rsid w:val="000E6460"/>
    <w:rsid w:val="000E6528"/>
    <w:rsid w:val="000E67D6"/>
    <w:rsid w:val="000E68B1"/>
    <w:rsid w:val="000E68BA"/>
    <w:rsid w:val="000E6B4D"/>
    <w:rsid w:val="000E6B6C"/>
    <w:rsid w:val="000E6BEA"/>
    <w:rsid w:val="000E6E13"/>
    <w:rsid w:val="000E6EDB"/>
    <w:rsid w:val="000E6FE4"/>
    <w:rsid w:val="000E70D8"/>
    <w:rsid w:val="000E7118"/>
    <w:rsid w:val="000E71A9"/>
    <w:rsid w:val="000E7304"/>
    <w:rsid w:val="000E74B6"/>
    <w:rsid w:val="000E7675"/>
    <w:rsid w:val="000E77B5"/>
    <w:rsid w:val="000E7912"/>
    <w:rsid w:val="000E7AFF"/>
    <w:rsid w:val="000E7BD8"/>
    <w:rsid w:val="000E7CC1"/>
    <w:rsid w:val="000E7CDC"/>
    <w:rsid w:val="000E7EC9"/>
    <w:rsid w:val="000E7F33"/>
    <w:rsid w:val="000E7FC3"/>
    <w:rsid w:val="000E7FFB"/>
    <w:rsid w:val="000F0508"/>
    <w:rsid w:val="000F0656"/>
    <w:rsid w:val="000F07D5"/>
    <w:rsid w:val="000F0807"/>
    <w:rsid w:val="000F0B53"/>
    <w:rsid w:val="000F0CDB"/>
    <w:rsid w:val="000F0D1D"/>
    <w:rsid w:val="000F0E98"/>
    <w:rsid w:val="000F0EC9"/>
    <w:rsid w:val="000F0F0F"/>
    <w:rsid w:val="000F11CC"/>
    <w:rsid w:val="000F12AC"/>
    <w:rsid w:val="000F17F2"/>
    <w:rsid w:val="000F19E3"/>
    <w:rsid w:val="000F1DA8"/>
    <w:rsid w:val="000F1DF4"/>
    <w:rsid w:val="000F1E57"/>
    <w:rsid w:val="000F1FB7"/>
    <w:rsid w:val="000F22A9"/>
    <w:rsid w:val="000F2826"/>
    <w:rsid w:val="000F284E"/>
    <w:rsid w:val="000F2901"/>
    <w:rsid w:val="000F2E04"/>
    <w:rsid w:val="000F2F52"/>
    <w:rsid w:val="000F3064"/>
    <w:rsid w:val="000F3066"/>
    <w:rsid w:val="000F309E"/>
    <w:rsid w:val="000F30E5"/>
    <w:rsid w:val="000F3146"/>
    <w:rsid w:val="000F3326"/>
    <w:rsid w:val="000F3389"/>
    <w:rsid w:val="000F33CA"/>
    <w:rsid w:val="000F3676"/>
    <w:rsid w:val="000F3813"/>
    <w:rsid w:val="000F38C9"/>
    <w:rsid w:val="000F396D"/>
    <w:rsid w:val="000F39FF"/>
    <w:rsid w:val="000F3A46"/>
    <w:rsid w:val="000F3AAE"/>
    <w:rsid w:val="000F3AB8"/>
    <w:rsid w:val="000F3CE6"/>
    <w:rsid w:val="000F3D6C"/>
    <w:rsid w:val="000F4071"/>
    <w:rsid w:val="000F4103"/>
    <w:rsid w:val="000F411A"/>
    <w:rsid w:val="000F414D"/>
    <w:rsid w:val="000F414E"/>
    <w:rsid w:val="000F428D"/>
    <w:rsid w:val="000F42B2"/>
    <w:rsid w:val="000F45A7"/>
    <w:rsid w:val="000F48AE"/>
    <w:rsid w:val="000F48CB"/>
    <w:rsid w:val="000F4908"/>
    <w:rsid w:val="000F49A4"/>
    <w:rsid w:val="000F4A0D"/>
    <w:rsid w:val="000F4AEF"/>
    <w:rsid w:val="000F4B2F"/>
    <w:rsid w:val="000F4EF4"/>
    <w:rsid w:val="000F50C8"/>
    <w:rsid w:val="000F5714"/>
    <w:rsid w:val="000F59F4"/>
    <w:rsid w:val="000F5A92"/>
    <w:rsid w:val="000F5B11"/>
    <w:rsid w:val="000F5D22"/>
    <w:rsid w:val="000F5DB0"/>
    <w:rsid w:val="000F5EF4"/>
    <w:rsid w:val="000F60CD"/>
    <w:rsid w:val="000F638A"/>
    <w:rsid w:val="000F63C7"/>
    <w:rsid w:val="000F63CD"/>
    <w:rsid w:val="000F641A"/>
    <w:rsid w:val="000F6474"/>
    <w:rsid w:val="000F67B1"/>
    <w:rsid w:val="000F6939"/>
    <w:rsid w:val="000F6BAB"/>
    <w:rsid w:val="000F6C14"/>
    <w:rsid w:val="000F6CF3"/>
    <w:rsid w:val="000F6F0C"/>
    <w:rsid w:val="000F6FB2"/>
    <w:rsid w:val="000F7021"/>
    <w:rsid w:val="000F7110"/>
    <w:rsid w:val="000F7442"/>
    <w:rsid w:val="000F7508"/>
    <w:rsid w:val="000F75B4"/>
    <w:rsid w:val="000F75E4"/>
    <w:rsid w:val="000F7AF8"/>
    <w:rsid w:val="000F7B3B"/>
    <w:rsid w:val="000F7C87"/>
    <w:rsid w:val="000F7E57"/>
    <w:rsid w:val="000F7E61"/>
    <w:rsid w:val="000F7FA5"/>
    <w:rsid w:val="00100069"/>
    <w:rsid w:val="0010007D"/>
    <w:rsid w:val="0010029E"/>
    <w:rsid w:val="001002A3"/>
    <w:rsid w:val="001002F7"/>
    <w:rsid w:val="0010031B"/>
    <w:rsid w:val="00100465"/>
    <w:rsid w:val="00100546"/>
    <w:rsid w:val="00100887"/>
    <w:rsid w:val="00100C1B"/>
    <w:rsid w:val="00100DD0"/>
    <w:rsid w:val="00100E22"/>
    <w:rsid w:val="00100EC8"/>
    <w:rsid w:val="00100EFA"/>
    <w:rsid w:val="0010118D"/>
    <w:rsid w:val="0010126D"/>
    <w:rsid w:val="00101330"/>
    <w:rsid w:val="00101468"/>
    <w:rsid w:val="0010168D"/>
    <w:rsid w:val="001016F2"/>
    <w:rsid w:val="00101798"/>
    <w:rsid w:val="001017C8"/>
    <w:rsid w:val="0010196F"/>
    <w:rsid w:val="00101D31"/>
    <w:rsid w:val="00101D51"/>
    <w:rsid w:val="00101DB1"/>
    <w:rsid w:val="00101FFB"/>
    <w:rsid w:val="0010209C"/>
    <w:rsid w:val="00102127"/>
    <w:rsid w:val="0010217D"/>
    <w:rsid w:val="00102BD5"/>
    <w:rsid w:val="00102DE7"/>
    <w:rsid w:val="00102E58"/>
    <w:rsid w:val="00102EBF"/>
    <w:rsid w:val="00102F1B"/>
    <w:rsid w:val="0010310B"/>
    <w:rsid w:val="00103189"/>
    <w:rsid w:val="0010367C"/>
    <w:rsid w:val="0010369A"/>
    <w:rsid w:val="00103730"/>
    <w:rsid w:val="00103858"/>
    <w:rsid w:val="00103A2C"/>
    <w:rsid w:val="00103C0C"/>
    <w:rsid w:val="00103E51"/>
    <w:rsid w:val="00103EDB"/>
    <w:rsid w:val="00104004"/>
    <w:rsid w:val="001040ED"/>
    <w:rsid w:val="00104227"/>
    <w:rsid w:val="00104327"/>
    <w:rsid w:val="00104962"/>
    <w:rsid w:val="00104A3A"/>
    <w:rsid w:val="00104A5A"/>
    <w:rsid w:val="00104A70"/>
    <w:rsid w:val="00104A8B"/>
    <w:rsid w:val="00104CE1"/>
    <w:rsid w:val="00104DD7"/>
    <w:rsid w:val="00104F24"/>
    <w:rsid w:val="00104F2C"/>
    <w:rsid w:val="0010514B"/>
    <w:rsid w:val="00105152"/>
    <w:rsid w:val="001051A9"/>
    <w:rsid w:val="001052BF"/>
    <w:rsid w:val="00105336"/>
    <w:rsid w:val="00105781"/>
    <w:rsid w:val="001057ED"/>
    <w:rsid w:val="00105B08"/>
    <w:rsid w:val="00105B2D"/>
    <w:rsid w:val="00105D2D"/>
    <w:rsid w:val="00105E47"/>
    <w:rsid w:val="00105FD5"/>
    <w:rsid w:val="00106066"/>
    <w:rsid w:val="001060C4"/>
    <w:rsid w:val="001060CF"/>
    <w:rsid w:val="0010616E"/>
    <w:rsid w:val="0010622C"/>
    <w:rsid w:val="001062E6"/>
    <w:rsid w:val="001064CC"/>
    <w:rsid w:val="00106597"/>
    <w:rsid w:val="00106635"/>
    <w:rsid w:val="001067D0"/>
    <w:rsid w:val="001068F1"/>
    <w:rsid w:val="00106C13"/>
    <w:rsid w:val="00106CDF"/>
    <w:rsid w:val="00106D64"/>
    <w:rsid w:val="00106E2D"/>
    <w:rsid w:val="00106F74"/>
    <w:rsid w:val="00107051"/>
    <w:rsid w:val="00107344"/>
    <w:rsid w:val="00107345"/>
    <w:rsid w:val="00107362"/>
    <w:rsid w:val="0010736B"/>
    <w:rsid w:val="001074B5"/>
    <w:rsid w:val="00107562"/>
    <w:rsid w:val="001076B8"/>
    <w:rsid w:val="00107806"/>
    <w:rsid w:val="00107A57"/>
    <w:rsid w:val="00107BC7"/>
    <w:rsid w:val="00107C4E"/>
    <w:rsid w:val="00107C64"/>
    <w:rsid w:val="00107D3A"/>
    <w:rsid w:val="00107D6B"/>
    <w:rsid w:val="00107DB9"/>
    <w:rsid w:val="00107E5E"/>
    <w:rsid w:val="00107F11"/>
    <w:rsid w:val="00110057"/>
    <w:rsid w:val="00110073"/>
    <w:rsid w:val="00110094"/>
    <w:rsid w:val="00110148"/>
    <w:rsid w:val="0011036E"/>
    <w:rsid w:val="001103C6"/>
    <w:rsid w:val="0011048C"/>
    <w:rsid w:val="001104C5"/>
    <w:rsid w:val="0011058A"/>
    <w:rsid w:val="001105C4"/>
    <w:rsid w:val="001105F1"/>
    <w:rsid w:val="001107A2"/>
    <w:rsid w:val="001107D4"/>
    <w:rsid w:val="00110824"/>
    <w:rsid w:val="00110972"/>
    <w:rsid w:val="00110992"/>
    <w:rsid w:val="001109BB"/>
    <w:rsid w:val="00110A02"/>
    <w:rsid w:val="00110A28"/>
    <w:rsid w:val="00110D75"/>
    <w:rsid w:val="00110D7A"/>
    <w:rsid w:val="00110FD6"/>
    <w:rsid w:val="00111013"/>
    <w:rsid w:val="00111080"/>
    <w:rsid w:val="001110A4"/>
    <w:rsid w:val="00111271"/>
    <w:rsid w:val="001112D6"/>
    <w:rsid w:val="001112E7"/>
    <w:rsid w:val="001114C3"/>
    <w:rsid w:val="001116D7"/>
    <w:rsid w:val="001117F7"/>
    <w:rsid w:val="0011180F"/>
    <w:rsid w:val="00111877"/>
    <w:rsid w:val="001119CA"/>
    <w:rsid w:val="00111A31"/>
    <w:rsid w:val="00111E11"/>
    <w:rsid w:val="00111F0D"/>
    <w:rsid w:val="00111F62"/>
    <w:rsid w:val="0011207C"/>
    <w:rsid w:val="0011209F"/>
    <w:rsid w:val="00112187"/>
    <w:rsid w:val="001121A9"/>
    <w:rsid w:val="0011239E"/>
    <w:rsid w:val="001123E2"/>
    <w:rsid w:val="0011242D"/>
    <w:rsid w:val="00112ABB"/>
    <w:rsid w:val="00112B8D"/>
    <w:rsid w:val="00112CB3"/>
    <w:rsid w:val="00112F6F"/>
    <w:rsid w:val="00112F94"/>
    <w:rsid w:val="00112FBC"/>
    <w:rsid w:val="001130E9"/>
    <w:rsid w:val="001131DF"/>
    <w:rsid w:val="001134DC"/>
    <w:rsid w:val="001135CA"/>
    <w:rsid w:val="001136B1"/>
    <w:rsid w:val="00113828"/>
    <w:rsid w:val="00113889"/>
    <w:rsid w:val="001138B8"/>
    <w:rsid w:val="00113B57"/>
    <w:rsid w:val="00113E7C"/>
    <w:rsid w:val="00113FCF"/>
    <w:rsid w:val="00114096"/>
    <w:rsid w:val="0011417B"/>
    <w:rsid w:val="00114375"/>
    <w:rsid w:val="001143EC"/>
    <w:rsid w:val="00114426"/>
    <w:rsid w:val="0011476F"/>
    <w:rsid w:val="001147F2"/>
    <w:rsid w:val="001148A4"/>
    <w:rsid w:val="001149B4"/>
    <w:rsid w:val="00114BCE"/>
    <w:rsid w:val="00114D16"/>
    <w:rsid w:val="00114DB3"/>
    <w:rsid w:val="00114E53"/>
    <w:rsid w:val="00115064"/>
    <w:rsid w:val="00115157"/>
    <w:rsid w:val="001152B5"/>
    <w:rsid w:val="00115382"/>
    <w:rsid w:val="001153F1"/>
    <w:rsid w:val="0011597C"/>
    <w:rsid w:val="00115AC7"/>
    <w:rsid w:val="00115BA5"/>
    <w:rsid w:val="00115CBA"/>
    <w:rsid w:val="00115E91"/>
    <w:rsid w:val="00115F4B"/>
    <w:rsid w:val="00115F91"/>
    <w:rsid w:val="00115FE8"/>
    <w:rsid w:val="00115FEC"/>
    <w:rsid w:val="001161B0"/>
    <w:rsid w:val="0011626C"/>
    <w:rsid w:val="0011629B"/>
    <w:rsid w:val="001163DF"/>
    <w:rsid w:val="001164E0"/>
    <w:rsid w:val="00116520"/>
    <w:rsid w:val="00116586"/>
    <w:rsid w:val="001165C3"/>
    <w:rsid w:val="0011666A"/>
    <w:rsid w:val="0011667E"/>
    <w:rsid w:val="001167ED"/>
    <w:rsid w:val="001168DC"/>
    <w:rsid w:val="0011695F"/>
    <w:rsid w:val="00116A6D"/>
    <w:rsid w:val="00116BE3"/>
    <w:rsid w:val="00116C05"/>
    <w:rsid w:val="001170EA"/>
    <w:rsid w:val="00117226"/>
    <w:rsid w:val="00117493"/>
    <w:rsid w:val="00117C23"/>
    <w:rsid w:val="00117D0E"/>
    <w:rsid w:val="00120235"/>
    <w:rsid w:val="00120311"/>
    <w:rsid w:val="00120567"/>
    <w:rsid w:val="0012058D"/>
    <w:rsid w:val="001206F0"/>
    <w:rsid w:val="00120CF8"/>
    <w:rsid w:val="00120D51"/>
    <w:rsid w:val="00120DA2"/>
    <w:rsid w:val="00120E62"/>
    <w:rsid w:val="00120E74"/>
    <w:rsid w:val="00121179"/>
    <w:rsid w:val="001212B9"/>
    <w:rsid w:val="001212D9"/>
    <w:rsid w:val="001213BF"/>
    <w:rsid w:val="001213E9"/>
    <w:rsid w:val="0012152B"/>
    <w:rsid w:val="00121571"/>
    <w:rsid w:val="00121590"/>
    <w:rsid w:val="0012184A"/>
    <w:rsid w:val="00121928"/>
    <w:rsid w:val="00121A10"/>
    <w:rsid w:val="00121BD1"/>
    <w:rsid w:val="00121C5F"/>
    <w:rsid w:val="00121DD9"/>
    <w:rsid w:val="001221EC"/>
    <w:rsid w:val="001222F3"/>
    <w:rsid w:val="001223C8"/>
    <w:rsid w:val="00122545"/>
    <w:rsid w:val="001229BD"/>
    <w:rsid w:val="00122A50"/>
    <w:rsid w:val="00122AF9"/>
    <w:rsid w:val="00122BF8"/>
    <w:rsid w:val="00122C06"/>
    <w:rsid w:val="00122C10"/>
    <w:rsid w:val="00122C8F"/>
    <w:rsid w:val="00122E5E"/>
    <w:rsid w:val="0012303B"/>
    <w:rsid w:val="00123162"/>
    <w:rsid w:val="00123168"/>
    <w:rsid w:val="0012324F"/>
    <w:rsid w:val="00123314"/>
    <w:rsid w:val="00123449"/>
    <w:rsid w:val="00123507"/>
    <w:rsid w:val="001237F9"/>
    <w:rsid w:val="0012385F"/>
    <w:rsid w:val="00123895"/>
    <w:rsid w:val="001238C1"/>
    <w:rsid w:val="00123925"/>
    <w:rsid w:val="0012397E"/>
    <w:rsid w:val="00123BB3"/>
    <w:rsid w:val="00123BCB"/>
    <w:rsid w:val="00123C37"/>
    <w:rsid w:val="00123C9E"/>
    <w:rsid w:val="00123D2C"/>
    <w:rsid w:val="00123E92"/>
    <w:rsid w:val="00124009"/>
    <w:rsid w:val="0012432C"/>
    <w:rsid w:val="00124337"/>
    <w:rsid w:val="00124364"/>
    <w:rsid w:val="001243FA"/>
    <w:rsid w:val="00124442"/>
    <w:rsid w:val="0012469F"/>
    <w:rsid w:val="001246F0"/>
    <w:rsid w:val="0012470D"/>
    <w:rsid w:val="001247F4"/>
    <w:rsid w:val="00124822"/>
    <w:rsid w:val="00124890"/>
    <w:rsid w:val="001248FE"/>
    <w:rsid w:val="00124B98"/>
    <w:rsid w:val="00124BC8"/>
    <w:rsid w:val="00124CBD"/>
    <w:rsid w:val="00124D44"/>
    <w:rsid w:val="00124DC3"/>
    <w:rsid w:val="00125015"/>
    <w:rsid w:val="00125065"/>
    <w:rsid w:val="001250F3"/>
    <w:rsid w:val="001253BF"/>
    <w:rsid w:val="001258EE"/>
    <w:rsid w:val="001259AE"/>
    <w:rsid w:val="00125E43"/>
    <w:rsid w:val="00125E88"/>
    <w:rsid w:val="00125EC7"/>
    <w:rsid w:val="0012610E"/>
    <w:rsid w:val="00126111"/>
    <w:rsid w:val="001261FF"/>
    <w:rsid w:val="001263EC"/>
    <w:rsid w:val="001264EA"/>
    <w:rsid w:val="001265EA"/>
    <w:rsid w:val="001266D2"/>
    <w:rsid w:val="0012676A"/>
    <w:rsid w:val="001268C9"/>
    <w:rsid w:val="00126ACB"/>
    <w:rsid w:val="00126B7D"/>
    <w:rsid w:val="00126C36"/>
    <w:rsid w:val="00126C40"/>
    <w:rsid w:val="00126CB6"/>
    <w:rsid w:val="00126D0E"/>
    <w:rsid w:val="00126DC2"/>
    <w:rsid w:val="00126E58"/>
    <w:rsid w:val="00126F47"/>
    <w:rsid w:val="00126FF2"/>
    <w:rsid w:val="001270E6"/>
    <w:rsid w:val="0012715E"/>
    <w:rsid w:val="00127287"/>
    <w:rsid w:val="00127318"/>
    <w:rsid w:val="001273AC"/>
    <w:rsid w:val="0012755C"/>
    <w:rsid w:val="00127733"/>
    <w:rsid w:val="00127931"/>
    <w:rsid w:val="00127A38"/>
    <w:rsid w:val="00127BA6"/>
    <w:rsid w:val="00127DEC"/>
    <w:rsid w:val="00127E80"/>
    <w:rsid w:val="00127FE8"/>
    <w:rsid w:val="001300C3"/>
    <w:rsid w:val="001302C2"/>
    <w:rsid w:val="001302F4"/>
    <w:rsid w:val="00130348"/>
    <w:rsid w:val="0013061E"/>
    <w:rsid w:val="00130731"/>
    <w:rsid w:val="00130843"/>
    <w:rsid w:val="00130929"/>
    <w:rsid w:val="00130989"/>
    <w:rsid w:val="001309C9"/>
    <w:rsid w:val="001309E8"/>
    <w:rsid w:val="00130A9F"/>
    <w:rsid w:val="00130B2C"/>
    <w:rsid w:val="00130B9A"/>
    <w:rsid w:val="00130C85"/>
    <w:rsid w:val="00130D27"/>
    <w:rsid w:val="00130F33"/>
    <w:rsid w:val="00130FB0"/>
    <w:rsid w:val="00130FE5"/>
    <w:rsid w:val="0013108B"/>
    <w:rsid w:val="00131124"/>
    <w:rsid w:val="00131167"/>
    <w:rsid w:val="00131314"/>
    <w:rsid w:val="001314BA"/>
    <w:rsid w:val="001314F1"/>
    <w:rsid w:val="00131586"/>
    <w:rsid w:val="00131599"/>
    <w:rsid w:val="00131878"/>
    <w:rsid w:val="001318E5"/>
    <w:rsid w:val="0013195D"/>
    <w:rsid w:val="00131A08"/>
    <w:rsid w:val="00131D74"/>
    <w:rsid w:val="00131DEC"/>
    <w:rsid w:val="00132295"/>
    <w:rsid w:val="00132508"/>
    <w:rsid w:val="00132540"/>
    <w:rsid w:val="0013275B"/>
    <w:rsid w:val="001327AB"/>
    <w:rsid w:val="001327E1"/>
    <w:rsid w:val="001329FC"/>
    <w:rsid w:val="00132ABF"/>
    <w:rsid w:val="00132B23"/>
    <w:rsid w:val="00132B30"/>
    <w:rsid w:val="00132BE5"/>
    <w:rsid w:val="00132BE8"/>
    <w:rsid w:val="00132C0C"/>
    <w:rsid w:val="00132DFF"/>
    <w:rsid w:val="00132F50"/>
    <w:rsid w:val="00132F61"/>
    <w:rsid w:val="00132F79"/>
    <w:rsid w:val="0013350C"/>
    <w:rsid w:val="0013351B"/>
    <w:rsid w:val="001335DF"/>
    <w:rsid w:val="001335FE"/>
    <w:rsid w:val="0013379F"/>
    <w:rsid w:val="001339C5"/>
    <w:rsid w:val="00133B0C"/>
    <w:rsid w:val="00133B1D"/>
    <w:rsid w:val="00133D34"/>
    <w:rsid w:val="001340DC"/>
    <w:rsid w:val="00134294"/>
    <w:rsid w:val="0013434A"/>
    <w:rsid w:val="0013436C"/>
    <w:rsid w:val="00134483"/>
    <w:rsid w:val="001344E1"/>
    <w:rsid w:val="00134744"/>
    <w:rsid w:val="0013474D"/>
    <w:rsid w:val="001347C4"/>
    <w:rsid w:val="00134BAB"/>
    <w:rsid w:val="00134C48"/>
    <w:rsid w:val="00134E01"/>
    <w:rsid w:val="00134E6A"/>
    <w:rsid w:val="00134E9A"/>
    <w:rsid w:val="0013504A"/>
    <w:rsid w:val="00135303"/>
    <w:rsid w:val="0013537E"/>
    <w:rsid w:val="001353EE"/>
    <w:rsid w:val="001354EE"/>
    <w:rsid w:val="00135738"/>
    <w:rsid w:val="00135933"/>
    <w:rsid w:val="00135A27"/>
    <w:rsid w:val="00135A88"/>
    <w:rsid w:val="00135B38"/>
    <w:rsid w:val="00135C18"/>
    <w:rsid w:val="00135D61"/>
    <w:rsid w:val="00135EAE"/>
    <w:rsid w:val="00135F3C"/>
    <w:rsid w:val="00136262"/>
    <w:rsid w:val="00136310"/>
    <w:rsid w:val="00136325"/>
    <w:rsid w:val="00136502"/>
    <w:rsid w:val="001367AA"/>
    <w:rsid w:val="001367D6"/>
    <w:rsid w:val="00136809"/>
    <w:rsid w:val="0013685F"/>
    <w:rsid w:val="0013691A"/>
    <w:rsid w:val="00136C15"/>
    <w:rsid w:val="00136E75"/>
    <w:rsid w:val="00137179"/>
    <w:rsid w:val="00137446"/>
    <w:rsid w:val="001375A6"/>
    <w:rsid w:val="00137633"/>
    <w:rsid w:val="001378DA"/>
    <w:rsid w:val="001379CF"/>
    <w:rsid w:val="001379D8"/>
    <w:rsid w:val="00137B21"/>
    <w:rsid w:val="00137B93"/>
    <w:rsid w:val="00137BF7"/>
    <w:rsid w:val="00137D50"/>
    <w:rsid w:val="00137DA6"/>
    <w:rsid w:val="00137DAA"/>
    <w:rsid w:val="00140126"/>
    <w:rsid w:val="001401E3"/>
    <w:rsid w:val="001402F7"/>
    <w:rsid w:val="0014045E"/>
    <w:rsid w:val="001405FF"/>
    <w:rsid w:val="00140692"/>
    <w:rsid w:val="0014076C"/>
    <w:rsid w:val="00140806"/>
    <w:rsid w:val="0014083F"/>
    <w:rsid w:val="0014096B"/>
    <w:rsid w:val="00140B7E"/>
    <w:rsid w:val="00140D38"/>
    <w:rsid w:val="00140E99"/>
    <w:rsid w:val="001410E3"/>
    <w:rsid w:val="00141137"/>
    <w:rsid w:val="001413A0"/>
    <w:rsid w:val="00141596"/>
    <w:rsid w:val="00141624"/>
    <w:rsid w:val="00141795"/>
    <w:rsid w:val="00141865"/>
    <w:rsid w:val="001418AF"/>
    <w:rsid w:val="00141985"/>
    <w:rsid w:val="001419A7"/>
    <w:rsid w:val="001419C3"/>
    <w:rsid w:val="00141A09"/>
    <w:rsid w:val="00141AE6"/>
    <w:rsid w:val="00141BBE"/>
    <w:rsid w:val="00141E06"/>
    <w:rsid w:val="00141F4D"/>
    <w:rsid w:val="00141F6F"/>
    <w:rsid w:val="00141F9A"/>
    <w:rsid w:val="00142023"/>
    <w:rsid w:val="00142089"/>
    <w:rsid w:val="0014216E"/>
    <w:rsid w:val="00142220"/>
    <w:rsid w:val="0014222F"/>
    <w:rsid w:val="00142298"/>
    <w:rsid w:val="001424B6"/>
    <w:rsid w:val="001426E1"/>
    <w:rsid w:val="001427C3"/>
    <w:rsid w:val="00142A15"/>
    <w:rsid w:val="00142B37"/>
    <w:rsid w:val="00142BDF"/>
    <w:rsid w:val="00142D9A"/>
    <w:rsid w:val="00142E2E"/>
    <w:rsid w:val="00142E77"/>
    <w:rsid w:val="001430F4"/>
    <w:rsid w:val="001431A8"/>
    <w:rsid w:val="00143219"/>
    <w:rsid w:val="001432D9"/>
    <w:rsid w:val="00143476"/>
    <w:rsid w:val="00143593"/>
    <w:rsid w:val="001435BA"/>
    <w:rsid w:val="00143619"/>
    <w:rsid w:val="0014365A"/>
    <w:rsid w:val="00143787"/>
    <w:rsid w:val="0014395E"/>
    <w:rsid w:val="00143A3A"/>
    <w:rsid w:val="00143BBB"/>
    <w:rsid w:val="00143CE5"/>
    <w:rsid w:val="00143D73"/>
    <w:rsid w:val="00143F34"/>
    <w:rsid w:val="00143F94"/>
    <w:rsid w:val="001441D2"/>
    <w:rsid w:val="00144201"/>
    <w:rsid w:val="00144294"/>
    <w:rsid w:val="0014448D"/>
    <w:rsid w:val="001444D6"/>
    <w:rsid w:val="0014478A"/>
    <w:rsid w:val="00144895"/>
    <w:rsid w:val="001449FC"/>
    <w:rsid w:val="00144A05"/>
    <w:rsid w:val="00144A32"/>
    <w:rsid w:val="00144CE2"/>
    <w:rsid w:val="00144E2E"/>
    <w:rsid w:val="00144E40"/>
    <w:rsid w:val="00144F13"/>
    <w:rsid w:val="00144FF2"/>
    <w:rsid w:val="0014514B"/>
    <w:rsid w:val="001451B7"/>
    <w:rsid w:val="00145326"/>
    <w:rsid w:val="00145461"/>
    <w:rsid w:val="001456CA"/>
    <w:rsid w:val="00145818"/>
    <w:rsid w:val="0014588B"/>
    <w:rsid w:val="001458FA"/>
    <w:rsid w:val="00145A9E"/>
    <w:rsid w:val="00145BA4"/>
    <w:rsid w:val="00145C0D"/>
    <w:rsid w:val="00145D58"/>
    <w:rsid w:val="00145E8C"/>
    <w:rsid w:val="0014601F"/>
    <w:rsid w:val="00146127"/>
    <w:rsid w:val="001461BF"/>
    <w:rsid w:val="0014674B"/>
    <w:rsid w:val="00146757"/>
    <w:rsid w:val="001467CA"/>
    <w:rsid w:val="00146837"/>
    <w:rsid w:val="0014689E"/>
    <w:rsid w:val="00146B50"/>
    <w:rsid w:val="00146BAF"/>
    <w:rsid w:val="00146CEC"/>
    <w:rsid w:val="00146F05"/>
    <w:rsid w:val="001470DE"/>
    <w:rsid w:val="00147174"/>
    <w:rsid w:val="00147500"/>
    <w:rsid w:val="0014769F"/>
    <w:rsid w:val="00147722"/>
    <w:rsid w:val="001477D1"/>
    <w:rsid w:val="00147B7F"/>
    <w:rsid w:val="00147C6E"/>
    <w:rsid w:val="00147CF2"/>
    <w:rsid w:val="00147FF4"/>
    <w:rsid w:val="0015047A"/>
    <w:rsid w:val="00150492"/>
    <w:rsid w:val="001504C6"/>
    <w:rsid w:val="001506AB"/>
    <w:rsid w:val="00150991"/>
    <w:rsid w:val="0015099E"/>
    <w:rsid w:val="00150A13"/>
    <w:rsid w:val="00150A6D"/>
    <w:rsid w:val="00150C73"/>
    <w:rsid w:val="00150C8A"/>
    <w:rsid w:val="00150CCB"/>
    <w:rsid w:val="00150CE0"/>
    <w:rsid w:val="00150E8D"/>
    <w:rsid w:val="0015103D"/>
    <w:rsid w:val="001511D4"/>
    <w:rsid w:val="0015128A"/>
    <w:rsid w:val="001514C4"/>
    <w:rsid w:val="00151581"/>
    <w:rsid w:val="001516F2"/>
    <w:rsid w:val="00151920"/>
    <w:rsid w:val="00151BBC"/>
    <w:rsid w:val="00151C2C"/>
    <w:rsid w:val="00151E89"/>
    <w:rsid w:val="00152037"/>
    <w:rsid w:val="00152051"/>
    <w:rsid w:val="001521A7"/>
    <w:rsid w:val="001521AD"/>
    <w:rsid w:val="001524B8"/>
    <w:rsid w:val="001524F6"/>
    <w:rsid w:val="001526E0"/>
    <w:rsid w:val="00152708"/>
    <w:rsid w:val="00152754"/>
    <w:rsid w:val="001528C8"/>
    <w:rsid w:val="001528CC"/>
    <w:rsid w:val="001528CF"/>
    <w:rsid w:val="001528D9"/>
    <w:rsid w:val="0015295B"/>
    <w:rsid w:val="00152AE0"/>
    <w:rsid w:val="00152C0A"/>
    <w:rsid w:val="00152C58"/>
    <w:rsid w:val="00152D05"/>
    <w:rsid w:val="00152E86"/>
    <w:rsid w:val="00153213"/>
    <w:rsid w:val="001532A3"/>
    <w:rsid w:val="00153663"/>
    <w:rsid w:val="0015381C"/>
    <w:rsid w:val="0015383B"/>
    <w:rsid w:val="00153DDE"/>
    <w:rsid w:val="0015405E"/>
    <w:rsid w:val="0015408B"/>
    <w:rsid w:val="001541BD"/>
    <w:rsid w:val="00154252"/>
    <w:rsid w:val="001545BC"/>
    <w:rsid w:val="001548F6"/>
    <w:rsid w:val="00154D57"/>
    <w:rsid w:val="00154E49"/>
    <w:rsid w:val="00155117"/>
    <w:rsid w:val="0015515C"/>
    <w:rsid w:val="0015518F"/>
    <w:rsid w:val="001551D1"/>
    <w:rsid w:val="00155251"/>
    <w:rsid w:val="001552AC"/>
    <w:rsid w:val="001553ED"/>
    <w:rsid w:val="001554ED"/>
    <w:rsid w:val="001556C6"/>
    <w:rsid w:val="001556DD"/>
    <w:rsid w:val="00155728"/>
    <w:rsid w:val="0015586E"/>
    <w:rsid w:val="00155898"/>
    <w:rsid w:val="00155920"/>
    <w:rsid w:val="00155A64"/>
    <w:rsid w:val="00155A8F"/>
    <w:rsid w:val="00155B7D"/>
    <w:rsid w:val="00155C3D"/>
    <w:rsid w:val="00155CAA"/>
    <w:rsid w:val="00155EAB"/>
    <w:rsid w:val="00155F31"/>
    <w:rsid w:val="00156269"/>
    <w:rsid w:val="001562C6"/>
    <w:rsid w:val="0015633D"/>
    <w:rsid w:val="00156500"/>
    <w:rsid w:val="0015665B"/>
    <w:rsid w:val="001566A3"/>
    <w:rsid w:val="001569FF"/>
    <w:rsid w:val="00156A58"/>
    <w:rsid w:val="00156DD2"/>
    <w:rsid w:val="00156F6D"/>
    <w:rsid w:val="00157124"/>
    <w:rsid w:val="001571FA"/>
    <w:rsid w:val="0015731F"/>
    <w:rsid w:val="00157354"/>
    <w:rsid w:val="0015742C"/>
    <w:rsid w:val="001579FE"/>
    <w:rsid w:val="00157C15"/>
    <w:rsid w:val="00157CD3"/>
    <w:rsid w:val="00157E54"/>
    <w:rsid w:val="00160149"/>
    <w:rsid w:val="001603C0"/>
    <w:rsid w:val="001603F5"/>
    <w:rsid w:val="00160448"/>
    <w:rsid w:val="001605AC"/>
    <w:rsid w:val="0016084A"/>
    <w:rsid w:val="00160A37"/>
    <w:rsid w:val="00160AF3"/>
    <w:rsid w:val="00160C40"/>
    <w:rsid w:val="00160C7B"/>
    <w:rsid w:val="00160E61"/>
    <w:rsid w:val="00160E73"/>
    <w:rsid w:val="00160E8A"/>
    <w:rsid w:val="00160F45"/>
    <w:rsid w:val="00160F69"/>
    <w:rsid w:val="00161108"/>
    <w:rsid w:val="001612F1"/>
    <w:rsid w:val="0016131B"/>
    <w:rsid w:val="001614B6"/>
    <w:rsid w:val="001614D4"/>
    <w:rsid w:val="0016165E"/>
    <w:rsid w:val="00161765"/>
    <w:rsid w:val="00161782"/>
    <w:rsid w:val="00161818"/>
    <w:rsid w:val="001618FA"/>
    <w:rsid w:val="00161C8B"/>
    <w:rsid w:val="00161D3A"/>
    <w:rsid w:val="00161E7B"/>
    <w:rsid w:val="00162229"/>
    <w:rsid w:val="00162250"/>
    <w:rsid w:val="001622B4"/>
    <w:rsid w:val="001623A0"/>
    <w:rsid w:val="00162507"/>
    <w:rsid w:val="00162552"/>
    <w:rsid w:val="0016258F"/>
    <w:rsid w:val="0016276D"/>
    <w:rsid w:val="00162812"/>
    <w:rsid w:val="0016287F"/>
    <w:rsid w:val="001628D3"/>
    <w:rsid w:val="00162901"/>
    <w:rsid w:val="001629FE"/>
    <w:rsid w:val="00162A1B"/>
    <w:rsid w:val="00162BB1"/>
    <w:rsid w:val="00162DB1"/>
    <w:rsid w:val="00162E0D"/>
    <w:rsid w:val="00162F5F"/>
    <w:rsid w:val="0016327A"/>
    <w:rsid w:val="001633E9"/>
    <w:rsid w:val="00163401"/>
    <w:rsid w:val="00163487"/>
    <w:rsid w:val="00163500"/>
    <w:rsid w:val="00163601"/>
    <w:rsid w:val="00163700"/>
    <w:rsid w:val="0016375C"/>
    <w:rsid w:val="00163808"/>
    <w:rsid w:val="0016385E"/>
    <w:rsid w:val="0016388D"/>
    <w:rsid w:val="001639F9"/>
    <w:rsid w:val="00163C77"/>
    <w:rsid w:val="00163F7A"/>
    <w:rsid w:val="00163F87"/>
    <w:rsid w:val="0016402D"/>
    <w:rsid w:val="00164173"/>
    <w:rsid w:val="0016426B"/>
    <w:rsid w:val="00164342"/>
    <w:rsid w:val="001643B1"/>
    <w:rsid w:val="00164421"/>
    <w:rsid w:val="00164484"/>
    <w:rsid w:val="00164525"/>
    <w:rsid w:val="00164634"/>
    <w:rsid w:val="001646D9"/>
    <w:rsid w:val="001646F1"/>
    <w:rsid w:val="001647AE"/>
    <w:rsid w:val="00164814"/>
    <w:rsid w:val="00164C07"/>
    <w:rsid w:val="00164D47"/>
    <w:rsid w:val="00164D5A"/>
    <w:rsid w:val="00164E23"/>
    <w:rsid w:val="00164E41"/>
    <w:rsid w:val="0016541C"/>
    <w:rsid w:val="00165449"/>
    <w:rsid w:val="00165469"/>
    <w:rsid w:val="00165571"/>
    <w:rsid w:val="00165659"/>
    <w:rsid w:val="001656C3"/>
    <w:rsid w:val="0016570E"/>
    <w:rsid w:val="001657FD"/>
    <w:rsid w:val="00165C8C"/>
    <w:rsid w:val="001661A4"/>
    <w:rsid w:val="00166270"/>
    <w:rsid w:val="00166337"/>
    <w:rsid w:val="00166457"/>
    <w:rsid w:val="00166598"/>
    <w:rsid w:val="001666FE"/>
    <w:rsid w:val="00166799"/>
    <w:rsid w:val="00166A03"/>
    <w:rsid w:val="00166A19"/>
    <w:rsid w:val="00166A3A"/>
    <w:rsid w:val="00166AAE"/>
    <w:rsid w:val="00166AF2"/>
    <w:rsid w:val="00166B15"/>
    <w:rsid w:val="00166C5C"/>
    <w:rsid w:val="00166DFA"/>
    <w:rsid w:val="00167000"/>
    <w:rsid w:val="001671A7"/>
    <w:rsid w:val="00167328"/>
    <w:rsid w:val="00167355"/>
    <w:rsid w:val="00167465"/>
    <w:rsid w:val="0016747A"/>
    <w:rsid w:val="001674D2"/>
    <w:rsid w:val="001677BB"/>
    <w:rsid w:val="001678B5"/>
    <w:rsid w:val="00167ACC"/>
    <w:rsid w:val="00167BE2"/>
    <w:rsid w:val="00167EBB"/>
    <w:rsid w:val="00170209"/>
    <w:rsid w:val="001702D2"/>
    <w:rsid w:val="00170348"/>
    <w:rsid w:val="0017039F"/>
    <w:rsid w:val="0017045A"/>
    <w:rsid w:val="001704F8"/>
    <w:rsid w:val="001704F9"/>
    <w:rsid w:val="001705D6"/>
    <w:rsid w:val="00170642"/>
    <w:rsid w:val="00170773"/>
    <w:rsid w:val="001707BC"/>
    <w:rsid w:val="0017083C"/>
    <w:rsid w:val="00170898"/>
    <w:rsid w:val="00170A61"/>
    <w:rsid w:val="00170C63"/>
    <w:rsid w:val="00170D41"/>
    <w:rsid w:val="00170D97"/>
    <w:rsid w:val="00170F31"/>
    <w:rsid w:val="00171069"/>
    <w:rsid w:val="00171259"/>
    <w:rsid w:val="00171344"/>
    <w:rsid w:val="001714C5"/>
    <w:rsid w:val="001715C2"/>
    <w:rsid w:val="00171611"/>
    <w:rsid w:val="0017163A"/>
    <w:rsid w:val="00171643"/>
    <w:rsid w:val="00171671"/>
    <w:rsid w:val="001716A1"/>
    <w:rsid w:val="0017182C"/>
    <w:rsid w:val="00171948"/>
    <w:rsid w:val="00171B5E"/>
    <w:rsid w:val="00171D49"/>
    <w:rsid w:val="00171E26"/>
    <w:rsid w:val="00171E87"/>
    <w:rsid w:val="00171F1A"/>
    <w:rsid w:val="00171F67"/>
    <w:rsid w:val="00172149"/>
    <w:rsid w:val="00172243"/>
    <w:rsid w:val="0017239F"/>
    <w:rsid w:val="00172433"/>
    <w:rsid w:val="001724C7"/>
    <w:rsid w:val="001726A5"/>
    <w:rsid w:val="00172987"/>
    <w:rsid w:val="00172AB2"/>
    <w:rsid w:val="00172AF5"/>
    <w:rsid w:val="00172B49"/>
    <w:rsid w:val="00172B4F"/>
    <w:rsid w:val="00172DA2"/>
    <w:rsid w:val="00172EC6"/>
    <w:rsid w:val="00172F98"/>
    <w:rsid w:val="00173308"/>
    <w:rsid w:val="001734C2"/>
    <w:rsid w:val="00173538"/>
    <w:rsid w:val="00173572"/>
    <w:rsid w:val="001738C3"/>
    <w:rsid w:val="00173A53"/>
    <w:rsid w:val="00173ABC"/>
    <w:rsid w:val="00173B7D"/>
    <w:rsid w:val="00173C3F"/>
    <w:rsid w:val="00173DCF"/>
    <w:rsid w:val="00173E03"/>
    <w:rsid w:val="00173E32"/>
    <w:rsid w:val="00173E61"/>
    <w:rsid w:val="00173FCC"/>
    <w:rsid w:val="0017403D"/>
    <w:rsid w:val="00174080"/>
    <w:rsid w:val="001745D6"/>
    <w:rsid w:val="00174708"/>
    <w:rsid w:val="001747D7"/>
    <w:rsid w:val="0017489D"/>
    <w:rsid w:val="001748DD"/>
    <w:rsid w:val="0017491D"/>
    <w:rsid w:val="00174A06"/>
    <w:rsid w:val="00174A60"/>
    <w:rsid w:val="00174A66"/>
    <w:rsid w:val="00174A8D"/>
    <w:rsid w:val="00174A9D"/>
    <w:rsid w:val="00174CA9"/>
    <w:rsid w:val="00174E8E"/>
    <w:rsid w:val="00174FEC"/>
    <w:rsid w:val="00174FED"/>
    <w:rsid w:val="0017524D"/>
    <w:rsid w:val="00175527"/>
    <w:rsid w:val="00175547"/>
    <w:rsid w:val="0017559A"/>
    <w:rsid w:val="001755F5"/>
    <w:rsid w:val="00175700"/>
    <w:rsid w:val="001757EF"/>
    <w:rsid w:val="00175898"/>
    <w:rsid w:val="00175975"/>
    <w:rsid w:val="001761F5"/>
    <w:rsid w:val="0017644E"/>
    <w:rsid w:val="0017646E"/>
    <w:rsid w:val="00176613"/>
    <w:rsid w:val="00176624"/>
    <w:rsid w:val="001766A0"/>
    <w:rsid w:val="001767BF"/>
    <w:rsid w:val="001768D6"/>
    <w:rsid w:val="001769DA"/>
    <w:rsid w:val="00176D90"/>
    <w:rsid w:val="001771F6"/>
    <w:rsid w:val="00177234"/>
    <w:rsid w:val="0017739A"/>
    <w:rsid w:val="00177650"/>
    <w:rsid w:val="00177712"/>
    <w:rsid w:val="00177866"/>
    <w:rsid w:val="00177997"/>
    <w:rsid w:val="0017799C"/>
    <w:rsid w:val="00177A7D"/>
    <w:rsid w:val="00177AF7"/>
    <w:rsid w:val="00177FCD"/>
    <w:rsid w:val="001800ED"/>
    <w:rsid w:val="0018010E"/>
    <w:rsid w:val="001802E0"/>
    <w:rsid w:val="001802E8"/>
    <w:rsid w:val="00180335"/>
    <w:rsid w:val="0018075D"/>
    <w:rsid w:val="001807C3"/>
    <w:rsid w:val="00180923"/>
    <w:rsid w:val="00180954"/>
    <w:rsid w:val="00180B92"/>
    <w:rsid w:val="00180D6F"/>
    <w:rsid w:val="00180E16"/>
    <w:rsid w:val="00180E3C"/>
    <w:rsid w:val="00181205"/>
    <w:rsid w:val="0018126F"/>
    <w:rsid w:val="0018141C"/>
    <w:rsid w:val="001815F7"/>
    <w:rsid w:val="00181686"/>
    <w:rsid w:val="001816E5"/>
    <w:rsid w:val="00181866"/>
    <w:rsid w:val="00181893"/>
    <w:rsid w:val="001818DD"/>
    <w:rsid w:val="00181991"/>
    <w:rsid w:val="001819B6"/>
    <w:rsid w:val="001819B7"/>
    <w:rsid w:val="001819DE"/>
    <w:rsid w:val="00181A74"/>
    <w:rsid w:val="00181B5A"/>
    <w:rsid w:val="00181E2A"/>
    <w:rsid w:val="00182174"/>
    <w:rsid w:val="001822B0"/>
    <w:rsid w:val="0018239F"/>
    <w:rsid w:val="001823EC"/>
    <w:rsid w:val="00182448"/>
    <w:rsid w:val="001825BC"/>
    <w:rsid w:val="00182732"/>
    <w:rsid w:val="00182735"/>
    <w:rsid w:val="00182737"/>
    <w:rsid w:val="00182895"/>
    <w:rsid w:val="00182A5C"/>
    <w:rsid w:val="00182AB0"/>
    <w:rsid w:val="00182B46"/>
    <w:rsid w:val="00182BB0"/>
    <w:rsid w:val="00182D72"/>
    <w:rsid w:val="00182E4B"/>
    <w:rsid w:val="00182EDC"/>
    <w:rsid w:val="001830F4"/>
    <w:rsid w:val="00183161"/>
    <w:rsid w:val="00183300"/>
    <w:rsid w:val="0018348F"/>
    <w:rsid w:val="001834B4"/>
    <w:rsid w:val="001836F2"/>
    <w:rsid w:val="00183A23"/>
    <w:rsid w:val="00183DE0"/>
    <w:rsid w:val="00184062"/>
    <w:rsid w:val="001842B2"/>
    <w:rsid w:val="00184431"/>
    <w:rsid w:val="0018443D"/>
    <w:rsid w:val="00184715"/>
    <w:rsid w:val="00184751"/>
    <w:rsid w:val="00184819"/>
    <w:rsid w:val="00184851"/>
    <w:rsid w:val="00184861"/>
    <w:rsid w:val="00184907"/>
    <w:rsid w:val="00184A17"/>
    <w:rsid w:val="00184BDB"/>
    <w:rsid w:val="00184C3A"/>
    <w:rsid w:val="00184D5C"/>
    <w:rsid w:val="00184E0F"/>
    <w:rsid w:val="00184E73"/>
    <w:rsid w:val="00184E93"/>
    <w:rsid w:val="00184EBF"/>
    <w:rsid w:val="00184F14"/>
    <w:rsid w:val="00185032"/>
    <w:rsid w:val="00185276"/>
    <w:rsid w:val="0018535E"/>
    <w:rsid w:val="00185665"/>
    <w:rsid w:val="0018568F"/>
    <w:rsid w:val="0018581B"/>
    <w:rsid w:val="001858A2"/>
    <w:rsid w:val="00185A42"/>
    <w:rsid w:val="00185AA6"/>
    <w:rsid w:val="00185B65"/>
    <w:rsid w:val="00185B8E"/>
    <w:rsid w:val="00185DAD"/>
    <w:rsid w:val="00186014"/>
    <w:rsid w:val="00186164"/>
    <w:rsid w:val="001861F7"/>
    <w:rsid w:val="00186228"/>
    <w:rsid w:val="00186265"/>
    <w:rsid w:val="0018635A"/>
    <w:rsid w:val="00186540"/>
    <w:rsid w:val="00186620"/>
    <w:rsid w:val="0018662E"/>
    <w:rsid w:val="00186644"/>
    <w:rsid w:val="0018674A"/>
    <w:rsid w:val="00186D58"/>
    <w:rsid w:val="00186E68"/>
    <w:rsid w:val="00186EAE"/>
    <w:rsid w:val="00186F4E"/>
    <w:rsid w:val="00186F88"/>
    <w:rsid w:val="0018721A"/>
    <w:rsid w:val="00187319"/>
    <w:rsid w:val="0018739E"/>
    <w:rsid w:val="001873D9"/>
    <w:rsid w:val="001874C6"/>
    <w:rsid w:val="00187527"/>
    <w:rsid w:val="00187553"/>
    <w:rsid w:val="00187672"/>
    <w:rsid w:val="001877B8"/>
    <w:rsid w:val="001877C4"/>
    <w:rsid w:val="00187864"/>
    <w:rsid w:val="00187B41"/>
    <w:rsid w:val="00187BA7"/>
    <w:rsid w:val="00187D71"/>
    <w:rsid w:val="00187DBE"/>
    <w:rsid w:val="00187E03"/>
    <w:rsid w:val="00187E8E"/>
    <w:rsid w:val="00190352"/>
    <w:rsid w:val="001904CA"/>
    <w:rsid w:val="001904DD"/>
    <w:rsid w:val="0019067E"/>
    <w:rsid w:val="0019090B"/>
    <w:rsid w:val="00190913"/>
    <w:rsid w:val="0019092A"/>
    <w:rsid w:val="00190942"/>
    <w:rsid w:val="001909CC"/>
    <w:rsid w:val="00190A1F"/>
    <w:rsid w:val="00190C12"/>
    <w:rsid w:val="00190CBF"/>
    <w:rsid w:val="00190F79"/>
    <w:rsid w:val="00190FC3"/>
    <w:rsid w:val="001910D5"/>
    <w:rsid w:val="001911C7"/>
    <w:rsid w:val="001912FB"/>
    <w:rsid w:val="00191371"/>
    <w:rsid w:val="001914F1"/>
    <w:rsid w:val="0019152A"/>
    <w:rsid w:val="001915D4"/>
    <w:rsid w:val="00191633"/>
    <w:rsid w:val="00191697"/>
    <w:rsid w:val="00191773"/>
    <w:rsid w:val="00191899"/>
    <w:rsid w:val="001918F1"/>
    <w:rsid w:val="0019196A"/>
    <w:rsid w:val="00191A44"/>
    <w:rsid w:val="00191AE9"/>
    <w:rsid w:val="00191B07"/>
    <w:rsid w:val="00191CAD"/>
    <w:rsid w:val="00191DC7"/>
    <w:rsid w:val="00191E1F"/>
    <w:rsid w:val="00191F17"/>
    <w:rsid w:val="0019234B"/>
    <w:rsid w:val="001923E0"/>
    <w:rsid w:val="00192461"/>
    <w:rsid w:val="0019246C"/>
    <w:rsid w:val="0019264E"/>
    <w:rsid w:val="00192734"/>
    <w:rsid w:val="00192740"/>
    <w:rsid w:val="00192900"/>
    <w:rsid w:val="0019299C"/>
    <w:rsid w:val="00192BBA"/>
    <w:rsid w:val="00192D7C"/>
    <w:rsid w:val="00192DC3"/>
    <w:rsid w:val="00192E8C"/>
    <w:rsid w:val="00192EFA"/>
    <w:rsid w:val="00192FC8"/>
    <w:rsid w:val="00192FCB"/>
    <w:rsid w:val="00193007"/>
    <w:rsid w:val="0019323B"/>
    <w:rsid w:val="00193320"/>
    <w:rsid w:val="001935F8"/>
    <w:rsid w:val="001936CB"/>
    <w:rsid w:val="0019374F"/>
    <w:rsid w:val="0019377F"/>
    <w:rsid w:val="00193B1D"/>
    <w:rsid w:val="00193BF1"/>
    <w:rsid w:val="00193E7B"/>
    <w:rsid w:val="00193F41"/>
    <w:rsid w:val="001941B8"/>
    <w:rsid w:val="001942F8"/>
    <w:rsid w:val="001944A6"/>
    <w:rsid w:val="001944E1"/>
    <w:rsid w:val="00194557"/>
    <w:rsid w:val="00194572"/>
    <w:rsid w:val="00194583"/>
    <w:rsid w:val="00194723"/>
    <w:rsid w:val="001947C6"/>
    <w:rsid w:val="00194AA4"/>
    <w:rsid w:val="00194BAE"/>
    <w:rsid w:val="00194C44"/>
    <w:rsid w:val="00194CF6"/>
    <w:rsid w:val="00195166"/>
    <w:rsid w:val="001954F4"/>
    <w:rsid w:val="0019550D"/>
    <w:rsid w:val="00195578"/>
    <w:rsid w:val="00195842"/>
    <w:rsid w:val="00195878"/>
    <w:rsid w:val="001958BF"/>
    <w:rsid w:val="00195931"/>
    <w:rsid w:val="00195A41"/>
    <w:rsid w:val="00195A44"/>
    <w:rsid w:val="00195B04"/>
    <w:rsid w:val="00195B44"/>
    <w:rsid w:val="00195B7F"/>
    <w:rsid w:val="00195E5C"/>
    <w:rsid w:val="00195EC1"/>
    <w:rsid w:val="00195F09"/>
    <w:rsid w:val="00196090"/>
    <w:rsid w:val="001960EA"/>
    <w:rsid w:val="001962C2"/>
    <w:rsid w:val="00196361"/>
    <w:rsid w:val="001963A7"/>
    <w:rsid w:val="0019649E"/>
    <w:rsid w:val="00196678"/>
    <w:rsid w:val="001966B9"/>
    <w:rsid w:val="00196813"/>
    <w:rsid w:val="001968D4"/>
    <w:rsid w:val="00196917"/>
    <w:rsid w:val="00196922"/>
    <w:rsid w:val="00196D97"/>
    <w:rsid w:val="00196E5A"/>
    <w:rsid w:val="00196E9F"/>
    <w:rsid w:val="00196FF3"/>
    <w:rsid w:val="001970BB"/>
    <w:rsid w:val="00197177"/>
    <w:rsid w:val="001971A9"/>
    <w:rsid w:val="00197236"/>
    <w:rsid w:val="0019737E"/>
    <w:rsid w:val="001973B1"/>
    <w:rsid w:val="00197641"/>
    <w:rsid w:val="0019767F"/>
    <w:rsid w:val="00197E7B"/>
    <w:rsid w:val="00197E82"/>
    <w:rsid w:val="00197FA7"/>
    <w:rsid w:val="001A019D"/>
    <w:rsid w:val="001A0200"/>
    <w:rsid w:val="001A03D3"/>
    <w:rsid w:val="001A041F"/>
    <w:rsid w:val="001A057C"/>
    <w:rsid w:val="001A0599"/>
    <w:rsid w:val="001A071B"/>
    <w:rsid w:val="001A0982"/>
    <w:rsid w:val="001A0E14"/>
    <w:rsid w:val="001A0EB3"/>
    <w:rsid w:val="001A0EE4"/>
    <w:rsid w:val="001A0F37"/>
    <w:rsid w:val="001A1085"/>
    <w:rsid w:val="001A1158"/>
    <w:rsid w:val="001A11F6"/>
    <w:rsid w:val="001A1524"/>
    <w:rsid w:val="001A17DC"/>
    <w:rsid w:val="001A1993"/>
    <w:rsid w:val="001A19A7"/>
    <w:rsid w:val="001A1A1F"/>
    <w:rsid w:val="001A1A6B"/>
    <w:rsid w:val="001A1B01"/>
    <w:rsid w:val="001A1CA4"/>
    <w:rsid w:val="001A1CAF"/>
    <w:rsid w:val="001A1D30"/>
    <w:rsid w:val="001A1F75"/>
    <w:rsid w:val="001A2102"/>
    <w:rsid w:val="001A218B"/>
    <w:rsid w:val="001A21C9"/>
    <w:rsid w:val="001A22E6"/>
    <w:rsid w:val="001A238B"/>
    <w:rsid w:val="001A24CF"/>
    <w:rsid w:val="001A2539"/>
    <w:rsid w:val="001A255F"/>
    <w:rsid w:val="001A279B"/>
    <w:rsid w:val="001A27A8"/>
    <w:rsid w:val="001A284F"/>
    <w:rsid w:val="001A28F4"/>
    <w:rsid w:val="001A2907"/>
    <w:rsid w:val="001A294C"/>
    <w:rsid w:val="001A2984"/>
    <w:rsid w:val="001A2B41"/>
    <w:rsid w:val="001A2C04"/>
    <w:rsid w:val="001A2C87"/>
    <w:rsid w:val="001A2CF7"/>
    <w:rsid w:val="001A2DEB"/>
    <w:rsid w:val="001A2F0D"/>
    <w:rsid w:val="001A2F1A"/>
    <w:rsid w:val="001A3079"/>
    <w:rsid w:val="001A3373"/>
    <w:rsid w:val="001A345E"/>
    <w:rsid w:val="001A354B"/>
    <w:rsid w:val="001A38D2"/>
    <w:rsid w:val="001A3AF7"/>
    <w:rsid w:val="001A3D5D"/>
    <w:rsid w:val="001A3D86"/>
    <w:rsid w:val="001A3F29"/>
    <w:rsid w:val="001A4147"/>
    <w:rsid w:val="001A421D"/>
    <w:rsid w:val="001A4398"/>
    <w:rsid w:val="001A441A"/>
    <w:rsid w:val="001A4758"/>
    <w:rsid w:val="001A4851"/>
    <w:rsid w:val="001A4A08"/>
    <w:rsid w:val="001A4A46"/>
    <w:rsid w:val="001A512E"/>
    <w:rsid w:val="001A5863"/>
    <w:rsid w:val="001A592C"/>
    <w:rsid w:val="001A5ACB"/>
    <w:rsid w:val="001A5D42"/>
    <w:rsid w:val="001A5DAB"/>
    <w:rsid w:val="001A5E0D"/>
    <w:rsid w:val="001A5F6E"/>
    <w:rsid w:val="001A5FD3"/>
    <w:rsid w:val="001A61B1"/>
    <w:rsid w:val="001A6325"/>
    <w:rsid w:val="001A655C"/>
    <w:rsid w:val="001A659A"/>
    <w:rsid w:val="001A671C"/>
    <w:rsid w:val="001A6862"/>
    <w:rsid w:val="001A6B22"/>
    <w:rsid w:val="001A6D25"/>
    <w:rsid w:val="001A6DAB"/>
    <w:rsid w:val="001A6DC8"/>
    <w:rsid w:val="001A6ECB"/>
    <w:rsid w:val="001A6F43"/>
    <w:rsid w:val="001A6F7A"/>
    <w:rsid w:val="001A6F8D"/>
    <w:rsid w:val="001A7020"/>
    <w:rsid w:val="001A705A"/>
    <w:rsid w:val="001A7717"/>
    <w:rsid w:val="001A797D"/>
    <w:rsid w:val="001A79EA"/>
    <w:rsid w:val="001A7C43"/>
    <w:rsid w:val="001A7CC0"/>
    <w:rsid w:val="001A7D01"/>
    <w:rsid w:val="001A7D98"/>
    <w:rsid w:val="001A7EAE"/>
    <w:rsid w:val="001B007F"/>
    <w:rsid w:val="001B0178"/>
    <w:rsid w:val="001B0380"/>
    <w:rsid w:val="001B05FD"/>
    <w:rsid w:val="001B078A"/>
    <w:rsid w:val="001B07CE"/>
    <w:rsid w:val="001B0A45"/>
    <w:rsid w:val="001B0ACE"/>
    <w:rsid w:val="001B0C88"/>
    <w:rsid w:val="001B0CC0"/>
    <w:rsid w:val="001B0D28"/>
    <w:rsid w:val="001B0FE4"/>
    <w:rsid w:val="001B116E"/>
    <w:rsid w:val="001B12BD"/>
    <w:rsid w:val="001B137C"/>
    <w:rsid w:val="001B13A5"/>
    <w:rsid w:val="001B149E"/>
    <w:rsid w:val="001B1707"/>
    <w:rsid w:val="001B17EA"/>
    <w:rsid w:val="001B1939"/>
    <w:rsid w:val="001B1A69"/>
    <w:rsid w:val="001B1D15"/>
    <w:rsid w:val="001B1D24"/>
    <w:rsid w:val="001B1D46"/>
    <w:rsid w:val="001B1D9F"/>
    <w:rsid w:val="001B1FA5"/>
    <w:rsid w:val="001B2163"/>
    <w:rsid w:val="001B21E3"/>
    <w:rsid w:val="001B2287"/>
    <w:rsid w:val="001B27D2"/>
    <w:rsid w:val="001B2830"/>
    <w:rsid w:val="001B2876"/>
    <w:rsid w:val="001B28B4"/>
    <w:rsid w:val="001B2B06"/>
    <w:rsid w:val="001B2C1E"/>
    <w:rsid w:val="001B2D93"/>
    <w:rsid w:val="001B2F85"/>
    <w:rsid w:val="001B3180"/>
    <w:rsid w:val="001B3549"/>
    <w:rsid w:val="001B356D"/>
    <w:rsid w:val="001B35D6"/>
    <w:rsid w:val="001B3617"/>
    <w:rsid w:val="001B3796"/>
    <w:rsid w:val="001B3953"/>
    <w:rsid w:val="001B3BBF"/>
    <w:rsid w:val="001B3C09"/>
    <w:rsid w:val="001B3CC6"/>
    <w:rsid w:val="001B3CCA"/>
    <w:rsid w:val="001B3D41"/>
    <w:rsid w:val="001B3F53"/>
    <w:rsid w:val="001B40BA"/>
    <w:rsid w:val="001B4184"/>
    <w:rsid w:val="001B4285"/>
    <w:rsid w:val="001B4738"/>
    <w:rsid w:val="001B487C"/>
    <w:rsid w:val="001B4A0A"/>
    <w:rsid w:val="001B4A6C"/>
    <w:rsid w:val="001B4A9F"/>
    <w:rsid w:val="001B4BC7"/>
    <w:rsid w:val="001B4EA7"/>
    <w:rsid w:val="001B534D"/>
    <w:rsid w:val="001B5462"/>
    <w:rsid w:val="001B54B9"/>
    <w:rsid w:val="001B5513"/>
    <w:rsid w:val="001B5AB4"/>
    <w:rsid w:val="001B5CA3"/>
    <w:rsid w:val="001B5DB6"/>
    <w:rsid w:val="001B5DF7"/>
    <w:rsid w:val="001B5FD1"/>
    <w:rsid w:val="001B6049"/>
    <w:rsid w:val="001B6249"/>
    <w:rsid w:val="001B625C"/>
    <w:rsid w:val="001B643A"/>
    <w:rsid w:val="001B675B"/>
    <w:rsid w:val="001B67EC"/>
    <w:rsid w:val="001B6926"/>
    <w:rsid w:val="001B6998"/>
    <w:rsid w:val="001B6F7B"/>
    <w:rsid w:val="001B6FD0"/>
    <w:rsid w:val="001B725F"/>
    <w:rsid w:val="001B72D6"/>
    <w:rsid w:val="001B7308"/>
    <w:rsid w:val="001B7462"/>
    <w:rsid w:val="001B762C"/>
    <w:rsid w:val="001B768C"/>
    <w:rsid w:val="001B76D9"/>
    <w:rsid w:val="001B76EC"/>
    <w:rsid w:val="001B772B"/>
    <w:rsid w:val="001B78F8"/>
    <w:rsid w:val="001B7B6E"/>
    <w:rsid w:val="001B7BCD"/>
    <w:rsid w:val="001B7CC7"/>
    <w:rsid w:val="001B7EE1"/>
    <w:rsid w:val="001B7FD5"/>
    <w:rsid w:val="001B7FF6"/>
    <w:rsid w:val="001B8269"/>
    <w:rsid w:val="001C003A"/>
    <w:rsid w:val="001C0168"/>
    <w:rsid w:val="001C03BA"/>
    <w:rsid w:val="001C053D"/>
    <w:rsid w:val="001C082D"/>
    <w:rsid w:val="001C10C5"/>
    <w:rsid w:val="001C1208"/>
    <w:rsid w:val="001C1322"/>
    <w:rsid w:val="001C1639"/>
    <w:rsid w:val="001C1A1B"/>
    <w:rsid w:val="001C1B4E"/>
    <w:rsid w:val="001C1C29"/>
    <w:rsid w:val="001C1C78"/>
    <w:rsid w:val="001C1CB7"/>
    <w:rsid w:val="001C1D2A"/>
    <w:rsid w:val="001C1D34"/>
    <w:rsid w:val="001C1EDE"/>
    <w:rsid w:val="001C20CB"/>
    <w:rsid w:val="001C21B2"/>
    <w:rsid w:val="001C21C9"/>
    <w:rsid w:val="001C238B"/>
    <w:rsid w:val="001C23B9"/>
    <w:rsid w:val="001C273E"/>
    <w:rsid w:val="001C29D5"/>
    <w:rsid w:val="001C2A98"/>
    <w:rsid w:val="001C2AB6"/>
    <w:rsid w:val="001C2B30"/>
    <w:rsid w:val="001C2FFB"/>
    <w:rsid w:val="001C306F"/>
    <w:rsid w:val="001C3146"/>
    <w:rsid w:val="001C32B6"/>
    <w:rsid w:val="001C33B9"/>
    <w:rsid w:val="001C3520"/>
    <w:rsid w:val="001C3641"/>
    <w:rsid w:val="001C36A7"/>
    <w:rsid w:val="001C372B"/>
    <w:rsid w:val="001C393E"/>
    <w:rsid w:val="001C39A5"/>
    <w:rsid w:val="001C39EF"/>
    <w:rsid w:val="001C3ABF"/>
    <w:rsid w:val="001C3B7C"/>
    <w:rsid w:val="001C3D86"/>
    <w:rsid w:val="001C40A1"/>
    <w:rsid w:val="001C410A"/>
    <w:rsid w:val="001C41A2"/>
    <w:rsid w:val="001C4334"/>
    <w:rsid w:val="001C450A"/>
    <w:rsid w:val="001C4813"/>
    <w:rsid w:val="001C4828"/>
    <w:rsid w:val="001C49AB"/>
    <w:rsid w:val="001C4A48"/>
    <w:rsid w:val="001C4A60"/>
    <w:rsid w:val="001C4A79"/>
    <w:rsid w:val="001C4B89"/>
    <w:rsid w:val="001C4C11"/>
    <w:rsid w:val="001C4D2D"/>
    <w:rsid w:val="001C4E3D"/>
    <w:rsid w:val="001C4E48"/>
    <w:rsid w:val="001C4E88"/>
    <w:rsid w:val="001C4EA8"/>
    <w:rsid w:val="001C4F08"/>
    <w:rsid w:val="001C4F2E"/>
    <w:rsid w:val="001C4F46"/>
    <w:rsid w:val="001C519D"/>
    <w:rsid w:val="001C5667"/>
    <w:rsid w:val="001C58A8"/>
    <w:rsid w:val="001C58DD"/>
    <w:rsid w:val="001C594B"/>
    <w:rsid w:val="001C5987"/>
    <w:rsid w:val="001C5A60"/>
    <w:rsid w:val="001C5A6A"/>
    <w:rsid w:val="001C5A8B"/>
    <w:rsid w:val="001C5BFB"/>
    <w:rsid w:val="001C5DDE"/>
    <w:rsid w:val="001C6072"/>
    <w:rsid w:val="001C61C1"/>
    <w:rsid w:val="001C61CD"/>
    <w:rsid w:val="001C626B"/>
    <w:rsid w:val="001C62E4"/>
    <w:rsid w:val="001C6474"/>
    <w:rsid w:val="001C66D8"/>
    <w:rsid w:val="001C685E"/>
    <w:rsid w:val="001C6932"/>
    <w:rsid w:val="001C6ACB"/>
    <w:rsid w:val="001C6B94"/>
    <w:rsid w:val="001C6F29"/>
    <w:rsid w:val="001C6FDF"/>
    <w:rsid w:val="001C7049"/>
    <w:rsid w:val="001C7479"/>
    <w:rsid w:val="001C752C"/>
    <w:rsid w:val="001C759B"/>
    <w:rsid w:val="001C764B"/>
    <w:rsid w:val="001C78B8"/>
    <w:rsid w:val="001C7BAC"/>
    <w:rsid w:val="001C7D79"/>
    <w:rsid w:val="001C7EFB"/>
    <w:rsid w:val="001C7FD8"/>
    <w:rsid w:val="001CF2A4"/>
    <w:rsid w:val="001D00A7"/>
    <w:rsid w:val="001D05C7"/>
    <w:rsid w:val="001D0674"/>
    <w:rsid w:val="001D0716"/>
    <w:rsid w:val="001D075C"/>
    <w:rsid w:val="001D0770"/>
    <w:rsid w:val="001D07E1"/>
    <w:rsid w:val="001D0837"/>
    <w:rsid w:val="001D08B0"/>
    <w:rsid w:val="001D0A06"/>
    <w:rsid w:val="001D0A26"/>
    <w:rsid w:val="001D0A9E"/>
    <w:rsid w:val="001D0BE2"/>
    <w:rsid w:val="001D0BE6"/>
    <w:rsid w:val="001D0C4A"/>
    <w:rsid w:val="001D0DD2"/>
    <w:rsid w:val="001D0E35"/>
    <w:rsid w:val="001D0E9B"/>
    <w:rsid w:val="001D0F07"/>
    <w:rsid w:val="001D0F8E"/>
    <w:rsid w:val="001D10EE"/>
    <w:rsid w:val="001D13BA"/>
    <w:rsid w:val="001D13E3"/>
    <w:rsid w:val="001D156F"/>
    <w:rsid w:val="001D1741"/>
    <w:rsid w:val="001D1819"/>
    <w:rsid w:val="001D1A43"/>
    <w:rsid w:val="001D1A83"/>
    <w:rsid w:val="001D1B43"/>
    <w:rsid w:val="001D1B65"/>
    <w:rsid w:val="001D1BCB"/>
    <w:rsid w:val="001D1D4B"/>
    <w:rsid w:val="001D1DCB"/>
    <w:rsid w:val="001D2229"/>
    <w:rsid w:val="001D2625"/>
    <w:rsid w:val="001D26EE"/>
    <w:rsid w:val="001D27A3"/>
    <w:rsid w:val="001D2918"/>
    <w:rsid w:val="001D2B1A"/>
    <w:rsid w:val="001D2B6D"/>
    <w:rsid w:val="001D2BD4"/>
    <w:rsid w:val="001D2C43"/>
    <w:rsid w:val="001D2D1B"/>
    <w:rsid w:val="001D3013"/>
    <w:rsid w:val="001D3078"/>
    <w:rsid w:val="001D3150"/>
    <w:rsid w:val="001D3259"/>
    <w:rsid w:val="001D32C6"/>
    <w:rsid w:val="001D3405"/>
    <w:rsid w:val="001D360C"/>
    <w:rsid w:val="001D377E"/>
    <w:rsid w:val="001D3985"/>
    <w:rsid w:val="001D3C25"/>
    <w:rsid w:val="001D3D7C"/>
    <w:rsid w:val="001D3F0D"/>
    <w:rsid w:val="001D3F9E"/>
    <w:rsid w:val="001D3FCA"/>
    <w:rsid w:val="001D40B5"/>
    <w:rsid w:val="001D4238"/>
    <w:rsid w:val="001D4243"/>
    <w:rsid w:val="001D42D7"/>
    <w:rsid w:val="001D42F9"/>
    <w:rsid w:val="001D4424"/>
    <w:rsid w:val="001D446B"/>
    <w:rsid w:val="001D4697"/>
    <w:rsid w:val="001D4926"/>
    <w:rsid w:val="001D4B89"/>
    <w:rsid w:val="001D5073"/>
    <w:rsid w:val="001D5361"/>
    <w:rsid w:val="001D5403"/>
    <w:rsid w:val="001D5455"/>
    <w:rsid w:val="001D54C7"/>
    <w:rsid w:val="001D54E3"/>
    <w:rsid w:val="001D579D"/>
    <w:rsid w:val="001D58A8"/>
    <w:rsid w:val="001D5ABE"/>
    <w:rsid w:val="001D5CA5"/>
    <w:rsid w:val="001D5DE0"/>
    <w:rsid w:val="001D5E70"/>
    <w:rsid w:val="001D5EDA"/>
    <w:rsid w:val="001D5FF2"/>
    <w:rsid w:val="001D6049"/>
    <w:rsid w:val="001D607D"/>
    <w:rsid w:val="001D6101"/>
    <w:rsid w:val="001D6281"/>
    <w:rsid w:val="001D636B"/>
    <w:rsid w:val="001D6546"/>
    <w:rsid w:val="001D65FC"/>
    <w:rsid w:val="001D6616"/>
    <w:rsid w:val="001D66BA"/>
    <w:rsid w:val="001D66E3"/>
    <w:rsid w:val="001D6755"/>
    <w:rsid w:val="001D68A3"/>
    <w:rsid w:val="001D68D9"/>
    <w:rsid w:val="001D69B3"/>
    <w:rsid w:val="001D6C49"/>
    <w:rsid w:val="001D6F7C"/>
    <w:rsid w:val="001D6FE8"/>
    <w:rsid w:val="001D7015"/>
    <w:rsid w:val="001D719B"/>
    <w:rsid w:val="001D7291"/>
    <w:rsid w:val="001D72C2"/>
    <w:rsid w:val="001D732F"/>
    <w:rsid w:val="001D7682"/>
    <w:rsid w:val="001D76B7"/>
    <w:rsid w:val="001D76DA"/>
    <w:rsid w:val="001D78BB"/>
    <w:rsid w:val="001D7BAD"/>
    <w:rsid w:val="001D7D0A"/>
    <w:rsid w:val="001D7D5A"/>
    <w:rsid w:val="001E0545"/>
    <w:rsid w:val="001E0898"/>
    <w:rsid w:val="001E096C"/>
    <w:rsid w:val="001E0993"/>
    <w:rsid w:val="001E0B25"/>
    <w:rsid w:val="001E0C47"/>
    <w:rsid w:val="001E0CAE"/>
    <w:rsid w:val="001E0E88"/>
    <w:rsid w:val="001E1233"/>
    <w:rsid w:val="001E1580"/>
    <w:rsid w:val="001E1756"/>
    <w:rsid w:val="001E1961"/>
    <w:rsid w:val="001E19A9"/>
    <w:rsid w:val="001E1AAF"/>
    <w:rsid w:val="001E1B60"/>
    <w:rsid w:val="001E1C20"/>
    <w:rsid w:val="001E1F89"/>
    <w:rsid w:val="001E1FD3"/>
    <w:rsid w:val="001E2238"/>
    <w:rsid w:val="001E2244"/>
    <w:rsid w:val="001E227F"/>
    <w:rsid w:val="001E2297"/>
    <w:rsid w:val="001E230A"/>
    <w:rsid w:val="001E25BE"/>
    <w:rsid w:val="001E2674"/>
    <w:rsid w:val="001E2740"/>
    <w:rsid w:val="001E2985"/>
    <w:rsid w:val="001E2B4E"/>
    <w:rsid w:val="001E2BB5"/>
    <w:rsid w:val="001E2BC8"/>
    <w:rsid w:val="001E2C39"/>
    <w:rsid w:val="001E2CFC"/>
    <w:rsid w:val="001E2D33"/>
    <w:rsid w:val="001E2D3F"/>
    <w:rsid w:val="001E2D67"/>
    <w:rsid w:val="001E2E3E"/>
    <w:rsid w:val="001E2EFA"/>
    <w:rsid w:val="001E2F57"/>
    <w:rsid w:val="001E2FB2"/>
    <w:rsid w:val="001E2FD5"/>
    <w:rsid w:val="001E32AC"/>
    <w:rsid w:val="001E3425"/>
    <w:rsid w:val="001E3466"/>
    <w:rsid w:val="001E359D"/>
    <w:rsid w:val="001E35D5"/>
    <w:rsid w:val="001E3639"/>
    <w:rsid w:val="001E36B1"/>
    <w:rsid w:val="001E3B11"/>
    <w:rsid w:val="001E3B8C"/>
    <w:rsid w:val="001E3C50"/>
    <w:rsid w:val="001E3CF8"/>
    <w:rsid w:val="001E3D1B"/>
    <w:rsid w:val="001E3D52"/>
    <w:rsid w:val="001E3DB6"/>
    <w:rsid w:val="001E3E4C"/>
    <w:rsid w:val="001E3E7E"/>
    <w:rsid w:val="001E3EA5"/>
    <w:rsid w:val="001E3EEC"/>
    <w:rsid w:val="001E3F05"/>
    <w:rsid w:val="001E4153"/>
    <w:rsid w:val="001E44E3"/>
    <w:rsid w:val="001E469B"/>
    <w:rsid w:val="001E48F3"/>
    <w:rsid w:val="001E4ABB"/>
    <w:rsid w:val="001E4AEC"/>
    <w:rsid w:val="001E4BB1"/>
    <w:rsid w:val="001E4D14"/>
    <w:rsid w:val="001E4DE4"/>
    <w:rsid w:val="001E4E38"/>
    <w:rsid w:val="001E50FF"/>
    <w:rsid w:val="001E51E1"/>
    <w:rsid w:val="001E538A"/>
    <w:rsid w:val="001E57B5"/>
    <w:rsid w:val="001E59AA"/>
    <w:rsid w:val="001E5B23"/>
    <w:rsid w:val="001E5E94"/>
    <w:rsid w:val="001E5E98"/>
    <w:rsid w:val="001E60BA"/>
    <w:rsid w:val="001E61FC"/>
    <w:rsid w:val="001E659D"/>
    <w:rsid w:val="001E65E7"/>
    <w:rsid w:val="001E6660"/>
    <w:rsid w:val="001E66AD"/>
    <w:rsid w:val="001E679C"/>
    <w:rsid w:val="001E6938"/>
    <w:rsid w:val="001E6C66"/>
    <w:rsid w:val="001E6F2E"/>
    <w:rsid w:val="001E6FFA"/>
    <w:rsid w:val="001E7017"/>
    <w:rsid w:val="001E70D2"/>
    <w:rsid w:val="001E70DC"/>
    <w:rsid w:val="001E70DF"/>
    <w:rsid w:val="001E7312"/>
    <w:rsid w:val="001E7474"/>
    <w:rsid w:val="001E74F6"/>
    <w:rsid w:val="001E7539"/>
    <w:rsid w:val="001E7745"/>
    <w:rsid w:val="001E785D"/>
    <w:rsid w:val="001E7863"/>
    <w:rsid w:val="001E7B94"/>
    <w:rsid w:val="001E7D82"/>
    <w:rsid w:val="001E7F22"/>
    <w:rsid w:val="001E7F67"/>
    <w:rsid w:val="001F0027"/>
    <w:rsid w:val="001F0130"/>
    <w:rsid w:val="001F02E8"/>
    <w:rsid w:val="001F03C8"/>
    <w:rsid w:val="001F051E"/>
    <w:rsid w:val="001F0650"/>
    <w:rsid w:val="001F07FE"/>
    <w:rsid w:val="001F083A"/>
    <w:rsid w:val="001F0881"/>
    <w:rsid w:val="001F093A"/>
    <w:rsid w:val="001F0D17"/>
    <w:rsid w:val="001F0DAE"/>
    <w:rsid w:val="001F0ED6"/>
    <w:rsid w:val="001F0F3D"/>
    <w:rsid w:val="001F0F48"/>
    <w:rsid w:val="001F0FB1"/>
    <w:rsid w:val="001F0FF7"/>
    <w:rsid w:val="001F110F"/>
    <w:rsid w:val="001F11F2"/>
    <w:rsid w:val="001F1281"/>
    <w:rsid w:val="001F12B8"/>
    <w:rsid w:val="001F1393"/>
    <w:rsid w:val="001F14F0"/>
    <w:rsid w:val="001F1522"/>
    <w:rsid w:val="001F1612"/>
    <w:rsid w:val="001F167D"/>
    <w:rsid w:val="001F1689"/>
    <w:rsid w:val="001F1A3B"/>
    <w:rsid w:val="001F1EEB"/>
    <w:rsid w:val="001F21A6"/>
    <w:rsid w:val="001F2288"/>
    <w:rsid w:val="001F24F6"/>
    <w:rsid w:val="001F2586"/>
    <w:rsid w:val="001F2613"/>
    <w:rsid w:val="001F2693"/>
    <w:rsid w:val="001F26B3"/>
    <w:rsid w:val="001F27DB"/>
    <w:rsid w:val="001F292D"/>
    <w:rsid w:val="001F2C76"/>
    <w:rsid w:val="001F2CEE"/>
    <w:rsid w:val="001F2EA8"/>
    <w:rsid w:val="001F30C9"/>
    <w:rsid w:val="001F324C"/>
    <w:rsid w:val="001F3399"/>
    <w:rsid w:val="001F39F0"/>
    <w:rsid w:val="001F3CEB"/>
    <w:rsid w:val="001F3CFD"/>
    <w:rsid w:val="001F3D11"/>
    <w:rsid w:val="001F3D19"/>
    <w:rsid w:val="001F3E99"/>
    <w:rsid w:val="001F3F70"/>
    <w:rsid w:val="001F41D8"/>
    <w:rsid w:val="001F4224"/>
    <w:rsid w:val="001F42D3"/>
    <w:rsid w:val="001F4391"/>
    <w:rsid w:val="001F4467"/>
    <w:rsid w:val="001F4482"/>
    <w:rsid w:val="001F44C5"/>
    <w:rsid w:val="001F45BB"/>
    <w:rsid w:val="001F467A"/>
    <w:rsid w:val="001F4703"/>
    <w:rsid w:val="001F4868"/>
    <w:rsid w:val="001F48EB"/>
    <w:rsid w:val="001F4989"/>
    <w:rsid w:val="001F4AE9"/>
    <w:rsid w:val="001F4BB4"/>
    <w:rsid w:val="001F4CBD"/>
    <w:rsid w:val="001F4E1E"/>
    <w:rsid w:val="001F4E25"/>
    <w:rsid w:val="001F4E8A"/>
    <w:rsid w:val="001F4EE7"/>
    <w:rsid w:val="001F5067"/>
    <w:rsid w:val="001F51B2"/>
    <w:rsid w:val="001F5229"/>
    <w:rsid w:val="001F54C9"/>
    <w:rsid w:val="001F560E"/>
    <w:rsid w:val="001F575F"/>
    <w:rsid w:val="001F57F4"/>
    <w:rsid w:val="001F5C1E"/>
    <w:rsid w:val="001F5C84"/>
    <w:rsid w:val="001F5C91"/>
    <w:rsid w:val="001F5D7B"/>
    <w:rsid w:val="001F6028"/>
    <w:rsid w:val="001F60F0"/>
    <w:rsid w:val="001F62D5"/>
    <w:rsid w:val="001F6369"/>
    <w:rsid w:val="001F63B0"/>
    <w:rsid w:val="001F6431"/>
    <w:rsid w:val="001F6550"/>
    <w:rsid w:val="001F6630"/>
    <w:rsid w:val="001F67F9"/>
    <w:rsid w:val="001F68FC"/>
    <w:rsid w:val="001F690F"/>
    <w:rsid w:val="001F6953"/>
    <w:rsid w:val="001F69D3"/>
    <w:rsid w:val="001F6BB8"/>
    <w:rsid w:val="001F729C"/>
    <w:rsid w:val="001F7399"/>
    <w:rsid w:val="001F769E"/>
    <w:rsid w:val="001F77BC"/>
    <w:rsid w:val="001F79EE"/>
    <w:rsid w:val="001F7AEE"/>
    <w:rsid w:val="001F7C4C"/>
    <w:rsid w:val="001F7CC0"/>
    <w:rsid w:val="001F7D8D"/>
    <w:rsid w:val="001F7E5B"/>
    <w:rsid w:val="001F7E68"/>
    <w:rsid w:val="001F7FEF"/>
    <w:rsid w:val="0020012A"/>
    <w:rsid w:val="00200330"/>
    <w:rsid w:val="002003CC"/>
    <w:rsid w:val="0020076B"/>
    <w:rsid w:val="002007A9"/>
    <w:rsid w:val="002008F1"/>
    <w:rsid w:val="00200CF7"/>
    <w:rsid w:val="00200EBA"/>
    <w:rsid w:val="00200F2D"/>
    <w:rsid w:val="00200F37"/>
    <w:rsid w:val="00200FEB"/>
    <w:rsid w:val="002011B5"/>
    <w:rsid w:val="00201472"/>
    <w:rsid w:val="002015CB"/>
    <w:rsid w:val="0020161B"/>
    <w:rsid w:val="002018F4"/>
    <w:rsid w:val="00201ACB"/>
    <w:rsid w:val="00201B23"/>
    <w:rsid w:val="00201BB6"/>
    <w:rsid w:val="00201DF3"/>
    <w:rsid w:val="00201E1B"/>
    <w:rsid w:val="00201EB9"/>
    <w:rsid w:val="00201FE0"/>
    <w:rsid w:val="00202082"/>
    <w:rsid w:val="00202104"/>
    <w:rsid w:val="00202127"/>
    <w:rsid w:val="002022CF"/>
    <w:rsid w:val="002022DF"/>
    <w:rsid w:val="002023E2"/>
    <w:rsid w:val="00202406"/>
    <w:rsid w:val="0020269E"/>
    <w:rsid w:val="00202793"/>
    <w:rsid w:val="002027E1"/>
    <w:rsid w:val="0020296F"/>
    <w:rsid w:val="002029DD"/>
    <w:rsid w:val="00202AD0"/>
    <w:rsid w:val="00202B6D"/>
    <w:rsid w:val="00202BC3"/>
    <w:rsid w:val="00202D63"/>
    <w:rsid w:val="00202D97"/>
    <w:rsid w:val="00202FDC"/>
    <w:rsid w:val="0020331B"/>
    <w:rsid w:val="00203573"/>
    <w:rsid w:val="002038A6"/>
    <w:rsid w:val="00203A49"/>
    <w:rsid w:val="002040DA"/>
    <w:rsid w:val="00204253"/>
    <w:rsid w:val="002042D1"/>
    <w:rsid w:val="0020434A"/>
    <w:rsid w:val="002043C8"/>
    <w:rsid w:val="002043F5"/>
    <w:rsid w:val="00204523"/>
    <w:rsid w:val="002045C7"/>
    <w:rsid w:val="002045F4"/>
    <w:rsid w:val="00204610"/>
    <w:rsid w:val="00204627"/>
    <w:rsid w:val="0020463E"/>
    <w:rsid w:val="00204671"/>
    <w:rsid w:val="00204673"/>
    <w:rsid w:val="002046B7"/>
    <w:rsid w:val="002048B9"/>
    <w:rsid w:val="002048FD"/>
    <w:rsid w:val="00204944"/>
    <w:rsid w:val="0020496D"/>
    <w:rsid w:val="00204BDB"/>
    <w:rsid w:val="00204FD6"/>
    <w:rsid w:val="002050B3"/>
    <w:rsid w:val="0020511F"/>
    <w:rsid w:val="00205144"/>
    <w:rsid w:val="0020533B"/>
    <w:rsid w:val="00205409"/>
    <w:rsid w:val="00205680"/>
    <w:rsid w:val="0020586D"/>
    <w:rsid w:val="0020599A"/>
    <w:rsid w:val="00205A0E"/>
    <w:rsid w:val="00205A82"/>
    <w:rsid w:val="00205BB4"/>
    <w:rsid w:val="00205D7F"/>
    <w:rsid w:val="00205DB8"/>
    <w:rsid w:val="0020608E"/>
    <w:rsid w:val="00206093"/>
    <w:rsid w:val="00206202"/>
    <w:rsid w:val="00206283"/>
    <w:rsid w:val="002062E6"/>
    <w:rsid w:val="00206357"/>
    <w:rsid w:val="00206AEF"/>
    <w:rsid w:val="00206B00"/>
    <w:rsid w:val="00206B95"/>
    <w:rsid w:val="00207099"/>
    <w:rsid w:val="0020719F"/>
    <w:rsid w:val="002071D3"/>
    <w:rsid w:val="002073A2"/>
    <w:rsid w:val="002073F9"/>
    <w:rsid w:val="00207763"/>
    <w:rsid w:val="00207788"/>
    <w:rsid w:val="002077D9"/>
    <w:rsid w:val="0020784D"/>
    <w:rsid w:val="002078FA"/>
    <w:rsid w:val="00207E8B"/>
    <w:rsid w:val="00207FD2"/>
    <w:rsid w:val="00210016"/>
    <w:rsid w:val="002100DD"/>
    <w:rsid w:val="00210103"/>
    <w:rsid w:val="002103D9"/>
    <w:rsid w:val="0021098D"/>
    <w:rsid w:val="002109A1"/>
    <w:rsid w:val="00210DD7"/>
    <w:rsid w:val="00210F3D"/>
    <w:rsid w:val="00210F80"/>
    <w:rsid w:val="00210FCE"/>
    <w:rsid w:val="0021100E"/>
    <w:rsid w:val="002110EB"/>
    <w:rsid w:val="00211248"/>
    <w:rsid w:val="00211283"/>
    <w:rsid w:val="0021130E"/>
    <w:rsid w:val="00211313"/>
    <w:rsid w:val="00211587"/>
    <w:rsid w:val="00211A1B"/>
    <w:rsid w:val="00211A93"/>
    <w:rsid w:val="00211CEC"/>
    <w:rsid w:val="00211E16"/>
    <w:rsid w:val="00211E29"/>
    <w:rsid w:val="00211EE1"/>
    <w:rsid w:val="002121AA"/>
    <w:rsid w:val="002121B0"/>
    <w:rsid w:val="00212221"/>
    <w:rsid w:val="00212415"/>
    <w:rsid w:val="002124FC"/>
    <w:rsid w:val="00212541"/>
    <w:rsid w:val="00212C7C"/>
    <w:rsid w:val="00212CFF"/>
    <w:rsid w:val="00212DDB"/>
    <w:rsid w:val="00212F9C"/>
    <w:rsid w:val="00212FD1"/>
    <w:rsid w:val="0021304E"/>
    <w:rsid w:val="002130AF"/>
    <w:rsid w:val="002133B4"/>
    <w:rsid w:val="002133EA"/>
    <w:rsid w:val="00213D02"/>
    <w:rsid w:val="00213E55"/>
    <w:rsid w:val="00213FD9"/>
    <w:rsid w:val="00214178"/>
    <w:rsid w:val="0021450F"/>
    <w:rsid w:val="002145AA"/>
    <w:rsid w:val="0021461D"/>
    <w:rsid w:val="00214707"/>
    <w:rsid w:val="0021471D"/>
    <w:rsid w:val="00214782"/>
    <w:rsid w:val="00214988"/>
    <w:rsid w:val="002149E2"/>
    <w:rsid w:val="00214BA6"/>
    <w:rsid w:val="00214BA8"/>
    <w:rsid w:val="00214DE7"/>
    <w:rsid w:val="00214F44"/>
    <w:rsid w:val="00214F57"/>
    <w:rsid w:val="002150AE"/>
    <w:rsid w:val="002150D1"/>
    <w:rsid w:val="002151E9"/>
    <w:rsid w:val="002152A8"/>
    <w:rsid w:val="00215376"/>
    <w:rsid w:val="002155B6"/>
    <w:rsid w:val="00215607"/>
    <w:rsid w:val="0021569A"/>
    <w:rsid w:val="002156B4"/>
    <w:rsid w:val="002156D0"/>
    <w:rsid w:val="002159A2"/>
    <w:rsid w:val="00215ACC"/>
    <w:rsid w:val="00215B95"/>
    <w:rsid w:val="00215DA1"/>
    <w:rsid w:val="00216083"/>
    <w:rsid w:val="0021608B"/>
    <w:rsid w:val="002160CB"/>
    <w:rsid w:val="00216111"/>
    <w:rsid w:val="002161B7"/>
    <w:rsid w:val="002164D3"/>
    <w:rsid w:val="002164D5"/>
    <w:rsid w:val="002165F8"/>
    <w:rsid w:val="00216614"/>
    <w:rsid w:val="00216727"/>
    <w:rsid w:val="00216B78"/>
    <w:rsid w:val="00216C15"/>
    <w:rsid w:val="00216CB3"/>
    <w:rsid w:val="00216D1B"/>
    <w:rsid w:val="00217157"/>
    <w:rsid w:val="00217277"/>
    <w:rsid w:val="0021746F"/>
    <w:rsid w:val="00217619"/>
    <w:rsid w:val="00217642"/>
    <w:rsid w:val="002176AE"/>
    <w:rsid w:val="002178E2"/>
    <w:rsid w:val="00217945"/>
    <w:rsid w:val="002179EE"/>
    <w:rsid w:val="00217A07"/>
    <w:rsid w:val="00217A1F"/>
    <w:rsid w:val="00217AC5"/>
    <w:rsid w:val="00217C97"/>
    <w:rsid w:val="00217D7B"/>
    <w:rsid w:val="00217EFD"/>
    <w:rsid w:val="00220163"/>
    <w:rsid w:val="002203E9"/>
    <w:rsid w:val="00220484"/>
    <w:rsid w:val="0022077F"/>
    <w:rsid w:val="002207B4"/>
    <w:rsid w:val="0022089F"/>
    <w:rsid w:val="00220B15"/>
    <w:rsid w:val="00220BAD"/>
    <w:rsid w:val="00220C5A"/>
    <w:rsid w:val="00220CFF"/>
    <w:rsid w:val="00220EA7"/>
    <w:rsid w:val="00221201"/>
    <w:rsid w:val="00221296"/>
    <w:rsid w:val="002212C4"/>
    <w:rsid w:val="00221405"/>
    <w:rsid w:val="0022151F"/>
    <w:rsid w:val="00221641"/>
    <w:rsid w:val="002217FB"/>
    <w:rsid w:val="00221AC2"/>
    <w:rsid w:val="00221B3E"/>
    <w:rsid w:val="00221C89"/>
    <w:rsid w:val="00221C9D"/>
    <w:rsid w:val="00221D6B"/>
    <w:rsid w:val="00221D8D"/>
    <w:rsid w:val="00222088"/>
    <w:rsid w:val="00222504"/>
    <w:rsid w:val="002225EE"/>
    <w:rsid w:val="002225F0"/>
    <w:rsid w:val="002226AB"/>
    <w:rsid w:val="002228FB"/>
    <w:rsid w:val="00222AA6"/>
    <w:rsid w:val="00222CD9"/>
    <w:rsid w:val="00222CF2"/>
    <w:rsid w:val="00222CF4"/>
    <w:rsid w:val="00222D6E"/>
    <w:rsid w:val="00222F30"/>
    <w:rsid w:val="00223113"/>
    <w:rsid w:val="00223132"/>
    <w:rsid w:val="00223308"/>
    <w:rsid w:val="00223424"/>
    <w:rsid w:val="00223648"/>
    <w:rsid w:val="002236AA"/>
    <w:rsid w:val="00223720"/>
    <w:rsid w:val="00223D07"/>
    <w:rsid w:val="00223EAB"/>
    <w:rsid w:val="002242CF"/>
    <w:rsid w:val="002242DD"/>
    <w:rsid w:val="00224483"/>
    <w:rsid w:val="002246E3"/>
    <w:rsid w:val="002248CE"/>
    <w:rsid w:val="00224B81"/>
    <w:rsid w:val="00224BAF"/>
    <w:rsid w:val="00224EE1"/>
    <w:rsid w:val="00224F60"/>
    <w:rsid w:val="002251E9"/>
    <w:rsid w:val="002254B8"/>
    <w:rsid w:val="002254EA"/>
    <w:rsid w:val="00225604"/>
    <w:rsid w:val="00225772"/>
    <w:rsid w:val="002258B5"/>
    <w:rsid w:val="00225959"/>
    <w:rsid w:val="00225A74"/>
    <w:rsid w:val="00225BA5"/>
    <w:rsid w:val="00225D1C"/>
    <w:rsid w:val="00225F6B"/>
    <w:rsid w:val="002260B4"/>
    <w:rsid w:val="0022623E"/>
    <w:rsid w:val="0022643E"/>
    <w:rsid w:val="0022643F"/>
    <w:rsid w:val="00226501"/>
    <w:rsid w:val="0022660A"/>
    <w:rsid w:val="00226A41"/>
    <w:rsid w:val="00226BAD"/>
    <w:rsid w:val="00226BC1"/>
    <w:rsid w:val="00226E67"/>
    <w:rsid w:val="00226E9A"/>
    <w:rsid w:val="00226F72"/>
    <w:rsid w:val="0022711D"/>
    <w:rsid w:val="002271C1"/>
    <w:rsid w:val="00227265"/>
    <w:rsid w:val="0022730C"/>
    <w:rsid w:val="002273C6"/>
    <w:rsid w:val="002274E8"/>
    <w:rsid w:val="0022775A"/>
    <w:rsid w:val="00227792"/>
    <w:rsid w:val="002277C6"/>
    <w:rsid w:val="00227C2F"/>
    <w:rsid w:val="00227C65"/>
    <w:rsid w:val="00227FEC"/>
    <w:rsid w:val="00230186"/>
    <w:rsid w:val="0023026E"/>
    <w:rsid w:val="00230645"/>
    <w:rsid w:val="002306CD"/>
    <w:rsid w:val="002308E7"/>
    <w:rsid w:val="00230CAF"/>
    <w:rsid w:val="00230E4C"/>
    <w:rsid w:val="00230EC6"/>
    <w:rsid w:val="00231070"/>
    <w:rsid w:val="00231088"/>
    <w:rsid w:val="002310D8"/>
    <w:rsid w:val="00231179"/>
    <w:rsid w:val="00231324"/>
    <w:rsid w:val="00231550"/>
    <w:rsid w:val="002315D0"/>
    <w:rsid w:val="0023160E"/>
    <w:rsid w:val="002316D7"/>
    <w:rsid w:val="00231A4A"/>
    <w:rsid w:val="00231CCA"/>
    <w:rsid w:val="002320AA"/>
    <w:rsid w:val="002321CC"/>
    <w:rsid w:val="00232237"/>
    <w:rsid w:val="00232548"/>
    <w:rsid w:val="0023274D"/>
    <w:rsid w:val="00232905"/>
    <w:rsid w:val="002329AA"/>
    <w:rsid w:val="00232A63"/>
    <w:rsid w:val="00232D10"/>
    <w:rsid w:val="00232D7C"/>
    <w:rsid w:val="00232E36"/>
    <w:rsid w:val="00232FA7"/>
    <w:rsid w:val="00232FDF"/>
    <w:rsid w:val="00232FFB"/>
    <w:rsid w:val="002331F9"/>
    <w:rsid w:val="00233269"/>
    <w:rsid w:val="00233403"/>
    <w:rsid w:val="00233481"/>
    <w:rsid w:val="00233588"/>
    <w:rsid w:val="002336BF"/>
    <w:rsid w:val="00233824"/>
    <w:rsid w:val="00233859"/>
    <w:rsid w:val="00233B1C"/>
    <w:rsid w:val="00233E6C"/>
    <w:rsid w:val="0023408A"/>
    <w:rsid w:val="00234204"/>
    <w:rsid w:val="00234337"/>
    <w:rsid w:val="0023439F"/>
    <w:rsid w:val="00234418"/>
    <w:rsid w:val="00234526"/>
    <w:rsid w:val="002345BF"/>
    <w:rsid w:val="0023470E"/>
    <w:rsid w:val="002348B1"/>
    <w:rsid w:val="0023496B"/>
    <w:rsid w:val="002349B9"/>
    <w:rsid w:val="00234A20"/>
    <w:rsid w:val="00234B76"/>
    <w:rsid w:val="00234C52"/>
    <w:rsid w:val="00234D15"/>
    <w:rsid w:val="00234D34"/>
    <w:rsid w:val="00234D45"/>
    <w:rsid w:val="00234E53"/>
    <w:rsid w:val="00234FA3"/>
    <w:rsid w:val="0023527C"/>
    <w:rsid w:val="0023569A"/>
    <w:rsid w:val="002357B0"/>
    <w:rsid w:val="00235989"/>
    <w:rsid w:val="00235CA1"/>
    <w:rsid w:val="00235E53"/>
    <w:rsid w:val="0023601D"/>
    <w:rsid w:val="002360FF"/>
    <w:rsid w:val="00236130"/>
    <w:rsid w:val="0023623B"/>
    <w:rsid w:val="0023686F"/>
    <w:rsid w:val="0023688B"/>
    <w:rsid w:val="00236A2D"/>
    <w:rsid w:val="00236AA8"/>
    <w:rsid w:val="00236D6E"/>
    <w:rsid w:val="00236F95"/>
    <w:rsid w:val="002370B3"/>
    <w:rsid w:val="00237150"/>
    <w:rsid w:val="00237174"/>
    <w:rsid w:val="00237200"/>
    <w:rsid w:val="00237626"/>
    <w:rsid w:val="00237873"/>
    <w:rsid w:val="00237AE9"/>
    <w:rsid w:val="00237B52"/>
    <w:rsid w:val="00237D87"/>
    <w:rsid w:val="00237F31"/>
    <w:rsid w:val="0023B765"/>
    <w:rsid w:val="0024018F"/>
    <w:rsid w:val="002401DE"/>
    <w:rsid w:val="002401F4"/>
    <w:rsid w:val="00240241"/>
    <w:rsid w:val="002403B4"/>
    <w:rsid w:val="00240416"/>
    <w:rsid w:val="002404BE"/>
    <w:rsid w:val="002404E5"/>
    <w:rsid w:val="002405DE"/>
    <w:rsid w:val="00240654"/>
    <w:rsid w:val="002406EF"/>
    <w:rsid w:val="002408A6"/>
    <w:rsid w:val="002408D6"/>
    <w:rsid w:val="00240C63"/>
    <w:rsid w:val="00240D8F"/>
    <w:rsid w:val="00240EC8"/>
    <w:rsid w:val="00240EE7"/>
    <w:rsid w:val="00240F74"/>
    <w:rsid w:val="00240F7F"/>
    <w:rsid w:val="0024120A"/>
    <w:rsid w:val="002412A6"/>
    <w:rsid w:val="002412A7"/>
    <w:rsid w:val="0024132B"/>
    <w:rsid w:val="00241517"/>
    <w:rsid w:val="002415A5"/>
    <w:rsid w:val="00241722"/>
    <w:rsid w:val="002417ED"/>
    <w:rsid w:val="00241854"/>
    <w:rsid w:val="0024199E"/>
    <w:rsid w:val="002419D6"/>
    <w:rsid w:val="00241B2E"/>
    <w:rsid w:val="00241B61"/>
    <w:rsid w:val="00241B97"/>
    <w:rsid w:val="00241BB0"/>
    <w:rsid w:val="00241C28"/>
    <w:rsid w:val="00241CD8"/>
    <w:rsid w:val="00241D83"/>
    <w:rsid w:val="00241E1C"/>
    <w:rsid w:val="0024267C"/>
    <w:rsid w:val="00242BA2"/>
    <w:rsid w:val="00242C1A"/>
    <w:rsid w:val="00242C47"/>
    <w:rsid w:val="00242F8B"/>
    <w:rsid w:val="00243011"/>
    <w:rsid w:val="00243021"/>
    <w:rsid w:val="002431F2"/>
    <w:rsid w:val="00243378"/>
    <w:rsid w:val="002433F5"/>
    <w:rsid w:val="00243529"/>
    <w:rsid w:val="002437F4"/>
    <w:rsid w:val="00243819"/>
    <w:rsid w:val="002438BC"/>
    <w:rsid w:val="00243A84"/>
    <w:rsid w:val="00243C87"/>
    <w:rsid w:val="00243CDC"/>
    <w:rsid w:val="00243E20"/>
    <w:rsid w:val="00243EC4"/>
    <w:rsid w:val="00243F38"/>
    <w:rsid w:val="00244244"/>
    <w:rsid w:val="002442FE"/>
    <w:rsid w:val="00244314"/>
    <w:rsid w:val="0024436B"/>
    <w:rsid w:val="002443B4"/>
    <w:rsid w:val="002443E4"/>
    <w:rsid w:val="00244445"/>
    <w:rsid w:val="00244512"/>
    <w:rsid w:val="002448E1"/>
    <w:rsid w:val="0024495A"/>
    <w:rsid w:val="0024498A"/>
    <w:rsid w:val="00244C26"/>
    <w:rsid w:val="00244E23"/>
    <w:rsid w:val="00244E45"/>
    <w:rsid w:val="00245096"/>
    <w:rsid w:val="00245296"/>
    <w:rsid w:val="002454F4"/>
    <w:rsid w:val="002456D7"/>
    <w:rsid w:val="002456DB"/>
    <w:rsid w:val="0024584E"/>
    <w:rsid w:val="0024598C"/>
    <w:rsid w:val="00245BC1"/>
    <w:rsid w:val="00245DB0"/>
    <w:rsid w:val="00245E19"/>
    <w:rsid w:val="0024614F"/>
    <w:rsid w:val="0024648D"/>
    <w:rsid w:val="002464D4"/>
    <w:rsid w:val="00246522"/>
    <w:rsid w:val="00246612"/>
    <w:rsid w:val="0024672A"/>
    <w:rsid w:val="0024694D"/>
    <w:rsid w:val="00246C3D"/>
    <w:rsid w:val="00246D92"/>
    <w:rsid w:val="00246EAC"/>
    <w:rsid w:val="00246EE7"/>
    <w:rsid w:val="00246F6B"/>
    <w:rsid w:val="002471F5"/>
    <w:rsid w:val="0024721A"/>
    <w:rsid w:val="002472C1"/>
    <w:rsid w:val="0024737B"/>
    <w:rsid w:val="002474B0"/>
    <w:rsid w:val="00247562"/>
    <w:rsid w:val="00247684"/>
    <w:rsid w:val="002476B7"/>
    <w:rsid w:val="0024782D"/>
    <w:rsid w:val="002479CC"/>
    <w:rsid w:val="00247ACA"/>
    <w:rsid w:val="00247AEF"/>
    <w:rsid w:val="00247B51"/>
    <w:rsid w:val="00247BC4"/>
    <w:rsid w:val="00247BF3"/>
    <w:rsid w:val="00247D4F"/>
    <w:rsid w:val="00247DA9"/>
    <w:rsid w:val="00247E4F"/>
    <w:rsid w:val="00247F54"/>
    <w:rsid w:val="00247FDF"/>
    <w:rsid w:val="0025014B"/>
    <w:rsid w:val="002502A1"/>
    <w:rsid w:val="002503F9"/>
    <w:rsid w:val="002507D0"/>
    <w:rsid w:val="0025085B"/>
    <w:rsid w:val="002508CE"/>
    <w:rsid w:val="002508DD"/>
    <w:rsid w:val="00250941"/>
    <w:rsid w:val="00250950"/>
    <w:rsid w:val="00250F36"/>
    <w:rsid w:val="0025114D"/>
    <w:rsid w:val="002511A2"/>
    <w:rsid w:val="0025134E"/>
    <w:rsid w:val="00251354"/>
    <w:rsid w:val="002513F4"/>
    <w:rsid w:val="00251642"/>
    <w:rsid w:val="002517B3"/>
    <w:rsid w:val="00251984"/>
    <w:rsid w:val="00251A3A"/>
    <w:rsid w:val="00251BB3"/>
    <w:rsid w:val="00251CD4"/>
    <w:rsid w:val="002520B3"/>
    <w:rsid w:val="002521F0"/>
    <w:rsid w:val="0025220A"/>
    <w:rsid w:val="002522A4"/>
    <w:rsid w:val="00252388"/>
    <w:rsid w:val="0025251D"/>
    <w:rsid w:val="002525FB"/>
    <w:rsid w:val="002526D4"/>
    <w:rsid w:val="002527B8"/>
    <w:rsid w:val="00252AA1"/>
    <w:rsid w:val="00252ADF"/>
    <w:rsid w:val="00252B59"/>
    <w:rsid w:val="00252B82"/>
    <w:rsid w:val="00252B99"/>
    <w:rsid w:val="00252E8E"/>
    <w:rsid w:val="00252F87"/>
    <w:rsid w:val="00252FFD"/>
    <w:rsid w:val="00253262"/>
    <w:rsid w:val="002532A0"/>
    <w:rsid w:val="002533B7"/>
    <w:rsid w:val="002533BE"/>
    <w:rsid w:val="0025345D"/>
    <w:rsid w:val="00253A12"/>
    <w:rsid w:val="00253D21"/>
    <w:rsid w:val="00253DF6"/>
    <w:rsid w:val="00253E42"/>
    <w:rsid w:val="0025411E"/>
    <w:rsid w:val="00254143"/>
    <w:rsid w:val="00254456"/>
    <w:rsid w:val="00254587"/>
    <w:rsid w:val="00254785"/>
    <w:rsid w:val="00254822"/>
    <w:rsid w:val="00254AAF"/>
    <w:rsid w:val="00254AF7"/>
    <w:rsid w:val="00254B9F"/>
    <w:rsid w:val="00254D70"/>
    <w:rsid w:val="00254DCA"/>
    <w:rsid w:val="00255107"/>
    <w:rsid w:val="00255201"/>
    <w:rsid w:val="00255205"/>
    <w:rsid w:val="00255211"/>
    <w:rsid w:val="002552F4"/>
    <w:rsid w:val="00255503"/>
    <w:rsid w:val="002555F6"/>
    <w:rsid w:val="002556B2"/>
    <w:rsid w:val="0025576E"/>
    <w:rsid w:val="00255777"/>
    <w:rsid w:val="002559CB"/>
    <w:rsid w:val="00255B6D"/>
    <w:rsid w:val="00255C62"/>
    <w:rsid w:val="00255D89"/>
    <w:rsid w:val="00255DDA"/>
    <w:rsid w:val="002560E2"/>
    <w:rsid w:val="0025615C"/>
    <w:rsid w:val="00256212"/>
    <w:rsid w:val="00256366"/>
    <w:rsid w:val="0025668C"/>
    <w:rsid w:val="002567D2"/>
    <w:rsid w:val="002567EE"/>
    <w:rsid w:val="00256DEF"/>
    <w:rsid w:val="00256E42"/>
    <w:rsid w:val="00257062"/>
    <w:rsid w:val="00257127"/>
    <w:rsid w:val="00257130"/>
    <w:rsid w:val="002571C0"/>
    <w:rsid w:val="00257435"/>
    <w:rsid w:val="00257586"/>
    <w:rsid w:val="002577E3"/>
    <w:rsid w:val="00257851"/>
    <w:rsid w:val="00257A2E"/>
    <w:rsid w:val="00257B4E"/>
    <w:rsid w:val="00257D6E"/>
    <w:rsid w:val="00257D8D"/>
    <w:rsid w:val="00257F59"/>
    <w:rsid w:val="00260131"/>
    <w:rsid w:val="00260340"/>
    <w:rsid w:val="002605A3"/>
    <w:rsid w:val="0026092B"/>
    <w:rsid w:val="00260944"/>
    <w:rsid w:val="002609F1"/>
    <w:rsid w:val="00260C82"/>
    <w:rsid w:val="00260CBE"/>
    <w:rsid w:val="00260D5C"/>
    <w:rsid w:val="00260DFC"/>
    <w:rsid w:val="00260F07"/>
    <w:rsid w:val="00260F9D"/>
    <w:rsid w:val="002611BC"/>
    <w:rsid w:val="002615DB"/>
    <w:rsid w:val="00261666"/>
    <w:rsid w:val="00261F6C"/>
    <w:rsid w:val="00261FD8"/>
    <w:rsid w:val="00262000"/>
    <w:rsid w:val="0026208A"/>
    <w:rsid w:val="00262178"/>
    <w:rsid w:val="002622EE"/>
    <w:rsid w:val="002623A1"/>
    <w:rsid w:val="002624C3"/>
    <w:rsid w:val="0026258D"/>
    <w:rsid w:val="0026271E"/>
    <w:rsid w:val="00262746"/>
    <w:rsid w:val="0026280A"/>
    <w:rsid w:val="002628E1"/>
    <w:rsid w:val="00262A90"/>
    <w:rsid w:val="00262CBA"/>
    <w:rsid w:val="00262DD3"/>
    <w:rsid w:val="00262ED6"/>
    <w:rsid w:val="00262EFC"/>
    <w:rsid w:val="00262FD0"/>
    <w:rsid w:val="00263033"/>
    <w:rsid w:val="00263059"/>
    <w:rsid w:val="00263066"/>
    <w:rsid w:val="00263102"/>
    <w:rsid w:val="0026310C"/>
    <w:rsid w:val="002631BD"/>
    <w:rsid w:val="002632D8"/>
    <w:rsid w:val="0026333C"/>
    <w:rsid w:val="002634BB"/>
    <w:rsid w:val="002638B2"/>
    <w:rsid w:val="002639C0"/>
    <w:rsid w:val="00263C21"/>
    <w:rsid w:val="00263CC6"/>
    <w:rsid w:val="002641B5"/>
    <w:rsid w:val="00264238"/>
    <w:rsid w:val="0026453B"/>
    <w:rsid w:val="00264546"/>
    <w:rsid w:val="00264560"/>
    <w:rsid w:val="00264863"/>
    <w:rsid w:val="00264885"/>
    <w:rsid w:val="002649FB"/>
    <w:rsid w:val="00264A54"/>
    <w:rsid w:val="00264CCD"/>
    <w:rsid w:val="00264D4D"/>
    <w:rsid w:val="00264DE8"/>
    <w:rsid w:val="00264F83"/>
    <w:rsid w:val="002650C7"/>
    <w:rsid w:val="00265193"/>
    <w:rsid w:val="00265353"/>
    <w:rsid w:val="002653D8"/>
    <w:rsid w:val="00265406"/>
    <w:rsid w:val="00265735"/>
    <w:rsid w:val="00265802"/>
    <w:rsid w:val="0026592C"/>
    <w:rsid w:val="00265A88"/>
    <w:rsid w:val="00265C8B"/>
    <w:rsid w:val="00265D68"/>
    <w:rsid w:val="00265E13"/>
    <w:rsid w:val="00265EAC"/>
    <w:rsid w:val="0026601B"/>
    <w:rsid w:val="00266024"/>
    <w:rsid w:val="00266105"/>
    <w:rsid w:val="00266202"/>
    <w:rsid w:val="00266272"/>
    <w:rsid w:val="0026639E"/>
    <w:rsid w:val="002663FC"/>
    <w:rsid w:val="00266415"/>
    <w:rsid w:val="00266422"/>
    <w:rsid w:val="00266728"/>
    <w:rsid w:val="0026674F"/>
    <w:rsid w:val="00266879"/>
    <w:rsid w:val="00266936"/>
    <w:rsid w:val="00266956"/>
    <w:rsid w:val="00266A99"/>
    <w:rsid w:val="00266B0D"/>
    <w:rsid w:val="00266C49"/>
    <w:rsid w:val="00266E6F"/>
    <w:rsid w:val="00266EA4"/>
    <w:rsid w:val="00266F13"/>
    <w:rsid w:val="00266F26"/>
    <w:rsid w:val="0026768D"/>
    <w:rsid w:val="00267752"/>
    <w:rsid w:val="00267833"/>
    <w:rsid w:val="0026793F"/>
    <w:rsid w:val="00267A38"/>
    <w:rsid w:val="00267B3D"/>
    <w:rsid w:val="00267C48"/>
    <w:rsid w:val="00267D28"/>
    <w:rsid w:val="00267E80"/>
    <w:rsid w:val="00267F8F"/>
    <w:rsid w:val="00267FC2"/>
    <w:rsid w:val="00269520"/>
    <w:rsid w:val="0027014D"/>
    <w:rsid w:val="002704F7"/>
    <w:rsid w:val="002706DC"/>
    <w:rsid w:val="0027087A"/>
    <w:rsid w:val="002709B7"/>
    <w:rsid w:val="00270A1D"/>
    <w:rsid w:val="00270A50"/>
    <w:rsid w:val="00270B80"/>
    <w:rsid w:val="00270BF2"/>
    <w:rsid w:val="00270D0D"/>
    <w:rsid w:val="00270E9B"/>
    <w:rsid w:val="00270EC3"/>
    <w:rsid w:val="00270FA4"/>
    <w:rsid w:val="00270FC8"/>
    <w:rsid w:val="00270FFE"/>
    <w:rsid w:val="00271008"/>
    <w:rsid w:val="002711A2"/>
    <w:rsid w:val="0027121F"/>
    <w:rsid w:val="00271264"/>
    <w:rsid w:val="002712E2"/>
    <w:rsid w:val="002714F9"/>
    <w:rsid w:val="00271514"/>
    <w:rsid w:val="0027153B"/>
    <w:rsid w:val="00271640"/>
    <w:rsid w:val="00271A85"/>
    <w:rsid w:val="00271BF5"/>
    <w:rsid w:val="00271BFB"/>
    <w:rsid w:val="00271C52"/>
    <w:rsid w:val="00271CEC"/>
    <w:rsid w:val="00271CF2"/>
    <w:rsid w:val="00271D1C"/>
    <w:rsid w:val="00271D60"/>
    <w:rsid w:val="00271DA5"/>
    <w:rsid w:val="00271F87"/>
    <w:rsid w:val="00272010"/>
    <w:rsid w:val="002720CF"/>
    <w:rsid w:val="00272139"/>
    <w:rsid w:val="00272154"/>
    <w:rsid w:val="0027219F"/>
    <w:rsid w:val="00272305"/>
    <w:rsid w:val="00272325"/>
    <w:rsid w:val="00272347"/>
    <w:rsid w:val="002723B1"/>
    <w:rsid w:val="002723FB"/>
    <w:rsid w:val="002724BA"/>
    <w:rsid w:val="00272531"/>
    <w:rsid w:val="0027268D"/>
    <w:rsid w:val="00272852"/>
    <w:rsid w:val="00272A6E"/>
    <w:rsid w:val="00272D5A"/>
    <w:rsid w:val="00272E1D"/>
    <w:rsid w:val="00273311"/>
    <w:rsid w:val="002733B8"/>
    <w:rsid w:val="00273452"/>
    <w:rsid w:val="00273732"/>
    <w:rsid w:val="0027388F"/>
    <w:rsid w:val="00273890"/>
    <w:rsid w:val="00273AC9"/>
    <w:rsid w:val="00273BA0"/>
    <w:rsid w:val="00273C74"/>
    <w:rsid w:val="00273CBB"/>
    <w:rsid w:val="00273D94"/>
    <w:rsid w:val="00273E0E"/>
    <w:rsid w:val="00273E3B"/>
    <w:rsid w:val="00273E9C"/>
    <w:rsid w:val="00273EBB"/>
    <w:rsid w:val="0027418F"/>
    <w:rsid w:val="002742FF"/>
    <w:rsid w:val="00274479"/>
    <w:rsid w:val="0027447F"/>
    <w:rsid w:val="002746EE"/>
    <w:rsid w:val="002747FF"/>
    <w:rsid w:val="002748DB"/>
    <w:rsid w:val="002749E2"/>
    <w:rsid w:val="00274A51"/>
    <w:rsid w:val="00274AD1"/>
    <w:rsid w:val="00274B28"/>
    <w:rsid w:val="00274B92"/>
    <w:rsid w:val="00274BCE"/>
    <w:rsid w:val="00274E61"/>
    <w:rsid w:val="00274E82"/>
    <w:rsid w:val="00274F0C"/>
    <w:rsid w:val="00274F80"/>
    <w:rsid w:val="00274FBC"/>
    <w:rsid w:val="002750E4"/>
    <w:rsid w:val="00275229"/>
    <w:rsid w:val="00275234"/>
    <w:rsid w:val="00275390"/>
    <w:rsid w:val="00275541"/>
    <w:rsid w:val="0027557D"/>
    <w:rsid w:val="002755F9"/>
    <w:rsid w:val="002756D9"/>
    <w:rsid w:val="002756DF"/>
    <w:rsid w:val="00275964"/>
    <w:rsid w:val="00275D3D"/>
    <w:rsid w:val="00275DCC"/>
    <w:rsid w:val="002762AD"/>
    <w:rsid w:val="002764F5"/>
    <w:rsid w:val="00276510"/>
    <w:rsid w:val="002765B2"/>
    <w:rsid w:val="002766C7"/>
    <w:rsid w:val="00276792"/>
    <w:rsid w:val="0027684B"/>
    <w:rsid w:val="0027692A"/>
    <w:rsid w:val="00276B3F"/>
    <w:rsid w:val="00276BCB"/>
    <w:rsid w:val="00276BE1"/>
    <w:rsid w:val="00276DC7"/>
    <w:rsid w:val="00276E08"/>
    <w:rsid w:val="00276F99"/>
    <w:rsid w:val="0027702C"/>
    <w:rsid w:val="00277088"/>
    <w:rsid w:val="0027715E"/>
    <w:rsid w:val="0027738B"/>
    <w:rsid w:val="0027743C"/>
    <w:rsid w:val="002774B3"/>
    <w:rsid w:val="00277591"/>
    <w:rsid w:val="002775B7"/>
    <w:rsid w:val="0027768E"/>
    <w:rsid w:val="002778E7"/>
    <w:rsid w:val="0027792D"/>
    <w:rsid w:val="00277CEA"/>
    <w:rsid w:val="00277DD2"/>
    <w:rsid w:val="00277E47"/>
    <w:rsid w:val="002800E4"/>
    <w:rsid w:val="00280218"/>
    <w:rsid w:val="002802F2"/>
    <w:rsid w:val="002802FD"/>
    <w:rsid w:val="0028035B"/>
    <w:rsid w:val="00280495"/>
    <w:rsid w:val="002805DE"/>
    <w:rsid w:val="00280680"/>
    <w:rsid w:val="002806C9"/>
    <w:rsid w:val="00280842"/>
    <w:rsid w:val="00280992"/>
    <w:rsid w:val="002809F2"/>
    <w:rsid w:val="00280C11"/>
    <w:rsid w:val="00280D7D"/>
    <w:rsid w:val="00280DF9"/>
    <w:rsid w:val="00280E7A"/>
    <w:rsid w:val="00280F5B"/>
    <w:rsid w:val="00281014"/>
    <w:rsid w:val="002810C0"/>
    <w:rsid w:val="00281128"/>
    <w:rsid w:val="0028128B"/>
    <w:rsid w:val="002812F3"/>
    <w:rsid w:val="002814F7"/>
    <w:rsid w:val="0028168C"/>
    <w:rsid w:val="00281718"/>
    <w:rsid w:val="00281740"/>
    <w:rsid w:val="00281815"/>
    <w:rsid w:val="0028188E"/>
    <w:rsid w:val="0028194F"/>
    <w:rsid w:val="00281A0D"/>
    <w:rsid w:val="00281CC2"/>
    <w:rsid w:val="00281D18"/>
    <w:rsid w:val="00281DB2"/>
    <w:rsid w:val="00281ECA"/>
    <w:rsid w:val="00281F04"/>
    <w:rsid w:val="00281F2F"/>
    <w:rsid w:val="00281FB1"/>
    <w:rsid w:val="00281FE4"/>
    <w:rsid w:val="002820D3"/>
    <w:rsid w:val="00282297"/>
    <w:rsid w:val="00282334"/>
    <w:rsid w:val="00282355"/>
    <w:rsid w:val="00282376"/>
    <w:rsid w:val="002823EF"/>
    <w:rsid w:val="0028241B"/>
    <w:rsid w:val="002825A9"/>
    <w:rsid w:val="0028261B"/>
    <w:rsid w:val="00282638"/>
    <w:rsid w:val="00282652"/>
    <w:rsid w:val="0028272F"/>
    <w:rsid w:val="002828E9"/>
    <w:rsid w:val="00282B1E"/>
    <w:rsid w:val="00282B52"/>
    <w:rsid w:val="00282C5D"/>
    <w:rsid w:val="00282C9D"/>
    <w:rsid w:val="00282EAB"/>
    <w:rsid w:val="00282EBB"/>
    <w:rsid w:val="00282EE9"/>
    <w:rsid w:val="00282FE0"/>
    <w:rsid w:val="002832B4"/>
    <w:rsid w:val="00283368"/>
    <w:rsid w:val="00283522"/>
    <w:rsid w:val="00283564"/>
    <w:rsid w:val="0028380D"/>
    <w:rsid w:val="00283869"/>
    <w:rsid w:val="00283BCA"/>
    <w:rsid w:val="00283D30"/>
    <w:rsid w:val="00283D61"/>
    <w:rsid w:val="00283DB8"/>
    <w:rsid w:val="00283F43"/>
    <w:rsid w:val="00283F5D"/>
    <w:rsid w:val="002841B4"/>
    <w:rsid w:val="0028422B"/>
    <w:rsid w:val="00284378"/>
    <w:rsid w:val="00284391"/>
    <w:rsid w:val="0028451E"/>
    <w:rsid w:val="00284553"/>
    <w:rsid w:val="00284572"/>
    <w:rsid w:val="0028459F"/>
    <w:rsid w:val="00284712"/>
    <w:rsid w:val="0028489F"/>
    <w:rsid w:val="00284920"/>
    <w:rsid w:val="0028499A"/>
    <w:rsid w:val="00284A39"/>
    <w:rsid w:val="00284B31"/>
    <w:rsid w:val="00284C23"/>
    <w:rsid w:val="00284DD7"/>
    <w:rsid w:val="00285053"/>
    <w:rsid w:val="00285242"/>
    <w:rsid w:val="002852B6"/>
    <w:rsid w:val="0028535D"/>
    <w:rsid w:val="00285415"/>
    <w:rsid w:val="00285434"/>
    <w:rsid w:val="00285587"/>
    <w:rsid w:val="00285885"/>
    <w:rsid w:val="00285901"/>
    <w:rsid w:val="00285B11"/>
    <w:rsid w:val="00285B2B"/>
    <w:rsid w:val="00285BE0"/>
    <w:rsid w:val="00285C12"/>
    <w:rsid w:val="00285EDE"/>
    <w:rsid w:val="0028600F"/>
    <w:rsid w:val="00286019"/>
    <w:rsid w:val="0028606A"/>
    <w:rsid w:val="002861EC"/>
    <w:rsid w:val="002862E4"/>
    <w:rsid w:val="00286377"/>
    <w:rsid w:val="0028654D"/>
    <w:rsid w:val="002865B5"/>
    <w:rsid w:val="00286752"/>
    <w:rsid w:val="002867E4"/>
    <w:rsid w:val="0028681E"/>
    <w:rsid w:val="002869ED"/>
    <w:rsid w:val="00286A04"/>
    <w:rsid w:val="00286AA4"/>
    <w:rsid w:val="00286AB6"/>
    <w:rsid w:val="00286BD6"/>
    <w:rsid w:val="00286CB0"/>
    <w:rsid w:val="00286DFA"/>
    <w:rsid w:val="00286E25"/>
    <w:rsid w:val="00287041"/>
    <w:rsid w:val="00287149"/>
    <w:rsid w:val="0028715E"/>
    <w:rsid w:val="002871F7"/>
    <w:rsid w:val="00287350"/>
    <w:rsid w:val="00287374"/>
    <w:rsid w:val="00287405"/>
    <w:rsid w:val="0028766A"/>
    <w:rsid w:val="0028768F"/>
    <w:rsid w:val="002876F8"/>
    <w:rsid w:val="002878FD"/>
    <w:rsid w:val="00287925"/>
    <w:rsid w:val="00287996"/>
    <w:rsid w:val="00287BFA"/>
    <w:rsid w:val="00287C5F"/>
    <w:rsid w:val="00287D7D"/>
    <w:rsid w:val="00287DF5"/>
    <w:rsid w:val="0029003C"/>
    <w:rsid w:val="00290058"/>
    <w:rsid w:val="002900A2"/>
    <w:rsid w:val="0029017B"/>
    <w:rsid w:val="002901DA"/>
    <w:rsid w:val="0029022B"/>
    <w:rsid w:val="002902E0"/>
    <w:rsid w:val="0029084D"/>
    <w:rsid w:val="00290852"/>
    <w:rsid w:val="0029099D"/>
    <w:rsid w:val="002909B0"/>
    <w:rsid w:val="00290A25"/>
    <w:rsid w:val="00290B83"/>
    <w:rsid w:val="00290F6F"/>
    <w:rsid w:val="002911B4"/>
    <w:rsid w:val="0029136C"/>
    <w:rsid w:val="00291463"/>
    <w:rsid w:val="00291547"/>
    <w:rsid w:val="002916A1"/>
    <w:rsid w:val="00291959"/>
    <w:rsid w:val="002919F9"/>
    <w:rsid w:val="00291BC2"/>
    <w:rsid w:val="00291FF7"/>
    <w:rsid w:val="00292686"/>
    <w:rsid w:val="00292742"/>
    <w:rsid w:val="002928C9"/>
    <w:rsid w:val="00292E6C"/>
    <w:rsid w:val="002930CA"/>
    <w:rsid w:val="002933E9"/>
    <w:rsid w:val="0029358C"/>
    <w:rsid w:val="002935B3"/>
    <w:rsid w:val="00293A21"/>
    <w:rsid w:val="00293B40"/>
    <w:rsid w:val="00293BCC"/>
    <w:rsid w:val="00293CAB"/>
    <w:rsid w:val="00293E11"/>
    <w:rsid w:val="00293E1C"/>
    <w:rsid w:val="00293E38"/>
    <w:rsid w:val="00293E96"/>
    <w:rsid w:val="00293F24"/>
    <w:rsid w:val="00293F96"/>
    <w:rsid w:val="00293FF8"/>
    <w:rsid w:val="00294054"/>
    <w:rsid w:val="0029417F"/>
    <w:rsid w:val="00294180"/>
    <w:rsid w:val="002942C5"/>
    <w:rsid w:val="00294342"/>
    <w:rsid w:val="00294552"/>
    <w:rsid w:val="0029483E"/>
    <w:rsid w:val="00294844"/>
    <w:rsid w:val="002948D7"/>
    <w:rsid w:val="00294A49"/>
    <w:rsid w:val="00294A70"/>
    <w:rsid w:val="00294D8B"/>
    <w:rsid w:val="00294E39"/>
    <w:rsid w:val="00294FE0"/>
    <w:rsid w:val="002950CE"/>
    <w:rsid w:val="00295104"/>
    <w:rsid w:val="00295128"/>
    <w:rsid w:val="00295292"/>
    <w:rsid w:val="0029537B"/>
    <w:rsid w:val="002953B9"/>
    <w:rsid w:val="00295456"/>
    <w:rsid w:val="0029545D"/>
    <w:rsid w:val="0029546E"/>
    <w:rsid w:val="0029549A"/>
    <w:rsid w:val="00295518"/>
    <w:rsid w:val="00295581"/>
    <w:rsid w:val="002955B2"/>
    <w:rsid w:val="00295709"/>
    <w:rsid w:val="00295B87"/>
    <w:rsid w:val="00295B94"/>
    <w:rsid w:val="00295BF0"/>
    <w:rsid w:val="00295E01"/>
    <w:rsid w:val="00295F62"/>
    <w:rsid w:val="00296376"/>
    <w:rsid w:val="002963EC"/>
    <w:rsid w:val="00296426"/>
    <w:rsid w:val="0029655D"/>
    <w:rsid w:val="0029656D"/>
    <w:rsid w:val="0029656E"/>
    <w:rsid w:val="00296AE6"/>
    <w:rsid w:val="00296B14"/>
    <w:rsid w:val="00296DC5"/>
    <w:rsid w:val="00296F73"/>
    <w:rsid w:val="00296F9C"/>
    <w:rsid w:val="00297300"/>
    <w:rsid w:val="0029733E"/>
    <w:rsid w:val="002973F8"/>
    <w:rsid w:val="00297414"/>
    <w:rsid w:val="002974D4"/>
    <w:rsid w:val="00297586"/>
    <w:rsid w:val="002976BB"/>
    <w:rsid w:val="00297970"/>
    <w:rsid w:val="00297BAF"/>
    <w:rsid w:val="00297C8A"/>
    <w:rsid w:val="00297E26"/>
    <w:rsid w:val="00297F47"/>
    <w:rsid w:val="00297F98"/>
    <w:rsid w:val="002A00EE"/>
    <w:rsid w:val="002A015E"/>
    <w:rsid w:val="002A0183"/>
    <w:rsid w:val="002A021A"/>
    <w:rsid w:val="002A03A7"/>
    <w:rsid w:val="002A0536"/>
    <w:rsid w:val="002A0649"/>
    <w:rsid w:val="002A0769"/>
    <w:rsid w:val="002A07AE"/>
    <w:rsid w:val="002A0A51"/>
    <w:rsid w:val="002A0ADD"/>
    <w:rsid w:val="002A0B65"/>
    <w:rsid w:val="002A0D1D"/>
    <w:rsid w:val="002A0D3D"/>
    <w:rsid w:val="002A0DBF"/>
    <w:rsid w:val="002A0FC0"/>
    <w:rsid w:val="002A12DF"/>
    <w:rsid w:val="002A1337"/>
    <w:rsid w:val="002A136C"/>
    <w:rsid w:val="002A1474"/>
    <w:rsid w:val="002A14BE"/>
    <w:rsid w:val="002A1632"/>
    <w:rsid w:val="002A185A"/>
    <w:rsid w:val="002A1869"/>
    <w:rsid w:val="002A19E5"/>
    <w:rsid w:val="002A1A30"/>
    <w:rsid w:val="002A1C28"/>
    <w:rsid w:val="002A1C60"/>
    <w:rsid w:val="002A1E86"/>
    <w:rsid w:val="002A2102"/>
    <w:rsid w:val="002A2106"/>
    <w:rsid w:val="002A21BB"/>
    <w:rsid w:val="002A220B"/>
    <w:rsid w:val="002A25D6"/>
    <w:rsid w:val="002A2734"/>
    <w:rsid w:val="002A2A51"/>
    <w:rsid w:val="002A2C18"/>
    <w:rsid w:val="002A2E39"/>
    <w:rsid w:val="002A2E51"/>
    <w:rsid w:val="002A2E59"/>
    <w:rsid w:val="002A2E6C"/>
    <w:rsid w:val="002A2F0D"/>
    <w:rsid w:val="002A3231"/>
    <w:rsid w:val="002A3274"/>
    <w:rsid w:val="002A33B6"/>
    <w:rsid w:val="002A3414"/>
    <w:rsid w:val="002A3442"/>
    <w:rsid w:val="002A34B0"/>
    <w:rsid w:val="002A34BE"/>
    <w:rsid w:val="002A3509"/>
    <w:rsid w:val="002A39E6"/>
    <w:rsid w:val="002A3B1D"/>
    <w:rsid w:val="002A3B2B"/>
    <w:rsid w:val="002A3BAE"/>
    <w:rsid w:val="002A3CDC"/>
    <w:rsid w:val="002A3DA9"/>
    <w:rsid w:val="002A3E83"/>
    <w:rsid w:val="002A3F5E"/>
    <w:rsid w:val="002A4036"/>
    <w:rsid w:val="002A41E3"/>
    <w:rsid w:val="002A42D8"/>
    <w:rsid w:val="002A441E"/>
    <w:rsid w:val="002A445C"/>
    <w:rsid w:val="002A4729"/>
    <w:rsid w:val="002A4B01"/>
    <w:rsid w:val="002A4B72"/>
    <w:rsid w:val="002A4C17"/>
    <w:rsid w:val="002A4CC7"/>
    <w:rsid w:val="002A4D4A"/>
    <w:rsid w:val="002A4F77"/>
    <w:rsid w:val="002A4F85"/>
    <w:rsid w:val="002A51CC"/>
    <w:rsid w:val="002A5221"/>
    <w:rsid w:val="002A522A"/>
    <w:rsid w:val="002A5516"/>
    <w:rsid w:val="002A5797"/>
    <w:rsid w:val="002A58F2"/>
    <w:rsid w:val="002A5C5C"/>
    <w:rsid w:val="002A5C6B"/>
    <w:rsid w:val="002A5E28"/>
    <w:rsid w:val="002A5EBC"/>
    <w:rsid w:val="002A605E"/>
    <w:rsid w:val="002A60D7"/>
    <w:rsid w:val="002A60DE"/>
    <w:rsid w:val="002A6100"/>
    <w:rsid w:val="002A64C7"/>
    <w:rsid w:val="002A6577"/>
    <w:rsid w:val="002A662B"/>
    <w:rsid w:val="002A6635"/>
    <w:rsid w:val="002A6A4D"/>
    <w:rsid w:val="002A6D0E"/>
    <w:rsid w:val="002A70C8"/>
    <w:rsid w:val="002A7117"/>
    <w:rsid w:val="002A7242"/>
    <w:rsid w:val="002A7271"/>
    <w:rsid w:val="002A7311"/>
    <w:rsid w:val="002A7348"/>
    <w:rsid w:val="002A7356"/>
    <w:rsid w:val="002A7383"/>
    <w:rsid w:val="002A7595"/>
    <w:rsid w:val="002A7684"/>
    <w:rsid w:val="002A786F"/>
    <w:rsid w:val="002A78ED"/>
    <w:rsid w:val="002A792F"/>
    <w:rsid w:val="002A7B26"/>
    <w:rsid w:val="002A7C81"/>
    <w:rsid w:val="002A7D15"/>
    <w:rsid w:val="002B007E"/>
    <w:rsid w:val="002B00E4"/>
    <w:rsid w:val="002B0298"/>
    <w:rsid w:val="002B04AC"/>
    <w:rsid w:val="002B04EB"/>
    <w:rsid w:val="002B05F1"/>
    <w:rsid w:val="002B0A15"/>
    <w:rsid w:val="002B0CD0"/>
    <w:rsid w:val="002B0EEC"/>
    <w:rsid w:val="002B0F94"/>
    <w:rsid w:val="002B0FEB"/>
    <w:rsid w:val="002B13C1"/>
    <w:rsid w:val="002B1675"/>
    <w:rsid w:val="002B174B"/>
    <w:rsid w:val="002B1784"/>
    <w:rsid w:val="002B1B3E"/>
    <w:rsid w:val="002B1CDE"/>
    <w:rsid w:val="002B1D15"/>
    <w:rsid w:val="002B1EDE"/>
    <w:rsid w:val="002B204B"/>
    <w:rsid w:val="002B21F7"/>
    <w:rsid w:val="002B223B"/>
    <w:rsid w:val="002B22A8"/>
    <w:rsid w:val="002B237E"/>
    <w:rsid w:val="002B240B"/>
    <w:rsid w:val="002B2462"/>
    <w:rsid w:val="002B2546"/>
    <w:rsid w:val="002B25C2"/>
    <w:rsid w:val="002B26B5"/>
    <w:rsid w:val="002B26D7"/>
    <w:rsid w:val="002B26DF"/>
    <w:rsid w:val="002B26EB"/>
    <w:rsid w:val="002B27D8"/>
    <w:rsid w:val="002B2A21"/>
    <w:rsid w:val="002B2C8C"/>
    <w:rsid w:val="002B2D10"/>
    <w:rsid w:val="002B2E01"/>
    <w:rsid w:val="002B2EC3"/>
    <w:rsid w:val="002B3641"/>
    <w:rsid w:val="002B36B7"/>
    <w:rsid w:val="002B3725"/>
    <w:rsid w:val="002B37A0"/>
    <w:rsid w:val="002B37B2"/>
    <w:rsid w:val="002B3BCC"/>
    <w:rsid w:val="002B3CED"/>
    <w:rsid w:val="002B3DC5"/>
    <w:rsid w:val="002B3F22"/>
    <w:rsid w:val="002B3F71"/>
    <w:rsid w:val="002B411C"/>
    <w:rsid w:val="002B414C"/>
    <w:rsid w:val="002B4165"/>
    <w:rsid w:val="002B425F"/>
    <w:rsid w:val="002B42F9"/>
    <w:rsid w:val="002B44AD"/>
    <w:rsid w:val="002B4572"/>
    <w:rsid w:val="002B4573"/>
    <w:rsid w:val="002B4936"/>
    <w:rsid w:val="002B49E4"/>
    <w:rsid w:val="002B4BB6"/>
    <w:rsid w:val="002B4BDE"/>
    <w:rsid w:val="002B4C6C"/>
    <w:rsid w:val="002B4D69"/>
    <w:rsid w:val="002B51A9"/>
    <w:rsid w:val="002B559D"/>
    <w:rsid w:val="002B563E"/>
    <w:rsid w:val="002B572E"/>
    <w:rsid w:val="002B5731"/>
    <w:rsid w:val="002B5783"/>
    <w:rsid w:val="002B57A1"/>
    <w:rsid w:val="002B5936"/>
    <w:rsid w:val="002B5A5B"/>
    <w:rsid w:val="002B5C14"/>
    <w:rsid w:val="002B5D82"/>
    <w:rsid w:val="002B5EC9"/>
    <w:rsid w:val="002B5ECC"/>
    <w:rsid w:val="002B6074"/>
    <w:rsid w:val="002B6468"/>
    <w:rsid w:val="002B64C0"/>
    <w:rsid w:val="002B663C"/>
    <w:rsid w:val="002B66F4"/>
    <w:rsid w:val="002B6854"/>
    <w:rsid w:val="002B68CC"/>
    <w:rsid w:val="002B6B80"/>
    <w:rsid w:val="002B6C7A"/>
    <w:rsid w:val="002B6D0A"/>
    <w:rsid w:val="002B6DBC"/>
    <w:rsid w:val="002B6DEC"/>
    <w:rsid w:val="002B73C6"/>
    <w:rsid w:val="002B744D"/>
    <w:rsid w:val="002B7466"/>
    <w:rsid w:val="002B74D3"/>
    <w:rsid w:val="002B7689"/>
    <w:rsid w:val="002B7697"/>
    <w:rsid w:val="002B77A9"/>
    <w:rsid w:val="002B7ABC"/>
    <w:rsid w:val="002B7C60"/>
    <w:rsid w:val="002B7DC7"/>
    <w:rsid w:val="002B7E43"/>
    <w:rsid w:val="002C0235"/>
    <w:rsid w:val="002C024C"/>
    <w:rsid w:val="002C0370"/>
    <w:rsid w:val="002C05F5"/>
    <w:rsid w:val="002C0917"/>
    <w:rsid w:val="002C0B9B"/>
    <w:rsid w:val="002C1852"/>
    <w:rsid w:val="002C18D4"/>
    <w:rsid w:val="002C1983"/>
    <w:rsid w:val="002C19F3"/>
    <w:rsid w:val="002C1AAC"/>
    <w:rsid w:val="002C1D53"/>
    <w:rsid w:val="002C1D64"/>
    <w:rsid w:val="002C1D7E"/>
    <w:rsid w:val="002C1DC8"/>
    <w:rsid w:val="002C201B"/>
    <w:rsid w:val="002C203B"/>
    <w:rsid w:val="002C2278"/>
    <w:rsid w:val="002C2448"/>
    <w:rsid w:val="002C2A8C"/>
    <w:rsid w:val="002C2F20"/>
    <w:rsid w:val="002C2FC5"/>
    <w:rsid w:val="002C2FF3"/>
    <w:rsid w:val="002C3086"/>
    <w:rsid w:val="002C30D0"/>
    <w:rsid w:val="002C3244"/>
    <w:rsid w:val="002C32C3"/>
    <w:rsid w:val="002C3479"/>
    <w:rsid w:val="002C34BC"/>
    <w:rsid w:val="002C36FE"/>
    <w:rsid w:val="002C39D5"/>
    <w:rsid w:val="002C3A44"/>
    <w:rsid w:val="002C3AC8"/>
    <w:rsid w:val="002C3D5F"/>
    <w:rsid w:val="002C3E9C"/>
    <w:rsid w:val="002C4223"/>
    <w:rsid w:val="002C4257"/>
    <w:rsid w:val="002C43D5"/>
    <w:rsid w:val="002C4526"/>
    <w:rsid w:val="002C48AC"/>
    <w:rsid w:val="002C48D0"/>
    <w:rsid w:val="002C4C7C"/>
    <w:rsid w:val="002C4ECD"/>
    <w:rsid w:val="002C4EF7"/>
    <w:rsid w:val="002C502C"/>
    <w:rsid w:val="002C5094"/>
    <w:rsid w:val="002C50EE"/>
    <w:rsid w:val="002C5132"/>
    <w:rsid w:val="002C51BA"/>
    <w:rsid w:val="002C51CE"/>
    <w:rsid w:val="002C529D"/>
    <w:rsid w:val="002C5485"/>
    <w:rsid w:val="002C561A"/>
    <w:rsid w:val="002C57C0"/>
    <w:rsid w:val="002C5CE2"/>
    <w:rsid w:val="002C5E22"/>
    <w:rsid w:val="002C6109"/>
    <w:rsid w:val="002C6145"/>
    <w:rsid w:val="002C6270"/>
    <w:rsid w:val="002C6286"/>
    <w:rsid w:val="002C62A8"/>
    <w:rsid w:val="002C64B3"/>
    <w:rsid w:val="002C64EA"/>
    <w:rsid w:val="002C6684"/>
    <w:rsid w:val="002C6702"/>
    <w:rsid w:val="002C6772"/>
    <w:rsid w:val="002C6888"/>
    <w:rsid w:val="002C6A3E"/>
    <w:rsid w:val="002C6B06"/>
    <w:rsid w:val="002C6BEA"/>
    <w:rsid w:val="002C6EF4"/>
    <w:rsid w:val="002C6F65"/>
    <w:rsid w:val="002C6FDB"/>
    <w:rsid w:val="002C719A"/>
    <w:rsid w:val="002C71BE"/>
    <w:rsid w:val="002C7460"/>
    <w:rsid w:val="002C74D2"/>
    <w:rsid w:val="002C753D"/>
    <w:rsid w:val="002C7569"/>
    <w:rsid w:val="002C7628"/>
    <w:rsid w:val="002C7718"/>
    <w:rsid w:val="002C7727"/>
    <w:rsid w:val="002C773F"/>
    <w:rsid w:val="002C77F9"/>
    <w:rsid w:val="002C7C42"/>
    <w:rsid w:val="002C7DD1"/>
    <w:rsid w:val="002C7EA5"/>
    <w:rsid w:val="002C7F71"/>
    <w:rsid w:val="002D0003"/>
    <w:rsid w:val="002D0192"/>
    <w:rsid w:val="002D01D6"/>
    <w:rsid w:val="002D033B"/>
    <w:rsid w:val="002D05CB"/>
    <w:rsid w:val="002D07C7"/>
    <w:rsid w:val="002D08F3"/>
    <w:rsid w:val="002D0B1F"/>
    <w:rsid w:val="002D0C05"/>
    <w:rsid w:val="002D0C55"/>
    <w:rsid w:val="002D0D82"/>
    <w:rsid w:val="002D0EFE"/>
    <w:rsid w:val="002D0F05"/>
    <w:rsid w:val="002D0FBB"/>
    <w:rsid w:val="002D10F4"/>
    <w:rsid w:val="002D11CC"/>
    <w:rsid w:val="002D1292"/>
    <w:rsid w:val="002D130B"/>
    <w:rsid w:val="002D13C6"/>
    <w:rsid w:val="002D14D9"/>
    <w:rsid w:val="002D172E"/>
    <w:rsid w:val="002D191A"/>
    <w:rsid w:val="002D1BC6"/>
    <w:rsid w:val="002D1C00"/>
    <w:rsid w:val="002D1CBD"/>
    <w:rsid w:val="002D1E7D"/>
    <w:rsid w:val="002D1F3F"/>
    <w:rsid w:val="002D1F4E"/>
    <w:rsid w:val="002D25A2"/>
    <w:rsid w:val="002D25AD"/>
    <w:rsid w:val="002D26B8"/>
    <w:rsid w:val="002D272A"/>
    <w:rsid w:val="002D29A8"/>
    <w:rsid w:val="002D2A9F"/>
    <w:rsid w:val="002D2AAA"/>
    <w:rsid w:val="002D2B01"/>
    <w:rsid w:val="002D2BAC"/>
    <w:rsid w:val="002D2BB4"/>
    <w:rsid w:val="002D2CB5"/>
    <w:rsid w:val="002D2D5C"/>
    <w:rsid w:val="002D30A9"/>
    <w:rsid w:val="002D327F"/>
    <w:rsid w:val="002D3621"/>
    <w:rsid w:val="002D3663"/>
    <w:rsid w:val="002D3704"/>
    <w:rsid w:val="002D3A3F"/>
    <w:rsid w:val="002D3BCA"/>
    <w:rsid w:val="002D3E0C"/>
    <w:rsid w:val="002D40D7"/>
    <w:rsid w:val="002D4169"/>
    <w:rsid w:val="002D435A"/>
    <w:rsid w:val="002D467F"/>
    <w:rsid w:val="002D4936"/>
    <w:rsid w:val="002D4AB6"/>
    <w:rsid w:val="002D4B2C"/>
    <w:rsid w:val="002D4B6F"/>
    <w:rsid w:val="002D4E21"/>
    <w:rsid w:val="002D4E8D"/>
    <w:rsid w:val="002D4F3E"/>
    <w:rsid w:val="002D4FA5"/>
    <w:rsid w:val="002D5097"/>
    <w:rsid w:val="002D516A"/>
    <w:rsid w:val="002D5324"/>
    <w:rsid w:val="002D5403"/>
    <w:rsid w:val="002D54AE"/>
    <w:rsid w:val="002D5948"/>
    <w:rsid w:val="002D59E0"/>
    <w:rsid w:val="002D5AE0"/>
    <w:rsid w:val="002D5BB6"/>
    <w:rsid w:val="002D5D49"/>
    <w:rsid w:val="002D60DB"/>
    <w:rsid w:val="002D610E"/>
    <w:rsid w:val="002D67E8"/>
    <w:rsid w:val="002D699F"/>
    <w:rsid w:val="002D6AA9"/>
    <w:rsid w:val="002D6B4A"/>
    <w:rsid w:val="002D6E79"/>
    <w:rsid w:val="002D6F42"/>
    <w:rsid w:val="002D7057"/>
    <w:rsid w:val="002D707D"/>
    <w:rsid w:val="002D70CE"/>
    <w:rsid w:val="002D70ED"/>
    <w:rsid w:val="002D72D7"/>
    <w:rsid w:val="002D7333"/>
    <w:rsid w:val="002D7434"/>
    <w:rsid w:val="002D754F"/>
    <w:rsid w:val="002D75E1"/>
    <w:rsid w:val="002D7878"/>
    <w:rsid w:val="002D78E5"/>
    <w:rsid w:val="002D7AA9"/>
    <w:rsid w:val="002D7B39"/>
    <w:rsid w:val="002D7BEC"/>
    <w:rsid w:val="002D7BFC"/>
    <w:rsid w:val="002D7C9C"/>
    <w:rsid w:val="002D7CDE"/>
    <w:rsid w:val="002D7D3F"/>
    <w:rsid w:val="002D7DFB"/>
    <w:rsid w:val="002D7F62"/>
    <w:rsid w:val="002E0138"/>
    <w:rsid w:val="002E028E"/>
    <w:rsid w:val="002E0479"/>
    <w:rsid w:val="002E0602"/>
    <w:rsid w:val="002E064E"/>
    <w:rsid w:val="002E0652"/>
    <w:rsid w:val="002E06A7"/>
    <w:rsid w:val="002E079C"/>
    <w:rsid w:val="002E083D"/>
    <w:rsid w:val="002E08BC"/>
    <w:rsid w:val="002E0904"/>
    <w:rsid w:val="002E0A83"/>
    <w:rsid w:val="002E0AE6"/>
    <w:rsid w:val="002E0B37"/>
    <w:rsid w:val="002E0C95"/>
    <w:rsid w:val="002E0D14"/>
    <w:rsid w:val="002E0FE6"/>
    <w:rsid w:val="002E10DB"/>
    <w:rsid w:val="002E11CD"/>
    <w:rsid w:val="002E14B6"/>
    <w:rsid w:val="002E1569"/>
    <w:rsid w:val="002E16D4"/>
    <w:rsid w:val="002E17E0"/>
    <w:rsid w:val="002E1A9F"/>
    <w:rsid w:val="002E1B49"/>
    <w:rsid w:val="002E1B6B"/>
    <w:rsid w:val="002E1FF8"/>
    <w:rsid w:val="002E2075"/>
    <w:rsid w:val="002E2383"/>
    <w:rsid w:val="002E23A8"/>
    <w:rsid w:val="002E2541"/>
    <w:rsid w:val="002E2975"/>
    <w:rsid w:val="002E29D7"/>
    <w:rsid w:val="002E2A37"/>
    <w:rsid w:val="002E2A57"/>
    <w:rsid w:val="002E2CD2"/>
    <w:rsid w:val="002E2EC4"/>
    <w:rsid w:val="002E3242"/>
    <w:rsid w:val="002E336E"/>
    <w:rsid w:val="002E34D8"/>
    <w:rsid w:val="002E35C4"/>
    <w:rsid w:val="002E3710"/>
    <w:rsid w:val="002E3987"/>
    <w:rsid w:val="002E3BF5"/>
    <w:rsid w:val="002E3C65"/>
    <w:rsid w:val="002E3C89"/>
    <w:rsid w:val="002E3E15"/>
    <w:rsid w:val="002E3E1D"/>
    <w:rsid w:val="002E3E3D"/>
    <w:rsid w:val="002E3E92"/>
    <w:rsid w:val="002E4044"/>
    <w:rsid w:val="002E4118"/>
    <w:rsid w:val="002E43A3"/>
    <w:rsid w:val="002E4403"/>
    <w:rsid w:val="002E4449"/>
    <w:rsid w:val="002E446E"/>
    <w:rsid w:val="002E44D1"/>
    <w:rsid w:val="002E451B"/>
    <w:rsid w:val="002E4696"/>
    <w:rsid w:val="002E492A"/>
    <w:rsid w:val="002E4C01"/>
    <w:rsid w:val="002E4C8C"/>
    <w:rsid w:val="002E4D03"/>
    <w:rsid w:val="002E4E71"/>
    <w:rsid w:val="002E4ECC"/>
    <w:rsid w:val="002E4F10"/>
    <w:rsid w:val="002E502E"/>
    <w:rsid w:val="002E5103"/>
    <w:rsid w:val="002E53CC"/>
    <w:rsid w:val="002E53E4"/>
    <w:rsid w:val="002E551E"/>
    <w:rsid w:val="002E5532"/>
    <w:rsid w:val="002E55C2"/>
    <w:rsid w:val="002E564D"/>
    <w:rsid w:val="002E581A"/>
    <w:rsid w:val="002E5A93"/>
    <w:rsid w:val="002E5BCD"/>
    <w:rsid w:val="002E5D45"/>
    <w:rsid w:val="002E63B7"/>
    <w:rsid w:val="002E63D8"/>
    <w:rsid w:val="002E6400"/>
    <w:rsid w:val="002E648D"/>
    <w:rsid w:val="002E65ED"/>
    <w:rsid w:val="002E68DB"/>
    <w:rsid w:val="002E6902"/>
    <w:rsid w:val="002E69ED"/>
    <w:rsid w:val="002E6B0C"/>
    <w:rsid w:val="002E6B50"/>
    <w:rsid w:val="002E6B91"/>
    <w:rsid w:val="002E6CEC"/>
    <w:rsid w:val="002E6E2E"/>
    <w:rsid w:val="002E6E72"/>
    <w:rsid w:val="002E6E94"/>
    <w:rsid w:val="002E6F3F"/>
    <w:rsid w:val="002E6F9C"/>
    <w:rsid w:val="002E7081"/>
    <w:rsid w:val="002E719F"/>
    <w:rsid w:val="002E72ED"/>
    <w:rsid w:val="002E7394"/>
    <w:rsid w:val="002E74CF"/>
    <w:rsid w:val="002E7514"/>
    <w:rsid w:val="002E758A"/>
    <w:rsid w:val="002E75A3"/>
    <w:rsid w:val="002E778A"/>
    <w:rsid w:val="002E77FD"/>
    <w:rsid w:val="002E7A08"/>
    <w:rsid w:val="002E7A3E"/>
    <w:rsid w:val="002E7D47"/>
    <w:rsid w:val="002E7E62"/>
    <w:rsid w:val="002E7EFD"/>
    <w:rsid w:val="002E7F4A"/>
    <w:rsid w:val="002F0032"/>
    <w:rsid w:val="002F028E"/>
    <w:rsid w:val="002F0330"/>
    <w:rsid w:val="002F0627"/>
    <w:rsid w:val="002F06F2"/>
    <w:rsid w:val="002F0838"/>
    <w:rsid w:val="002F0871"/>
    <w:rsid w:val="002F08FD"/>
    <w:rsid w:val="002F0A18"/>
    <w:rsid w:val="002F0A9B"/>
    <w:rsid w:val="002F0C18"/>
    <w:rsid w:val="002F0C48"/>
    <w:rsid w:val="002F0E3C"/>
    <w:rsid w:val="002F0F40"/>
    <w:rsid w:val="002F11B2"/>
    <w:rsid w:val="002F12A5"/>
    <w:rsid w:val="002F134E"/>
    <w:rsid w:val="002F13A5"/>
    <w:rsid w:val="002F1495"/>
    <w:rsid w:val="002F166F"/>
    <w:rsid w:val="002F188E"/>
    <w:rsid w:val="002F1A3C"/>
    <w:rsid w:val="002F1A3D"/>
    <w:rsid w:val="002F1A76"/>
    <w:rsid w:val="002F1C62"/>
    <w:rsid w:val="002F1CA1"/>
    <w:rsid w:val="002F1E66"/>
    <w:rsid w:val="002F1EB8"/>
    <w:rsid w:val="002F1EBF"/>
    <w:rsid w:val="002F1EFC"/>
    <w:rsid w:val="002F1F5B"/>
    <w:rsid w:val="002F1FD8"/>
    <w:rsid w:val="002F202A"/>
    <w:rsid w:val="002F2142"/>
    <w:rsid w:val="002F230B"/>
    <w:rsid w:val="002F27E5"/>
    <w:rsid w:val="002F281A"/>
    <w:rsid w:val="002F2836"/>
    <w:rsid w:val="002F2896"/>
    <w:rsid w:val="002F2B1F"/>
    <w:rsid w:val="002F32F9"/>
    <w:rsid w:val="002F3406"/>
    <w:rsid w:val="002F3778"/>
    <w:rsid w:val="002F38F8"/>
    <w:rsid w:val="002F3950"/>
    <w:rsid w:val="002F3A0F"/>
    <w:rsid w:val="002F3B2A"/>
    <w:rsid w:val="002F3BB1"/>
    <w:rsid w:val="002F3CF8"/>
    <w:rsid w:val="002F42AD"/>
    <w:rsid w:val="002F42DD"/>
    <w:rsid w:val="002F44B1"/>
    <w:rsid w:val="002F44DF"/>
    <w:rsid w:val="002F4562"/>
    <w:rsid w:val="002F45C4"/>
    <w:rsid w:val="002F478A"/>
    <w:rsid w:val="002F481A"/>
    <w:rsid w:val="002F4AF2"/>
    <w:rsid w:val="002F4B64"/>
    <w:rsid w:val="002F4BF2"/>
    <w:rsid w:val="002F4C78"/>
    <w:rsid w:val="002F4CF2"/>
    <w:rsid w:val="002F4DD7"/>
    <w:rsid w:val="002F4E97"/>
    <w:rsid w:val="002F4EDC"/>
    <w:rsid w:val="002F4EF2"/>
    <w:rsid w:val="002F4F1F"/>
    <w:rsid w:val="002F4F99"/>
    <w:rsid w:val="002F4FB9"/>
    <w:rsid w:val="002F5085"/>
    <w:rsid w:val="002F50A5"/>
    <w:rsid w:val="002F536F"/>
    <w:rsid w:val="002F54A4"/>
    <w:rsid w:val="002F5571"/>
    <w:rsid w:val="002F55C2"/>
    <w:rsid w:val="002F5612"/>
    <w:rsid w:val="002F566D"/>
    <w:rsid w:val="002F5671"/>
    <w:rsid w:val="002F56E0"/>
    <w:rsid w:val="002F57EA"/>
    <w:rsid w:val="002F5956"/>
    <w:rsid w:val="002F5A14"/>
    <w:rsid w:val="002F5B0B"/>
    <w:rsid w:val="002F5C42"/>
    <w:rsid w:val="002F5E45"/>
    <w:rsid w:val="002F6240"/>
    <w:rsid w:val="002F63D5"/>
    <w:rsid w:val="002F653D"/>
    <w:rsid w:val="002F65C0"/>
    <w:rsid w:val="002F65C4"/>
    <w:rsid w:val="002F6612"/>
    <w:rsid w:val="002F66E0"/>
    <w:rsid w:val="002F6882"/>
    <w:rsid w:val="002F68D4"/>
    <w:rsid w:val="002F6A2D"/>
    <w:rsid w:val="002F6A67"/>
    <w:rsid w:val="002F6A9F"/>
    <w:rsid w:val="002F6B03"/>
    <w:rsid w:val="002F6D93"/>
    <w:rsid w:val="002F6DCF"/>
    <w:rsid w:val="002F6E92"/>
    <w:rsid w:val="002F6EF4"/>
    <w:rsid w:val="002F7162"/>
    <w:rsid w:val="002F7167"/>
    <w:rsid w:val="002F720A"/>
    <w:rsid w:val="002F72AE"/>
    <w:rsid w:val="002F74C0"/>
    <w:rsid w:val="002F79B6"/>
    <w:rsid w:val="002F7ACF"/>
    <w:rsid w:val="002F7C40"/>
    <w:rsid w:val="002F7D15"/>
    <w:rsid w:val="002F7D36"/>
    <w:rsid w:val="002F7FF3"/>
    <w:rsid w:val="00300146"/>
    <w:rsid w:val="00300267"/>
    <w:rsid w:val="003002AA"/>
    <w:rsid w:val="003004B6"/>
    <w:rsid w:val="00300892"/>
    <w:rsid w:val="003008C6"/>
    <w:rsid w:val="003008FE"/>
    <w:rsid w:val="003009E4"/>
    <w:rsid w:val="00300B20"/>
    <w:rsid w:val="00300B57"/>
    <w:rsid w:val="00300D32"/>
    <w:rsid w:val="00300D79"/>
    <w:rsid w:val="00300E6D"/>
    <w:rsid w:val="00300E75"/>
    <w:rsid w:val="00300EF1"/>
    <w:rsid w:val="003012A3"/>
    <w:rsid w:val="003013B6"/>
    <w:rsid w:val="00301489"/>
    <w:rsid w:val="00301595"/>
    <w:rsid w:val="00301656"/>
    <w:rsid w:val="0030174D"/>
    <w:rsid w:val="00301796"/>
    <w:rsid w:val="003017AB"/>
    <w:rsid w:val="00301934"/>
    <w:rsid w:val="00301A19"/>
    <w:rsid w:val="00301B0F"/>
    <w:rsid w:val="00301B66"/>
    <w:rsid w:val="00301BEA"/>
    <w:rsid w:val="00301CE2"/>
    <w:rsid w:val="00301DA3"/>
    <w:rsid w:val="00301F0E"/>
    <w:rsid w:val="00301F51"/>
    <w:rsid w:val="00302033"/>
    <w:rsid w:val="0030207D"/>
    <w:rsid w:val="00302098"/>
    <w:rsid w:val="003022F9"/>
    <w:rsid w:val="0030240B"/>
    <w:rsid w:val="003025D4"/>
    <w:rsid w:val="00302831"/>
    <w:rsid w:val="00302B53"/>
    <w:rsid w:val="00302CBF"/>
    <w:rsid w:val="00302E50"/>
    <w:rsid w:val="00302ED7"/>
    <w:rsid w:val="00302FFE"/>
    <w:rsid w:val="0030306B"/>
    <w:rsid w:val="003031F1"/>
    <w:rsid w:val="003031FC"/>
    <w:rsid w:val="00303481"/>
    <w:rsid w:val="003034A1"/>
    <w:rsid w:val="0030359E"/>
    <w:rsid w:val="003035A7"/>
    <w:rsid w:val="003035D0"/>
    <w:rsid w:val="003035D1"/>
    <w:rsid w:val="003035E2"/>
    <w:rsid w:val="00303702"/>
    <w:rsid w:val="00303997"/>
    <w:rsid w:val="00303D20"/>
    <w:rsid w:val="003041E7"/>
    <w:rsid w:val="003041E9"/>
    <w:rsid w:val="00304260"/>
    <w:rsid w:val="00304338"/>
    <w:rsid w:val="003044D1"/>
    <w:rsid w:val="00304596"/>
    <w:rsid w:val="00304727"/>
    <w:rsid w:val="0030472E"/>
    <w:rsid w:val="00304797"/>
    <w:rsid w:val="003047C8"/>
    <w:rsid w:val="0030498A"/>
    <w:rsid w:val="00304999"/>
    <w:rsid w:val="003049E5"/>
    <w:rsid w:val="00304A8F"/>
    <w:rsid w:val="00304B9B"/>
    <w:rsid w:val="00304B9D"/>
    <w:rsid w:val="00304CD2"/>
    <w:rsid w:val="00304DE6"/>
    <w:rsid w:val="00304ECA"/>
    <w:rsid w:val="00304F33"/>
    <w:rsid w:val="00304F68"/>
    <w:rsid w:val="00304FA2"/>
    <w:rsid w:val="00304FB9"/>
    <w:rsid w:val="0030509D"/>
    <w:rsid w:val="0030546E"/>
    <w:rsid w:val="003054BB"/>
    <w:rsid w:val="003055F4"/>
    <w:rsid w:val="00305687"/>
    <w:rsid w:val="00305B1A"/>
    <w:rsid w:val="00305B57"/>
    <w:rsid w:val="00305CCA"/>
    <w:rsid w:val="00305DD2"/>
    <w:rsid w:val="00305DF9"/>
    <w:rsid w:val="00305F78"/>
    <w:rsid w:val="003061D3"/>
    <w:rsid w:val="00306310"/>
    <w:rsid w:val="00306316"/>
    <w:rsid w:val="003065A3"/>
    <w:rsid w:val="00306A9F"/>
    <w:rsid w:val="00306D1E"/>
    <w:rsid w:val="00306E80"/>
    <w:rsid w:val="00306E92"/>
    <w:rsid w:val="00306FE8"/>
    <w:rsid w:val="00307558"/>
    <w:rsid w:val="003077DA"/>
    <w:rsid w:val="00307906"/>
    <w:rsid w:val="00307A84"/>
    <w:rsid w:val="00307DD1"/>
    <w:rsid w:val="00310011"/>
    <w:rsid w:val="00310041"/>
    <w:rsid w:val="0031005C"/>
    <w:rsid w:val="003100C4"/>
    <w:rsid w:val="00310112"/>
    <w:rsid w:val="0031035B"/>
    <w:rsid w:val="0031042E"/>
    <w:rsid w:val="0031051F"/>
    <w:rsid w:val="003107B3"/>
    <w:rsid w:val="003107F1"/>
    <w:rsid w:val="00310925"/>
    <w:rsid w:val="00310982"/>
    <w:rsid w:val="00310985"/>
    <w:rsid w:val="003109B8"/>
    <w:rsid w:val="003109E2"/>
    <w:rsid w:val="00310BFD"/>
    <w:rsid w:val="00310FD6"/>
    <w:rsid w:val="00311014"/>
    <w:rsid w:val="00311269"/>
    <w:rsid w:val="003112B5"/>
    <w:rsid w:val="0031141C"/>
    <w:rsid w:val="00311456"/>
    <w:rsid w:val="003114E7"/>
    <w:rsid w:val="003115F1"/>
    <w:rsid w:val="0031163D"/>
    <w:rsid w:val="0031188E"/>
    <w:rsid w:val="00311949"/>
    <w:rsid w:val="00311AC0"/>
    <w:rsid w:val="00311B00"/>
    <w:rsid w:val="00311C78"/>
    <w:rsid w:val="00311D9F"/>
    <w:rsid w:val="00311E89"/>
    <w:rsid w:val="00311F92"/>
    <w:rsid w:val="0031209C"/>
    <w:rsid w:val="003121FD"/>
    <w:rsid w:val="00312245"/>
    <w:rsid w:val="0031226F"/>
    <w:rsid w:val="0031228B"/>
    <w:rsid w:val="0031229B"/>
    <w:rsid w:val="0031265C"/>
    <w:rsid w:val="003128D5"/>
    <w:rsid w:val="00312B69"/>
    <w:rsid w:val="00312D55"/>
    <w:rsid w:val="00312F34"/>
    <w:rsid w:val="0031300E"/>
    <w:rsid w:val="00313048"/>
    <w:rsid w:val="00313140"/>
    <w:rsid w:val="00313244"/>
    <w:rsid w:val="003134A2"/>
    <w:rsid w:val="003134B5"/>
    <w:rsid w:val="003134F8"/>
    <w:rsid w:val="003136AC"/>
    <w:rsid w:val="00313826"/>
    <w:rsid w:val="003138DC"/>
    <w:rsid w:val="003138F5"/>
    <w:rsid w:val="00313939"/>
    <w:rsid w:val="00313999"/>
    <w:rsid w:val="00313AA7"/>
    <w:rsid w:val="00313ADD"/>
    <w:rsid w:val="00313B27"/>
    <w:rsid w:val="00313C16"/>
    <w:rsid w:val="00313E22"/>
    <w:rsid w:val="00313F63"/>
    <w:rsid w:val="0031460B"/>
    <w:rsid w:val="0031461A"/>
    <w:rsid w:val="003148D3"/>
    <w:rsid w:val="00314941"/>
    <w:rsid w:val="00314A11"/>
    <w:rsid w:val="00314A5F"/>
    <w:rsid w:val="00314CC0"/>
    <w:rsid w:val="00314E57"/>
    <w:rsid w:val="00314EC6"/>
    <w:rsid w:val="00314F06"/>
    <w:rsid w:val="0031504A"/>
    <w:rsid w:val="003151C6"/>
    <w:rsid w:val="0031525E"/>
    <w:rsid w:val="00315890"/>
    <w:rsid w:val="003159C9"/>
    <w:rsid w:val="003159FD"/>
    <w:rsid w:val="00315E1E"/>
    <w:rsid w:val="00315E38"/>
    <w:rsid w:val="003160BF"/>
    <w:rsid w:val="003160EB"/>
    <w:rsid w:val="00316255"/>
    <w:rsid w:val="0031633B"/>
    <w:rsid w:val="003164F9"/>
    <w:rsid w:val="00316680"/>
    <w:rsid w:val="00316693"/>
    <w:rsid w:val="00316AEC"/>
    <w:rsid w:val="00316B34"/>
    <w:rsid w:val="00316C3E"/>
    <w:rsid w:val="00316E03"/>
    <w:rsid w:val="00316EF1"/>
    <w:rsid w:val="00316FF0"/>
    <w:rsid w:val="00317105"/>
    <w:rsid w:val="003171DD"/>
    <w:rsid w:val="00317544"/>
    <w:rsid w:val="0031768E"/>
    <w:rsid w:val="00317927"/>
    <w:rsid w:val="003179D2"/>
    <w:rsid w:val="00317AAF"/>
    <w:rsid w:val="00317B0E"/>
    <w:rsid w:val="00317B3A"/>
    <w:rsid w:val="00317B78"/>
    <w:rsid w:val="00317BB9"/>
    <w:rsid w:val="00317BCA"/>
    <w:rsid w:val="00317E68"/>
    <w:rsid w:val="00317F2B"/>
    <w:rsid w:val="00317FD7"/>
    <w:rsid w:val="00320002"/>
    <w:rsid w:val="00320095"/>
    <w:rsid w:val="0032014B"/>
    <w:rsid w:val="00320437"/>
    <w:rsid w:val="00320523"/>
    <w:rsid w:val="00320648"/>
    <w:rsid w:val="0032065B"/>
    <w:rsid w:val="003206B4"/>
    <w:rsid w:val="003206BF"/>
    <w:rsid w:val="00320739"/>
    <w:rsid w:val="00320B13"/>
    <w:rsid w:val="00320B22"/>
    <w:rsid w:val="00320ED7"/>
    <w:rsid w:val="00321044"/>
    <w:rsid w:val="00321353"/>
    <w:rsid w:val="00321364"/>
    <w:rsid w:val="003215F7"/>
    <w:rsid w:val="00321719"/>
    <w:rsid w:val="00321722"/>
    <w:rsid w:val="003217F6"/>
    <w:rsid w:val="00321827"/>
    <w:rsid w:val="00321891"/>
    <w:rsid w:val="003218E4"/>
    <w:rsid w:val="0032191E"/>
    <w:rsid w:val="00321B8D"/>
    <w:rsid w:val="00321C8E"/>
    <w:rsid w:val="00321D0A"/>
    <w:rsid w:val="00321D95"/>
    <w:rsid w:val="00321FB4"/>
    <w:rsid w:val="00322140"/>
    <w:rsid w:val="0032217F"/>
    <w:rsid w:val="00322332"/>
    <w:rsid w:val="0032233C"/>
    <w:rsid w:val="00322676"/>
    <w:rsid w:val="00322DA8"/>
    <w:rsid w:val="0032307F"/>
    <w:rsid w:val="003231EB"/>
    <w:rsid w:val="00323346"/>
    <w:rsid w:val="00323388"/>
    <w:rsid w:val="00323428"/>
    <w:rsid w:val="00323478"/>
    <w:rsid w:val="003234EA"/>
    <w:rsid w:val="00323620"/>
    <w:rsid w:val="0032377F"/>
    <w:rsid w:val="0032391B"/>
    <w:rsid w:val="00323B24"/>
    <w:rsid w:val="00323B3C"/>
    <w:rsid w:val="00323B6E"/>
    <w:rsid w:val="00323BA4"/>
    <w:rsid w:val="00323BEC"/>
    <w:rsid w:val="00323C8B"/>
    <w:rsid w:val="00323D4D"/>
    <w:rsid w:val="00323D51"/>
    <w:rsid w:val="00323D88"/>
    <w:rsid w:val="00323E6A"/>
    <w:rsid w:val="0032406F"/>
    <w:rsid w:val="003240F8"/>
    <w:rsid w:val="0032430D"/>
    <w:rsid w:val="0032431F"/>
    <w:rsid w:val="00324615"/>
    <w:rsid w:val="0032469B"/>
    <w:rsid w:val="0032472B"/>
    <w:rsid w:val="0032473B"/>
    <w:rsid w:val="00324951"/>
    <w:rsid w:val="00324A31"/>
    <w:rsid w:val="00324AB3"/>
    <w:rsid w:val="00324C48"/>
    <w:rsid w:val="00324CA3"/>
    <w:rsid w:val="00324CF7"/>
    <w:rsid w:val="00324DB1"/>
    <w:rsid w:val="00324DB8"/>
    <w:rsid w:val="00325193"/>
    <w:rsid w:val="0032519C"/>
    <w:rsid w:val="00325209"/>
    <w:rsid w:val="00325269"/>
    <w:rsid w:val="003253A8"/>
    <w:rsid w:val="003253A9"/>
    <w:rsid w:val="00325531"/>
    <w:rsid w:val="003255C0"/>
    <w:rsid w:val="00325643"/>
    <w:rsid w:val="0032597A"/>
    <w:rsid w:val="003259AA"/>
    <w:rsid w:val="00325A8D"/>
    <w:rsid w:val="00325AAD"/>
    <w:rsid w:val="00325AF9"/>
    <w:rsid w:val="00325BB9"/>
    <w:rsid w:val="00325CBC"/>
    <w:rsid w:val="00325E76"/>
    <w:rsid w:val="00326047"/>
    <w:rsid w:val="00326365"/>
    <w:rsid w:val="003264BE"/>
    <w:rsid w:val="0032660A"/>
    <w:rsid w:val="00326644"/>
    <w:rsid w:val="0032689C"/>
    <w:rsid w:val="003269B2"/>
    <w:rsid w:val="00326B4F"/>
    <w:rsid w:val="00326BBB"/>
    <w:rsid w:val="00326C46"/>
    <w:rsid w:val="00326D33"/>
    <w:rsid w:val="00326D34"/>
    <w:rsid w:val="00326DA8"/>
    <w:rsid w:val="00326DE5"/>
    <w:rsid w:val="00327679"/>
    <w:rsid w:val="0032783C"/>
    <w:rsid w:val="003278FB"/>
    <w:rsid w:val="003278FD"/>
    <w:rsid w:val="00327959"/>
    <w:rsid w:val="00327AE6"/>
    <w:rsid w:val="00327B8E"/>
    <w:rsid w:val="00327BCD"/>
    <w:rsid w:val="00327C45"/>
    <w:rsid w:val="00327CC2"/>
    <w:rsid w:val="00327DFA"/>
    <w:rsid w:val="00327E0D"/>
    <w:rsid w:val="00327F27"/>
    <w:rsid w:val="00327F57"/>
    <w:rsid w:val="003300A4"/>
    <w:rsid w:val="003301F9"/>
    <w:rsid w:val="00330268"/>
    <w:rsid w:val="003308B2"/>
    <w:rsid w:val="00330A19"/>
    <w:rsid w:val="00330D45"/>
    <w:rsid w:val="00330D74"/>
    <w:rsid w:val="00330DD5"/>
    <w:rsid w:val="00330FC1"/>
    <w:rsid w:val="00331075"/>
    <w:rsid w:val="0033125D"/>
    <w:rsid w:val="00331328"/>
    <w:rsid w:val="00331502"/>
    <w:rsid w:val="003315C3"/>
    <w:rsid w:val="003316E3"/>
    <w:rsid w:val="003318A0"/>
    <w:rsid w:val="003319BD"/>
    <w:rsid w:val="00331A73"/>
    <w:rsid w:val="00331C30"/>
    <w:rsid w:val="003320A0"/>
    <w:rsid w:val="003320A4"/>
    <w:rsid w:val="00332118"/>
    <w:rsid w:val="0033222F"/>
    <w:rsid w:val="003324EF"/>
    <w:rsid w:val="0033253F"/>
    <w:rsid w:val="0033268F"/>
    <w:rsid w:val="003328AF"/>
    <w:rsid w:val="003328C1"/>
    <w:rsid w:val="0033295B"/>
    <w:rsid w:val="00332B3C"/>
    <w:rsid w:val="00332BF0"/>
    <w:rsid w:val="00332C8C"/>
    <w:rsid w:val="00332D6C"/>
    <w:rsid w:val="00332F37"/>
    <w:rsid w:val="00333058"/>
    <w:rsid w:val="00333118"/>
    <w:rsid w:val="00333315"/>
    <w:rsid w:val="003333C3"/>
    <w:rsid w:val="003335BB"/>
    <w:rsid w:val="003335EC"/>
    <w:rsid w:val="003336EB"/>
    <w:rsid w:val="0033376E"/>
    <w:rsid w:val="003337A7"/>
    <w:rsid w:val="00333924"/>
    <w:rsid w:val="0033396B"/>
    <w:rsid w:val="00333974"/>
    <w:rsid w:val="00333B77"/>
    <w:rsid w:val="00333FDA"/>
    <w:rsid w:val="0033412D"/>
    <w:rsid w:val="00334205"/>
    <w:rsid w:val="0033426B"/>
    <w:rsid w:val="00334434"/>
    <w:rsid w:val="003344AC"/>
    <w:rsid w:val="0033456D"/>
    <w:rsid w:val="003345D0"/>
    <w:rsid w:val="0033464C"/>
    <w:rsid w:val="003349FF"/>
    <w:rsid w:val="00334A28"/>
    <w:rsid w:val="00334B58"/>
    <w:rsid w:val="00334C67"/>
    <w:rsid w:val="00334E4E"/>
    <w:rsid w:val="00334F70"/>
    <w:rsid w:val="00334FB8"/>
    <w:rsid w:val="003350DD"/>
    <w:rsid w:val="00335235"/>
    <w:rsid w:val="00335280"/>
    <w:rsid w:val="003352FC"/>
    <w:rsid w:val="00335338"/>
    <w:rsid w:val="003353AB"/>
    <w:rsid w:val="003354DC"/>
    <w:rsid w:val="00335553"/>
    <w:rsid w:val="003356F9"/>
    <w:rsid w:val="003359D6"/>
    <w:rsid w:val="00335C38"/>
    <w:rsid w:val="0033603C"/>
    <w:rsid w:val="00336059"/>
    <w:rsid w:val="003360A5"/>
    <w:rsid w:val="0033637B"/>
    <w:rsid w:val="003363D3"/>
    <w:rsid w:val="00336580"/>
    <w:rsid w:val="003366EB"/>
    <w:rsid w:val="0033678D"/>
    <w:rsid w:val="003367E6"/>
    <w:rsid w:val="00336810"/>
    <w:rsid w:val="0033699B"/>
    <w:rsid w:val="00336BBB"/>
    <w:rsid w:val="00336F3A"/>
    <w:rsid w:val="00336FE6"/>
    <w:rsid w:val="003370D5"/>
    <w:rsid w:val="00337193"/>
    <w:rsid w:val="00337267"/>
    <w:rsid w:val="00337327"/>
    <w:rsid w:val="003374E1"/>
    <w:rsid w:val="003374F8"/>
    <w:rsid w:val="0033752D"/>
    <w:rsid w:val="003375EF"/>
    <w:rsid w:val="003375F8"/>
    <w:rsid w:val="003376A6"/>
    <w:rsid w:val="00337A24"/>
    <w:rsid w:val="00337A3B"/>
    <w:rsid w:val="00337B0C"/>
    <w:rsid w:val="00337B13"/>
    <w:rsid w:val="00337ED9"/>
    <w:rsid w:val="00340092"/>
    <w:rsid w:val="00340342"/>
    <w:rsid w:val="00340456"/>
    <w:rsid w:val="003404D2"/>
    <w:rsid w:val="0034052D"/>
    <w:rsid w:val="00340765"/>
    <w:rsid w:val="00340913"/>
    <w:rsid w:val="003409B0"/>
    <w:rsid w:val="00340AE5"/>
    <w:rsid w:val="00340B5D"/>
    <w:rsid w:val="0034100F"/>
    <w:rsid w:val="00341046"/>
    <w:rsid w:val="0034104F"/>
    <w:rsid w:val="00341156"/>
    <w:rsid w:val="00341237"/>
    <w:rsid w:val="003412C0"/>
    <w:rsid w:val="00341571"/>
    <w:rsid w:val="00341616"/>
    <w:rsid w:val="00341623"/>
    <w:rsid w:val="00341675"/>
    <w:rsid w:val="00341B47"/>
    <w:rsid w:val="00341E27"/>
    <w:rsid w:val="00341E5C"/>
    <w:rsid w:val="00341E79"/>
    <w:rsid w:val="003421FD"/>
    <w:rsid w:val="003421FF"/>
    <w:rsid w:val="003423CD"/>
    <w:rsid w:val="00342557"/>
    <w:rsid w:val="003427DC"/>
    <w:rsid w:val="00342813"/>
    <w:rsid w:val="00342879"/>
    <w:rsid w:val="003428C6"/>
    <w:rsid w:val="00342911"/>
    <w:rsid w:val="00342962"/>
    <w:rsid w:val="00342C69"/>
    <w:rsid w:val="00342C9D"/>
    <w:rsid w:val="00342D9E"/>
    <w:rsid w:val="00342E9E"/>
    <w:rsid w:val="00342FA7"/>
    <w:rsid w:val="00342FAB"/>
    <w:rsid w:val="00342FBA"/>
    <w:rsid w:val="00343108"/>
    <w:rsid w:val="003431C8"/>
    <w:rsid w:val="003431D6"/>
    <w:rsid w:val="003432D0"/>
    <w:rsid w:val="003432F7"/>
    <w:rsid w:val="003433E6"/>
    <w:rsid w:val="0034348B"/>
    <w:rsid w:val="00343553"/>
    <w:rsid w:val="003435E1"/>
    <w:rsid w:val="00343698"/>
    <w:rsid w:val="00343918"/>
    <w:rsid w:val="00343C0C"/>
    <w:rsid w:val="00343CB3"/>
    <w:rsid w:val="00343E49"/>
    <w:rsid w:val="003440C8"/>
    <w:rsid w:val="0034416C"/>
    <w:rsid w:val="00344468"/>
    <w:rsid w:val="00344661"/>
    <w:rsid w:val="00344666"/>
    <w:rsid w:val="0034469C"/>
    <w:rsid w:val="00344904"/>
    <w:rsid w:val="003449E4"/>
    <w:rsid w:val="00344A74"/>
    <w:rsid w:val="00345021"/>
    <w:rsid w:val="003453B7"/>
    <w:rsid w:val="00345470"/>
    <w:rsid w:val="003454B9"/>
    <w:rsid w:val="0034555B"/>
    <w:rsid w:val="00345767"/>
    <w:rsid w:val="003457C9"/>
    <w:rsid w:val="003457E7"/>
    <w:rsid w:val="003458BF"/>
    <w:rsid w:val="00345977"/>
    <w:rsid w:val="00345C9D"/>
    <w:rsid w:val="00345DBD"/>
    <w:rsid w:val="00345E77"/>
    <w:rsid w:val="00345F82"/>
    <w:rsid w:val="003461D1"/>
    <w:rsid w:val="00346430"/>
    <w:rsid w:val="003469B3"/>
    <w:rsid w:val="003469E4"/>
    <w:rsid w:val="00346AC0"/>
    <w:rsid w:val="00346BC4"/>
    <w:rsid w:val="00346C05"/>
    <w:rsid w:val="00346C16"/>
    <w:rsid w:val="00346C22"/>
    <w:rsid w:val="00346C5B"/>
    <w:rsid w:val="00346CBC"/>
    <w:rsid w:val="00346E9F"/>
    <w:rsid w:val="00347155"/>
    <w:rsid w:val="0034734E"/>
    <w:rsid w:val="00347414"/>
    <w:rsid w:val="003475AB"/>
    <w:rsid w:val="003475BB"/>
    <w:rsid w:val="0034780C"/>
    <w:rsid w:val="0034792F"/>
    <w:rsid w:val="003479FD"/>
    <w:rsid w:val="00347B26"/>
    <w:rsid w:val="0035011E"/>
    <w:rsid w:val="003502EB"/>
    <w:rsid w:val="00350783"/>
    <w:rsid w:val="00350855"/>
    <w:rsid w:val="00350A11"/>
    <w:rsid w:val="00350CC6"/>
    <w:rsid w:val="00350D50"/>
    <w:rsid w:val="00350D8D"/>
    <w:rsid w:val="00350E0D"/>
    <w:rsid w:val="00350E65"/>
    <w:rsid w:val="00350E79"/>
    <w:rsid w:val="00350EA9"/>
    <w:rsid w:val="00350EFE"/>
    <w:rsid w:val="00350F3D"/>
    <w:rsid w:val="003511F9"/>
    <w:rsid w:val="00351405"/>
    <w:rsid w:val="00351758"/>
    <w:rsid w:val="003518FF"/>
    <w:rsid w:val="00351984"/>
    <w:rsid w:val="003519E2"/>
    <w:rsid w:val="00351CB7"/>
    <w:rsid w:val="00351D9E"/>
    <w:rsid w:val="00351E6D"/>
    <w:rsid w:val="00351F4C"/>
    <w:rsid w:val="0035202D"/>
    <w:rsid w:val="00352051"/>
    <w:rsid w:val="003520BC"/>
    <w:rsid w:val="003520F1"/>
    <w:rsid w:val="003521B8"/>
    <w:rsid w:val="00352355"/>
    <w:rsid w:val="00352374"/>
    <w:rsid w:val="0035238A"/>
    <w:rsid w:val="003523EE"/>
    <w:rsid w:val="0035247A"/>
    <w:rsid w:val="00352762"/>
    <w:rsid w:val="0035299F"/>
    <w:rsid w:val="00352BD3"/>
    <w:rsid w:val="00352CCB"/>
    <w:rsid w:val="00352D34"/>
    <w:rsid w:val="00352D57"/>
    <w:rsid w:val="00352EB0"/>
    <w:rsid w:val="00352F29"/>
    <w:rsid w:val="00353074"/>
    <w:rsid w:val="003531D5"/>
    <w:rsid w:val="003531DF"/>
    <w:rsid w:val="003532DC"/>
    <w:rsid w:val="0035341A"/>
    <w:rsid w:val="00353755"/>
    <w:rsid w:val="00353775"/>
    <w:rsid w:val="00353860"/>
    <w:rsid w:val="00353899"/>
    <w:rsid w:val="00353CD0"/>
    <w:rsid w:val="00353E6B"/>
    <w:rsid w:val="00353ECF"/>
    <w:rsid w:val="00353ED2"/>
    <w:rsid w:val="00354093"/>
    <w:rsid w:val="00354153"/>
    <w:rsid w:val="003542E3"/>
    <w:rsid w:val="00354551"/>
    <w:rsid w:val="0035458C"/>
    <w:rsid w:val="003545A9"/>
    <w:rsid w:val="00354621"/>
    <w:rsid w:val="00354624"/>
    <w:rsid w:val="00354830"/>
    <w:rsid w:val="0035493C"/>
    <w:rsid w:val="00354BBD"/>
    <w:rsid w:val="00354D29"/>
    <w:rsid w:val="00354E92"/>
    <w:rsid w:val="0035501A"/>
    <w:rsid w:val="00355249"/>
    <w:rsid w:val="003552B1"/>
    <w:rsid w:val="00355302"/>
    <w:rsid w:val="0035563E"/>
    <w:rsid w:val="00355682"/>
    <w:rsid w:val="00355707"/>
    <w:rsid w:val="00355714"/>
    <w:rsid w:val="00355869"/>
    <w:rsid w:val="003559B2"/>
    <w:rsid w:val="00355A21"/>
    <w:rsid w:val="00355CBC"/>
    <w:rsid w:val="00355CBE"/>
    <w:rsid w:val="00355D15"/>
    <w:rsid w:val="00355DFB"/>
    <w:rsid w:val="00355EA4"/>
    <w:rsid w:val="00356022"/>
    <w:rsid w:val="0035605B"/>
    <w:rsid w:val="003562CB"/>
    <w:rsid w:val="003566B7"/>
    <w:rsid w:val="003566FC"/>
    <w:rsid w:val="003568AE"/>
    <w:rsid w:val="003568B3"/>
    <w:rsid w:val="00356A07"/>
    <w:rsid w:val="00356B14"/>
    <w:rsid w:val="00356C79"/>
    <w:rsid w:val="00356FCC"/>
    <w:rsid w:val="00357164"/>
    <w:rsid w:val="003571A9"/>
    <w:rsid w:val="0035725F"/>
    <w:rsid w:val="003572EE"/>
    <w:rsid w:val="00357571"/>
    <w:rsid w:val="003575B1"/>
    <w:rsid w:val="003576A9"/>
    <w:rsid w:val="0035775F"/>
    <w:rsid w:val="00357931"/>
    <w:rsid w:val="00357942"/>
    <w:rsid w:val="00357A58"/>
    <w:rsid w:val="00357B0B"/>
    <w:rsid w:val="00357BFE"/>
    <w:rsid w:val="00357CC6"/>
    <w:rsid w:val="00357D1D"/>
    <w:rsid w:val="00357D96"/>
    <w:rsid w:val="00357E5F"/>
    <w:rsid w:val="00357E8A"/>
    <w:rsid w:val="003600A2"/>
    <w:rsid w:val="003603FB"/>
    <w:rsid w:val="00360460"/>
    <w:rsid w:val="00360720"/>
    <w:rsid w:val="00360741"/>
    <w:rsid w:val="00360802"/>
    <w:rsid w:val="0036087B"/>
    <w:rsid w:val="00360961"/>
    <w:rsid w:val="00360CBC"/>
    <w:rsid w:val="00360D43"/>
    <w:rsid w:val="00360DA1"/>
    <w:rsid w:val="00361241"/>
    <w:rsid w:val="00361266"/>
    <w:rsid w:val="00361280"/>
    <w:rsid w:val="0036131F"/>
    <w:rsid w:val="00361441"/>
    <w:rsid w:val="003614A1"/>
    <w:rsid w:val="003614B6"/>
    <w:rsid w:val="00361699"/>
    <w:rsid w:val="00361933"/>
    <w:rsid w:val="00361D57"/>
    <w:rsid w:val="00361D5A"/>
    <w:rsid w:val="00361D99"/>
    <w:rsid w:val="00361E60"/>
    <w:rsid w:val="003620DA"/>
    <w:rsid w:val="003626C4"/>
    <w:rsid w:val="00362725"/>
    <w:rsid w:val="003627C0"/>
    <w:rsid w:val="0036299C"/>
    <w:rsid w:val="00362B6C"/>
    <w:rsid w:val="00362EAC"/>
    <w:rsid w:val="003630FD"/>
    <w:rsid w:val="003631EA"/>
    <w:rsid w:val="00363206"/>
    <w:rsid w:val="00363329"/>
    <w:rsid w:val="003634A3"/>
    <w:rsid w:val="0036359C"/>
    <w:rsid w:val="003635B4"/>
    <w:rsid w:val="003635F6"/>
    <w:rsid w:val="00363947"/>
    <w:rsid w:val="00363B8E"/>
    <w:rsid w:val="00363C8A"/>
    <w:rsid w:val="00363D0A"/>
    <w:rsid w:val="00363F45"/>
    <w:rsid w:val="00363F69"/>
    <w:rsid w:val="00363FD4"/>
    <w:rsid w:val="00363FE9"/>
    <w:rsid w:val="00363FF0"/>
    <w:rsid w:val="00364002"/>
    <w:rsid w:val="0036406A"/>
    <w:rsid w:val="00364105"/>
    <w:rsid w:val="003643A8"/>
    <w:rsid w:val="0036448E"/>
    <w:rsid w:val="00364531"/>
    <w:rsid w:val="00364A37"/>
    <w:rsid w:val="00364AC2"/>
    <w:rsid w:val="00364B87"/>
    <w:rsid w:val="00364D15"/>
    <w:rsid w:val="00364D9D"/>
    <w:rsid w:val="00365008"/>
    <w:rsid w:val="00365112"/>
    <w:rsid w:val="00365284"/>
    <w:rsid w:val="00365289"/>
    <w:rsid w:val="00365337"/>
    <w:rsid w:val="00365465"/>
    <w:rsid w:val="00365562"/>
    <w:rsid w:val="003656D0"/>
    <w:rsid w:val="003656F1"/>
    <w:rsid w:val="00365706"/>
    <w:rsid w:val="003657F1"/>
    <w:rsid w:val="00365A3D"/>
    <w:rsid w:val="00365B85"/>
    <w:rsid w:val="00365B8A"/>
    <w:rsid w:val="00365C14"/>
    <w:rsid w:val="00365DAD"/>
    <w:rsid w:val="00365EED"/>
    <w:rsid w:val="00365F8F"/>
    <w:rsid w:val="003660CB"/>
    <w:rsid w:val="0036611F"/>
    <w:rsid w:val="003661F6"/>
    <w:rsid w:val="00366383"/>
    <w:rsid w:val="0036644A"/>
    <w:rsid w:val="0036646D"/>
    <w:rsid w:val="00366606"/>
    <w:rsid w:val="00366696"/>
    <w:rsid w:val="003667BC"/>
    <w:rsid w:val="00366875"/>
    <w:rsid w:val="0036687D"/>
    <w:rsid w:val="003668E9"/>
    <w:rsid w:val="003669FB"/>
    <w:rsid w:val="00366B71"/>
    <w:rsid w:val="00366C38"/>
    <w:rsid w:val="00366E6E"/>
    <w:rsid w:val="00366F18"/>
    <w:rsid w:val="0036726F"/>
    <w:rsid w:val="003677B1"/>
    <w:rsid w:val="00367D57"/>
    <w:rsid w:val="00367DF9"/>
    <w:rsid w:val="0037001A"/>
    <w:rsid w:val="003703EF"/>
    <w:rsid w:val="0037040A"/>
    <w:rsid w:val="0037052F"/>
    <w:rsid w:val="00370536"/>
    <w:rsid w:val="00370553"/>
    <w:rsid w:val="00370628"/>
    <w:rsid w:val="003709C7"/>
    <w:rsid w:val="00370A97"/>
    <w:rsid w:val="00370B02"/>
    <w:rsid w:val="00370C9A"/>
    <w:rsid w:val="00370DF6"/>
    <w:rsid w:val="00370E6C"/>
    <w:rsid w:val="00370FDB"/>
    <w:rsid w:val="003710E8"/>
    <w:rsid w:val="00371310"/>
    <w:rsid w:val="00371415"/>
    <w:rsid w:val="00371592"/>
    <w:rsid w:val="00371884"/>
    <w:rsid w:val="003718AD"/>
    <w:rsid w:val="0037196F"/>
    <w:rsid w:val="00371D5C"/>
    <w:rsid w:val="00371E26"/>
    <w:rsid w:val="00372164"/>
    <w:rsid w:val="003724BC"/>
    <w:rsid w:val="00372533"/>
    <w:rsid w:val="003725CA"/>
    <w:rsid w:val="0037281A"/>
    <w:rsid w:val="00372878"/>
    <w:rsid w:val="0037293A"/>
    <w:rsid w:val="00372A5F"/>
    <w:rsid w:val="00372A84"/>
    <w:rsid w:val="00372AD7"/>
    <w:rsid w:val="00372B43"/>
    <w:rsid w:val="00372EED"/>
    <w:rsid w:val="00372FE6"/>
    <w:rsid w:val="00373164"/>
    <w:rsid w:val="0037319C"/>
    <w:rsid w:val="003732C3"/>
    <w:rsid w:val="003734AF"/>
    <w:rsid w:val="00373567"/>
    <w:rsid w:val="0037368F"/>
    <w:rsid w:val="00373692"/>
    <w:rsid w:val="0037374B"/>
    <w:rsid w:val="00373A53"/>
    <w:rsid w:val="00373A63"/>
    <w:rsid w:val="00373BCF"/>
    <w:rsid w:val="00373D50"/>
    <w:rsid w:val="00373DB3"/>
    <w:rsid w:val="00373E98"/>
    <w:rsid w:val="00373EE1"/>
    <w:rsid w:val="0037407B"/>
    <w:rsid w:val="003740EB"/>
    <w:rsid w:val="00374192"/>
    <w:rsid w:val="00374220"/>
    <w:rsid w:val="0037423F"/>
    <w:rsid w:val="00374284"/>
    <w:rsid w:val="00374820"/>
    <w:rsid w:val="003749A9"/>
    <w:rsid w:val="00374A3D"/>
    <w:rsid w:val="00374AC2"/>
    <w:rsid w:val="00374D08"/>
    <w:rsid w:val="00374D09"/>
    <w:rsid w:val="00374DE7"/>
    <w:rsid w:val="00375113"/>
    <w:rsid w:val="003751D9"/>
    <w:rsid w:val="003752B2"/>
    <w:rsid w:val="003753AF"/>
    <w:rsid w:val="00375812"/>
    <w:rsid w:val="00375A40"/>
    <w:rsid w:val="00375B23"/>
    <w:rsid w:val="00375B7D"/>
    <w:rsid w:val="00375EC9"/>
    <w:rsid w:val="00375F00"/>
    <w:rsid w:val="00375F64"/>
    <w:rsid w:val="00376011"/>
    <w:rsid w:val="003761DA"/>
    <w:rsid w:val="00376381"/>
    <w:rsid w:val="003763AC"/>
    <w:rsid w:val="003764EF"/>
    <w:rsid w:val="003765E0"/>
    <w:rsid w:val="0037670B"/>
    <w:rsid w:val="00376967"/>
    <w:rsid w:val="00376B3F"/>
    <w:rsid w:val="00376B8F"/>
    <w:rsid w:val="00376FFC"/>
    <w:rsid w:val="003770EC"/>
    <w:rsid w:val="003772D9"/>
    <w:rsid w:val="003773F6"/>
    <w:rsid w:val="0037743D"/>
    <w:rsid w:val="003776D2"/>
    <w:rsid w:val="003776F9"/>
    <w:rsid w:val="003778C1"/>
    <w:rsid w:val="00377940"/>
    <w:rsid w:val="00377B00"/>
    <w:rsid w:val="00377B1B"/>
    <w:rsid w:val="00377C7C"/>
    <w:rsid w:val="00377D15"/>
    <w:rsid w:val="00377E30"/>
    <w:rsid w:val="00377FAD"/>
    <w:rsid w:val="003801EA"/>
    <w:rsid w:val="00380218"/>
    <w:rsid w:val="00380553"/>
    <w:rsid w:val="00380649"/>
    <w:rsid w:val="0038073A"/>
    <w:rsid w:val="00380755"/>
    <w:rsid w:val="00380891"/>
    <w:rsid w:val="003808AF"/>
    <w:rsid w:val="003809C4"/>
    <w:rsid w:val="00380A57"/>
    <w:rsid w:val="00380BCF"/>
    <w:rsid w:val="00380C00"/>
    <w:rsid w:val="00380CDB"/>
    <w:rsid w:val="00380DB6"/>
    <w:rsid w:val="00380E96"/>
    <w:rsid w:val="00380F26"/>
    <w:rsid w:val="00381032"/>
    <w:rsid w:val="003810B7"/>
    <w:rsid w:val="00381243"/>
    <w:rsid w:val="003813BE"/>
    <w:rsid w:val="0038145B"/>
    <w:rsid w:val="003814FB"/>
    <w:rsid w:val="00381648"/>
    <w:rsid w:val="0038164B"/>
    <w:rsid w:val="003816D8"/>
    <w:rsid w:val="003817E5"/>
    <w:rsid w:val="00381821"/>
    <w:rsid w:val="003818DC"/>
    <w:rsid w:val="003818FF"/>
    <w:rsid w:val="003819B0"/>
    <w:rsid w:val="003820B5"/>
    <w:rsid w:val="00382388"/>
    <w:rsid w:val="00382511"/>
    <w:rsid w:val="003825C4"/>
    <w:rsid w:val="00382622"/>
    <w:rsid w:val="003826B7"/>
    <w:rsid w:val="003827E9"/>
    <w:rsid w:val="00382C5B"/>
    <w:rsid w:val="00382CB0"/>
    <w:rsid w:val="00382D43"/>
    <w:rsid w:val="003830CC"/>
    <w:rsid w:val="00383119"/>
    <w:rsid w:val="003832C9"/>
    <w:rsid w:val="003834EF"/>
    <w:rsid w:val="0038355C"/>
    <w:rsid w:val="00383640"/>
    <w:rsid w:val="00383731"/>
    <w:rsid w:val="003837E4"/>
    <w:rsid w:val="00383898"/>
    <w:rsid w:val="0038394E"/>
    <w:rsid w:val="003839AB"/>
    <w:rsid w:val="00383A41"/>
    <w:rsid w:val="00383B54"/>
    <w:rsid w:val="00383D58"/>
    <w:rsid w:val="00383F40"/>
    <w:rsid w:val="003840C6"/>
    <w:rsid w:val="00384173"/>
    <w:rsid w:val="0038417F"/>
    <w:rsid w:val="003841FE"/>
    <w:rsid w:val="00384437"/>
    <w:rsid w:val="00384505"/>
    <w:rsid w:val="00384789"/>
    <w:rsid w:val="0038480B"/>
    <w:rsid w:val="0038496A"/>
    <w:rsid w:val="003849C8"/>
    <w:rsid w:val="00384F4C"/>
    <w:rsid w:val="003851A9"/>
    <w:rsid w:val="00385276"/>
    <w:rsid w:val="003854EA"/>
    <w:rsid w:val="00385921"/>
    <w:rsid w:val="0038596B"/>
    <w:rsid w:val="0038597B"/>
    <w:rsid w:val="00385980"/>
    <w:rsid w:val="00385E04"/>
    <w:rsid w:val="00385E1A"/>
    <w:rsid w:val="00385EF9"/>
    <w:rsid w:val="00385F12"/>
    <w:rsid w:val="00385FA7"/>
    <w:rsid w:val="00385FE9"/>
    <w:rsid w:val="003860A3"/>
    <w:rsid w:val="00386212"/>
    <w:rsid w:val="00386315"/>
    <w:rsid w:val="0038636D"/>
    <w:rsid w:val="0038644B"/>
    <w:rsid w:val="003865D8"/>
    <w:rsid w:val="00386625"/>
    <w:rsid w:val="0038662B"/>
    <w:rsid w:val="00386866"/>
    <w:rsid w:val="003868AF"/>
    <w:rsid w:val="00386AF8"/>
    <w:rsid w:val="00386BB3"/>
    <w:rsid w:val="0038701F"/>
    <w:rsid w:val="00387028"/>
    <w:rsid w:val="0038756E"/>
    <w:rsid w:val="003876B1"/>
    <w:rsid w:val="0038780D"/>
    <w:rsid w:val="00387A14"/>
    <w:rsid w:val="00387A80"/>
    <w:rsid w:val="00387AD4"/>
    <w:rsid w:val="00387BB5"/>
    <w:rsid w:val="00387D25"/>
    <w:rsid w:val="00387DAD"/>
    <w:rsid w:val="003901EB"/>
    <w:rsid w:val="00390213"/>
    <w:rsid w:val="003902B3"/>
    <w:rsid w:val="00390376"/>
    <w:rsid w:val="00390478"/>
    <w:rsid w:val="00390550"/>
    <w:rsid w:val="0039058E"/>
    <w:rsid w:val="00390954"/>
    <w:rsid w:val="00390BDD"/>
    <w:rsid w:val="00390C2B"/>
    <w:rsid w:val="00390CF9"/>
    <w:rsid w:val="00390D41"/>
    <w:rsid w:val="00390E60"/>
    <w:rsid w:val="00390EB4"/>
    <w:rsid w:val="003911E0"/>
    <w:rsid w:val="00391300"/>
    <w:rsid w:val="00391366"/>
    <w:rsid w:val="00391B24"/>
    <w:rsid w:val="00391BF8"/>
    <w:rsid w:val="00391C14"/>
    <w:rsid w:val="00391C46"/>
    <w:rsid w:val="00391CEA"/>
    <w:rsid w:val="00391DD6"/>
    <w:rsid w:val="00391EC0"/>
    <w:rsid w:val="00392177"/>
    <w:rsid w:val="0039229B"/>
    <w:rsid w:val="0039243D"/>
    <w:rsid w:val="00392541"/>
    <w:rsid w:val="00392C46"/>
    <w:rsid w:val="00392F25"/>
    <w:rsid w:val="0039306A"/>
    <w:rsid w:val="003931DE"/>
    <w:rsid w:val="00393247"/>
    <w:rsid w:val="003932BB"/>
    <w:rsid w:val="003933AD"/>
    <w:rsid w:val="0039377E"/>
    <w:rsid w:val="00393BEA"/>
    <w:rsid w:val="00393DD3"/>
    <w:rsid w:val="00393E63"/>
    <w:rsid w:val="00394048"/>
    <w:rsid w:val="003940B9"/>
    <w:rsid w:val="003940BF"/>
    <w:rsid w:val="00394167"/>
    <w:rsid w:val="0039445F"/>
    <w:rsid w:val="00394636"/>
    <w:rsid w:val="00394721"/>
    <w:rsid w:val="003948C5"/>
    <w:rsid w:val="003948E2"/>
    <w:rsid w:val="003949F8"/>
    <w:rsid w:val="00394B2C"/>
    <w:rsid w:val="00394B50"/>
    <w:rsid w:val="00394D35"/>
    <w:rsid w:val="00394D92"/>
    <w:rsid w:val="00394E33"/>
    <w:rsid w:val="00394EB0"/>
    <w:rsid w:val="00395364"/>
    <w:rsid w:val="00395448"/>
    <w:rsid w:val="00395624"/>
    <w:rsid w:val="00395B85"/>
    <w:rsid w:val="00395FEF"/>
    <w:rsid w:val="00396017"/>
    <w:rsid w:val="0039602E"/>
    <w:rsid w:val="003960FF"/>
    <w:rsid w:val="0039617F"/>
    <w:rsid w:val="00396196"/>
    <w:rsid w:val="00396385"/>
    <w:rsid w:val="003963E4"/>
    <w:rsid w:val="00396434"/>
    <w:rsid w:val="00396442"/>
    <w:rsid w:val="0039645B"/>
    <w:rsid w:val="0039646B"/>
    <w:rsid w:val="003966F5"/>
    <w:rsid w:val="0039684A"/>
    <w:rsid w:val="0039693A"/>
    <w:rsid w:val="0039693F"/>
    <w:rsid w:val="0039694B"/>
    <w:rsid w:val="00396986"/>
    <w:rsid w:val="00396A5F"/>
    <w:rsid w:val="00396E7D"/>
    <w:rsid w:val="00396EDC"/>
    <w:rsid w:val="00396F47"/>
    <w:rsid w:val="00396FD0"/>
    <w:rsid w:val="003970B6"/>
    <w:rsid w:val="00397418"/>
    <w:rsid w:val="00397798"/>
    <w:rsid w:val="0039786B"/>
    <w:rsid w:val="00397BE4"/>
    <w:rsid w:val="00397E01"/>
    <w:rsid w:val="00397F13"/>
    <w:rsid w:val="00397F59"/>
    <w:rsid w:val="0039FBEF"/>
    <w:rsid w:val="003A0079"/>
    <w:rsid w:val="003A0087"/>
    <w:rsid w:val="003A013C"/>
    <w:rsid w:val="003A02DB"/>
    <w:rsid w:val="003A0368"/>
    <w:rsid w:val="003A03F8"/>
    <w:rsid w:val="003A04E9"/>
    <w:rsid w:val="003A0554"/>
    <w:rsid w:val="003A0672"/>
    <w:rsid w:val="003A0846"/>
    <w:rsid w:val="003A0942"/>
    <w:rsid w:val="003A098A"/>
    <w:rsid w:val="003A10C3"/>
    <w:rsid w:val="003A11BB"/>
    <w:rsid w:val="003A12CB"/>
    <w:rsid w:val="003A1433"/>
    <w:rsid w:val="003A1660"/>
    <w:rsid w:val="003A174E"/>
    <w:rsid w:val="003A19AA"/>
    <w:rsid w:val="003A19E6"/>
    <w:rsid w:val="003A19EC"/>
    <w:rsid w:val="003A1C15"/>
    <w:rsid w:val="003A1DD4"/>
    <w:rsid w:val="003A1E17"/>
    <w:rsid w:val="003A1EA2"/>
    <w:rsid w:val="003A1EAD"/>
    <w:rsid w:val="003A1F12"/>
    <w:rsid w:val="003A203F"/>
    <w:rsid w:val="003A2211"/>
    <w:rsid w:val="003A222E"/>
    <w:rsid w:val="003A2335"/>
    <w:rsid w:val="003A248C"/>
    <w:rsid w:val="003A2797"/>
    <w:rsid w:val="003A27BA"/>
    <w:rsid w:val="003A27CB"/>
    <w:rsid w:val="003A286A"/>
    <w:rsid w:val="003A2B27"/>
    <w:rsid w:val="003A2BCB"/>
    <w:rsid w:val="003A2BD7"/>
    <w:rsid w:val="003A2BF7"/>
    <w:rsid w:val="003A2C1F"/>
    <w:rsid w:val="003A2D22"/>
    <w:rsid w:val="003A2E91"/>
    <w:rsid w:val="003A303E"/>
    <w:rsid w:val="003A312B"/>
    <w:rsid w:val="003A32AD"/>
    <w:rsid w:val="003A3630"/>
    <w:rsid w:val="003A36B0"/>
    <w:rsid w:val="003A36C6"/>
    <w:rsid w:val="003A3DFA"/>
    <w:rsid w:val="003A4E13"/>
    <w:rsid w:val="003A4EDC"/>
    <w:rsid w:val="003A4F7A"/>
    <w:rsid w:val="003A4FAF"/>
    <w:rsid w:val="003A50B4"/>
    <w:rsid w:val="003A5114"/>
    <w:rsid w:val="003A519B"/>
    <w:rsid w:val="003A523A"/>
    <w:rsid w:val="003A53EC"/>
    <w:rsid w:val="003A54B5"/>
    <w:rsid w:val="003A54D2"/>
    <w:rsid w:val="003A5572"/>
    <w:rsid w:val="003A5683"/>
    <w:rsid w:val="003A577B"/>
    <w:rsid w:val="003A58CA"/>
    <w:rsid w:val="003A58F7"/>
    <w:rsid w:val="003A5AA6"/>
    <w:rsid w:val="003A5C21"/>
    <w:rsid w:val="003A5D3A"/>
    <w:rsid w:val="003A5D99"/>
    <w:rsid w:val="003A5F2D"/>
    <w:rsid w:val="003A5F74"/>
    <w:rsid w:val="003A5FDD"/>
    <w:rsid w:val="003A5FF7"/>
    <w:rsid w:val="003A6109"/>
    <w:rsid w:val="003A6173"/>
    <w:rsid w:val="003A62A5"/>
    <w:rsid w:val="003A63F0"/>
    <w:rsid w:val="003A655F"/>
    <w:rsid w:val="003A65EB"/>
    <w:rsid w:val="003A661A"/>
    <w:rsid w:val="003A6626"/>
    <w:rsid w:val="003A6839"/>
    <w:rsid w:val="003A695B"/>
    <w:rsid w:val="003A6A2D"/>
    <w:rsid w:val="003A6A51"/>
    <w:rsid w:val="003A6C78"/>
    <w:rsid w:val="003A6E90"/>
    <w:rsid w:val="003A6ED4"/>
    <w:rsid w:val="003A6ED5"/>
    <w:rsid w:val="003A6F97"/>
    <w:rsid w:val="003A7133"/>
    <w:rsid w:val="003A7337"/>
    <w:rsid w:val="003A734E"/>
    <w:rsid w:val="003A73F7"/>
    <w:rsid w:val="003A7448"/>
    <w:rsid w:val="003A776F"/>
    <w:rsid w:val="003A77F9"/>
    <w:rsid w:val="003A7D29"/>
    <w:rsid w:val="003A7F47"/>
    <w:rsid w:val="003B0164"/>
    <w:rsid w:val="003B0180"/>
    <w:rsid w:val="003B026B"/>
    <w:rsid w:val="003B039B"/>
    <w:rsid w:val="003B04DA"/>
    <w:rsid w:val="003B050B"/>
    <w:rsid w:val="003B0540"/>
    <w:rsid w:val="003B0946"/>
    <w:rsid w:val="003B096D"/>
    <w:rsid w:val="003B0BAD"/>
    <w:rsid w:val="003B0BF9"/>
    <w:rsid w:val="003B0CB3"/>
    <w:rsid w:val="003B0D15"/>
    <w:rsid w:val="003B0FFB"/>
    <w:rsid w:val="003B1307"/>
    <w:rsid w:val="003B1540"/>
    <w:rsid w:val="003B1572"/>
    <w:rsid w:val="003B166B"/>
    <w:rsid w:val="003B1790"/>
    <w:rsid w:val="003B17C9"/>
    <w:rsid w:val="003B1885"/>
    <w:rsid w:val="003B18B5"/>
    <w:rsid w:val="003B193B"/>
    <w:rsid w:val="003B1B8B"/>
    <w:rsid w:val="003B1CDA"/>
    <w:rsid w:val="003B1D6E"/>
    <w:rsid w:val="003B1D9D"/>
    <w:rsid w:val="003B1DF3"/>
    <w:rsid w:val="003B1EAD"/>
    <w:rsid w:val="003B1EBF"/>
    <w:rsid w:val="003B213C"/>
    <w:rsid w:val="003B27CE"/>
    <w:rsid w:val="003B2802"/>
    <w:rsid w:val="003B2C7E"/>
    <w:rsid w:val="003B2C8F"/>
    <w:rsid w:val="003B2E5E"/>
    <w:rsid w:val="003B304E"/>
    <w:rsid w:val="003B31BA"/>
    <w:rsid w:val="003B3276"/>
    <w:rsid w:val="003B382D"/>
    <w:rsid w:val="003B3B3A"/>
    <w:rsid w:val="003B3B43"/>
    <w:rsid w:val="003B3C4C"/>
    <w:rsid w:val="003B3D63"/>
    <w:rsid w:val="003B3D74"/>
    <w:rsid w:val="003B3E03"/>
    <w:rsid w:val="003B3E6A"/>
    <w:rsid w:val="003B3F93"/>
    <w:rsid w:val="003B4045"/>
    <w:rsid w:val="003B4137"/>
    <w:rsid w:val="003B41BF"/>
    <w:rsid w:val="003B41E2"/>
    <w:rsid w:val="003B422A"/>
    <w:rsid w:val="003B443A"/>
    <w:rsid w:val="003B4650"/>
    <w:rsid w:val="003B46FD"/>
    <w:rsid w:val="003B4849"/>
    <w:rsid w:val="003B48C3"/>
    <w:rsid w:val="003B4D92"/>
    <w:rsid w:val="003B4DAD"/>
    <w:rsid w:val="003B4DC2"/>
    <w:rsid w:val="003B4E9D"/>
    <w:rsid w:val="003B4F1A"/>
    <w:rsid w:val="003B4FCC"/>
    <w:rsid w:val="003B5287"/>
    <w:rsid w:val="003B53DC"/>
    <w:rsid w:val="003B54DC"/>
    <w:rsid w:val="003B55AB"/>
    <w:rsid w:val="003B55B7"/>
    <w:rsid w:val="003B5801"/>
    <w:rsid w:val="003B5816"/>
    <w:rsid w:val="003B594A"/>
    <w:rsid w:val="003B5A04"/>
    <w:rsid w:val="003B5BA3"/>
    <w:rsid w:val="003B5C60"/>
    <w:rsid w:val="003B5DFF"/>
    <w:rsid w:val="003B60E1"/>
    <w:rsid w:val="003B62ED"/>
    <w:rsid w:val="003B63B5"/>
    <w:rsid w:val="003B65A2"/>
    <w:rsid w:val="003B668A"/>
    <w:rsid w:val="003B68A8"/>
    <w:rsid w:val="003B68B1"/>
    <w:rsid w:val="003B6B19"/>
    <w:rsid w:val="003B6B32"/>
    <w:rsid w:val="003B6B8B"/>
    <w:rsid w:val="003B6C18"/>
    <w:rsid w:val="003B6CD8"/>
    <w:rsid w:val="003B6D3E"/>
    <w:rsid w:val="003B6D81"/>
    <w:rsid w:val="003B6EEF"/>
    <w:rsid w:val="003B70D2"/>
    <w:rsid w:val="003B71CB"/>
    <w:rsid w:val="003B71F6"/>
    <w:rsid w:val="003B73C1"/>
    <w:rsid w:val="003B74D7"/>
    <w:rsid w:val="003B757F"/>
    <w:rsid w:val="003B772C"/>
    <w:rsid w:val="003B7BA4"/>
    <w:rsid w:val="003B7CB8"/>
    <w:rsid w:val="003B7CE1"/>
    <w:rsid w:val="003B7E90"/>
    <w:rsid w:val="003B7FBE"/>
    <w:rsid w:val="003C0179"/>
    <w:rsid w:val="003C0245"/>
    <w:rsid w:val="003C0258"/>
    <w:rsid w:val="003C02D4"/>
    <w:rsid w:val="003C0366"/>
    <w:rsid w:val="003C05BF"/>
    <w:rsid w:val="003C05C7"/>
    <w:rsid w:val="003C0AB0"/>
    <w:rsid w:val="003C0C21"/>
    <w:rsid w:val="003C0C73"/>
    <w:rsid w:val="003C0FA2"/>
    <w:rsid w:val="003C1092"/>
    <w:rsid w:val="003C109F"/>
    <w:rsid w:val="003C10D0"/>
    <w:rsid w:val="003C10E9"/>
    <w:rsid w:val="003C1219"/>
    <w:rsid w:val="003C1332"/>
    <w:rsid w:val="003C151F"/>
    <w:rsid w:val="003C1571"/>
    <w:rsid w:val="003C1951"/>
    <w:rsid w:val="003C1A1C"/>
    <w:rsid w:val="003C1B4C"/>
    <w:rsid w:val="003C1C2B"/>
    <w:rsid w:val="003C1D1A"/>
    <w:rsid w:val="003C1D77"/>
    <w:rsid w:val="003C1E11"/>
    <w:rsid w:val="003C1E80"/>
    <w:rsid w:val="003C1FB3"/>
    <w:rsid w:val="003C2115"/>
    <w:rsid w:val="003C21E1"/>
    <w:rsid w:val="003C235A"/>
    <w:rsid w:val="003C256B"/>
    <w:rsid w:val="003C2725"/>
    <w:rsid w:val="003C281F"/>
    <w:rsid w:val="003C2BB9"/>
    <w:rsid w:val="003C2CDD"/>
    <w:rsid w:val="003C2E89"/>
    <w:rsid w:val="003C2F06"/>
    <w:rsid w:val="003C308B"/>
    <w:rsid w:val="003C315B"/>
    <w:rsid w:val="003C3268"/>
    <w:rsid w:val="003C3436"/>
    <w:rsid w:val="003C35F6"/>
    <w:rsid w:val="003C363A"/>
    <w:rsid w:val="003C36B6"/>
    <w:rsid w:val="003C38D5"/>
    <w:rsid w:val="003C3AF2"/>
    <w:rsid w:val="003C3D8F"/>
    <w:rsid w:val="003C3DB4"/>
    <w:rsid w:val="003C3E9F"/>
    <w:rsid w:val="003C3FD4"/>
    <w:rsid w:val="003C4107"/>
    <w:rsid w:val="003C449B"/>
    <w:rsid w:val="003C45F5"/>
    <w:rsid w:val="003C462C"/>
    <w:rsid w:val="003C476B"/>
    <w:rsid w:val="003C47FD"/>
    <w:rsid w:val="003C481E"/>
    <w:rsid w:val="003C4893"/>
    <w:rsid w:val="003C493D"/>
    <w:rsid w:val="003C4942"/>
    <w:rsid w:val="003C4956"/>
    <w:rsid w:val="003C4963"/>
    <w:rsid w:val="003C496B"/>
    <w:rsid w:val="003C49DF"/>
    <w:rsid w:val="003C4A76"/>
    <w:rsid w:val="003C4B3C"/>
    <w:rsid w:val="003C4C6F"/>
    <w:rsid w:val="003C4CAD"/>
    <w:rsid w:val="003C4DB2"/>
    <w:rsid w:val="003C4DB9"/>
    <w:rsid w:val="003C4DC6"/>
    <w:rsid w:val="003C4E3B"/>
    <w:rsid w:val="003C4FCF"/>
    <w:rsid w:val="003C5370"/>
    <w:rsid w:val="003C53E3"/>
    <w:rsid w:val="003C5556"/>
    <w:rsid w:val="003C5593"/>
    <w:rsid w:val="003C5A44"/>
    <w:rsid w:val="003C5AC0"/>
    <w:rsid w:val="003C5C93"/>
    <w:rsid w:val="003C5E78"/>
    <w:rsid w:val="003C5F15"/>
    <w:rsid w:val="003C603A"/>
    <w:rsid w:val="003C606E"/>
    <w:rsid w:val="003C60A4"/>
    <w:rsid w:val="003C6239"/>
    <w:rsid w:val="003C6551"/>
    <w:rsid w:val="003C65D4"/>
    <w:rsid w:val="003C6A25"/>
    <w:rsid w:val="003C6A70"/>
    <w:rsid w:val="003C6A95"/>
    <w:rsid w:val="003C6B0A"/>
    <w:rsid w:val="003C6B36"/>
    <w:rsid w:val="003C6C18"/>
    <w:rsid w:val="003C6D8C"/>
    <w:rsid w:val="003C6EA9"/>
    <w:rsid w:val="003C7000"/>
    <w:rsid w:val="003C718C"/>
    <w:rsid w:val="003C7225"/>
    <w:rsid w:val="003C7251"/>
    <w:rsid w:val="003C7321"/>
    <w:rsid w:val="003C7478"/>
    <w:rsid w:val="003C76B1"/>
    <w:rsid w:val="003C76CE"/>
    <w:rsid w:val="003C7876"/>
    <w:rsid w:val="003C7CDC"/>
    <w:rsid w:val="003C7F0B"/>
    <w:rsid w:val="003C7F1A"/>
    <w:rsid w:val="003C7F7B"/>
    <w:rsid w:val="003D0116"/>
    <w:rsid w:val="003D0374"/>
    <w:rsid w:val="003D060A"/>
    <w:rsid w:val="003D07D7"/>
    <w:rsid w:val="003D082C"/>
    <w:rsid w:val="003D0997"/>
    <w:rsid w:val="003D0C1C"/>
    <w:rsid w:val="003D0CCB"/>
    <w:rsid w:val="003D0D58"/>
    <w:rsid w:val="003D0F19"/>
    <w:rsid w:val="003D1103"/>
    <w:rsid w:val="003D1350"/>
    <w:rsid w:val="003D1369"/>
    <w:rsid w:val="003D15AA"/>
    <w:rsid w:val="003D1A00"/>
    <w:rsid w:val="003D1AED"/>
    <w:rsid w:val="003D1BA3"/>
    <w:rsid w:val="003D1BDD"/>
    <w:rsid w:val="003D1D30"/>
    <w:rsid w:val="003D1D61"/>
    <w:rsid w:val="003D200C"/>
    <w:rsid w:val="003D2059"/>
    <w:rsid w:val="003D20CF"/>
    <w:rsid w:val="003D2142"/>
    <w:rsid w:val="003D2218"/>
    <w:rsid w:val="003D24C2"/>
    <w:rsid w:val="003D25FD"/>
    <w:rsid w:val="003D2625"/>
    <w:rsid w:val="003D2680"/>
    <w:rsid w:val="003D294E"/>
    <w:rsid w:val="003D295D"/>
    <w:rsid w:val="003D29AE"/>
    <w:rsid w:val="003D2A88"/>
    <w:rsid w:val="003D2A9A"/>
    <w:rsid w:val="003D2B7D"/>
    <w:rsid w:val="003D2C1A"/>
    <w:rsid w:val="003D2E29"/>
    <w:rsid w:val="003D2EBC"/>
    <w:rsid w:val="003D2FE1"/>
    <w:rsid w:val="003D30F0"/>
    <w:rsid w:val="003D3196"/>
    <w:rsid w:val="003D3240"/>
    <w:rsid w:val="003D3458"/>
    <w:rsid w:val="003D3710"/>
    <w:rsid w:val="003D37A1"/>
    <w:rsid w:val="003D384E"/>
    <w:rsid w:val="003D3862"/>
    <w:rsid w:val="003D3A39"/>
    <w:rsid w:val="003D3C44"/>
    <w:rsid w:val="003D3E74"/>
    <w:rsid w:val="003D3ED8"/>
    <w:rsid w:val="003D4042"/>
    <w:rsid w:val="003D414E"/>
    <w:rsid w:val="003D41EC"/>
    <w:rsid w:val="003D42C7"/>
    <w:rsid w:val="003D471D"/>
    <w:rsid w:val="003D47C6"/>
    <w:rsid w:val="003D4853"/>
    <w:rsid w:val="003D485F"/>
    <w:rsid w:val="003D49D9"/>
    <w:rsid w:val="003D4B17"/>
    <w:rsid w:val="003D4B2E"/>
    <w:rsid w:val="003D4B6A"/>
    <w:rsid w:val="003D4CC0"/>
    <w:rsid w:val="003D4D7C"/>
    <w:rsid w:val="003D4F09"/>
    <w:rsid w:val="003D4F3D"/>
    <w:rsid w:val="003D4FE1"/>
    <w:rsid w:val="003D5376"/>
    <w:rsid w:val="003D5636"/>
    <w:rsid w:val="003D56E2"/>
    <w:rsid w:val="003D5864"/>
    <w:rsid w:val="003D5B2A"/>
    <w:rsid w:val="003D5B7D"/>
    <w:rsid w:val="003D5BEA"/>
    <w:rsid w:val="003D5C09"/>
    <w:rsid w:val="003D5CBD"/>
    <w:rsid w:val="003D5DAA"/>
    <w:rsid w:val="003D5F93"/>
    <w:rsid w:val="003D5FB7"/>
    <w:rsid w:val="003D604F"/>
    <w:rsid w:val="003D682E"/>
    <w:rsid w:val="003D68A5"/>
    <w:rsid w:val="003D6DA9"/>
    <w:rsid w:val="003D6DB8"/>
    <w:rsid w:val="003D6DC7"/>
    <w:rsid w:val="003D6EDD"/>
    <w:rsid w:val="003D6EE7"/>
    <w:rsid w:val="003D6F19"/>
    <w:rsid w:val="003D7142"/>
    <w:rsid w:val="003D7157"/>
    <w:rsid w:val="003D7383"/>
    <w:rsid w:val="003D73CE"/>
    <w:rsid w:val="003D74EF"/>
    <w:rsid w:val="003D7500"/>
    <w:rsid w:val="003D751D"/>
    <w:rsid w:val="003D757A"/>
    <w:rsid w:val="003D75AC"/>
    <w:rsid w:val="003D77F8"/>
    <w:rsid w:val="003D780A"/>
    <w:rsid w:val="003D7BB8"/>
    <w:rsid w:val="003D7E00"/>
    <w:rsid w:val="003D7FE1"/>
    <w:rsid w:val="003E0035"/>
    <w:rsid w:val="003E0180"/>
    <w:rsid w:val="003E041D"/>
    <w:rsid w:val="003E076F"/>
    <w:rsid w:val="003E0BA6"/>
    <w:rsid w:val="003E0C61"/>
    <w:rsid w:val="003E0CD2"/>
    <w:rsid w:val="003E0D51"/>
    <w:rsid w:val="003E0EC2"/>
    <w:rsid w:val="003E0F0C"/>
    <w:rsid w:val="003E109E"/>
    <w:rsid w:val="003E1162"/>
    <w:rsid w:val="003E1652"/>
    <w:rsid w:val="003E1684"/>
    <w:rsid w:val="003E17D4"/>
    <w:rsid w:val="003E18D7"/>
    <w:rsid w:val="003E19F0"/>
    <w:rsid w:val="003E1AE2"/>
    <w:rsid w:val="003E1E08"/>
    <w:rsid w:val="003E1F7C"/>
    <w:rsid w:val="003E2005"/>
    <w:rsid w:val="003E2020"/>
    <w:rsid w:val="003E20E7"/>
    <w:rsid w:val="003E21BF"/>
    <w:rsid w:val="003E2232"/>
    <w:rsid w:val="003E225D"/>
    <w:rsid w:val="003E235C"/>
    <w:rsid w:val="003E2472"/>
    <w:rsid w:val="003E2490"/>
    <w:rsid w:val="003E2580"/>
    <w:rsid w:val="003E2777"/>
    <w:rsid w:val="003E27FF"/>
    <w:rsid w:val="003E2BAD"/>
    <w:rsid w:val="003E2BAF"/>
    <w:rsid w:val="003E2C76"/>
    <w:rsid w:val="003E2EAB"/>
    <w:rsid w:val="003E2FF1"/>
    <w:rsid w:val="003E3047"/>
    <w:rsid w:val="003E3223"/>
    <w:rsid w:val="003E3691"/>
    <w:rsid w:val="003E36A4"/>
    <w:rsid w:val="003E3712"/>
    <w:rsid w:val="003E3745"/>
    <w:rsid w:val="003E3781"/>
    <w:rsid w:val="003E38F9"/>
    <w:rsid w:val="003E39C9"/>
    <w:rsid w:val="003E3A19"/>
    <w:rsid w:val="003E3E03"/>
    <w:rsid w:val="003E3F67"/>
    <w:rsid w:val="003E3FBA"/>
    <w:rsid w:val="003E421E"/>
    <w:rsid w:val="003E435F"/>
    <w:rsid w:val="003E44EE"/>
    <w:rsid w:val="003E46A1"/>
    <w:rsid w:val="003E47EC"/>
    <w:rsid w:val="003E4885"/>
    <w:rsid w:val="003E48BB"/>
    <w:rsid w:val="003E4A8D"/>
    <w:rsid w:val="003E4ADD"/>
    <w:rsid w:val="003E4B69"/>
    <w:rsid w:val="003E4B8F"/>
    <w:rsid w:val="003E4BA7"/>
    <w:rsid w:val="003E4BF3"/>
    <w:rsid w:val="003E4C08"/>
    <w:rsid w:val="003E4C5C"/>
    <w:rsid w:val="003E4CB3"/>
    <w:rsid w:val="003E4D47"/>
    <w:rsid w:val="003E500D"/>
    <w:rsid w:val="003E503C"/>
    <w:rsid w:val="003E5386"/>
    <w:rsid w:val="003E59A4"/>
    <w:rsid w:val="003E5A80"/>
    <w:rsid w:val="003E5A89"/>
    <w:rsid w:val="003E5C3C"/>
    <w:rsid w:val="003E5C95"/>
    <w:rsid w:val="003E5D1F"/>
    <w:rsid w:val="003E5E60"/>
    <w:rsid w:val="003E5EB6"/>
    <w:rsid w:val="003E6025"/>
    <w:rsid w:val="003E6048"/>
    <w:rsid w:val="003E60FB"/>
    <w:rsid w:val="003E6148"/>
    <w:rsid w:val="003E61EB"/>
    <w:rsid w:val="003E630E"/>
    <w:rsid w:val="003E6478"/>
    <w:rsid w:val="003E65C0"/>
    <w:rsid w:val="003E66F6"/>
    <w:rsid w:val="003E6794"/>
    <w:rsid w:val="003E6821"/>
    <w:rsid w:val="003E6990"/>
    <w:rsid w:val="003E69CE"/>
    <w:rsid w:val="003E69F0"/>
    <w:rsid w:val="003E69F9"/>
    <w:rsid w:val="003E6A5C"/>
    <w:rsid w:val="003E6AEF"/>
    <w:rsid w:val="003E6DF6"/>
    <w:rsid w:val="003E6E66"/>
    <w:rsid w:val="003E6E7F"/>
    <w:rsid w:val="003E6EDE"/>
    <w:rsid w:val="003E7158"/>
    <w:rsid w:val="003E72D7"/>
    <w:rsid w:val="003E7353"/>
    <w:rsid w:val="003E7491"/>
    <w:rsid w:val="003E7842"/>
    <w:rsid w:val="003E79F5"/>
    <w:rsid w:val="003E7BD7"/>
    <w:rsid w:val="003E7C20"/>
    <w:rsid w:val="003F00D4"/>
    <w:rsid w:val="003F01F3"/>
    <w:rsid w:val="003F0209"/>
    <w:rsid w:val="003F0413"/>
    <w:rsid w:val="003F064A"/>
    <w:rsid w:val="003F068D"/>
    <w:rsid w:val="003F0745"/>
    <w:rsid w:val="003F09F9"/>
    <w:rsid w:val="003F0B20"/>
    <w:rsid w:val="003F0C11"/>
    <w:rsid w:val="003F0DC6"/>
    <w:rsid w:val="003F0E91"/>
    <w:rsid w:val="003F105E"/>
    <w:rsid w:val="003F113D"/>
    <w:rsid w:val="003F1166"/>
    <w:rsid w:val="003F1193"/>
    <w:rsid w:val="003F1243"/>
    <w:rsid w:val="003F1320"/>
    <w:rsid w:val="003F1514"/>
    <w:rsid w:val="003F1619"/>
    <w:rsid w:val="003F17C8"/>
    <w:rsid w:val="003F17E9"/>
    <w:rsid w:val="003F193C"/>
    <w:rsid w:val="003F1A67"/>
    <w:rsid w:val="003F1FAE"/>
    <w:rsid w:val="003F2005"/>
    <w:rsid w:val="003F20D8"/>
    <w:rsid w:val="003F214D"/>
    <w:rsid w:val="003F22E2"/>
    <w:rsid w:val="003F2474"/>
    <w:rsid w:val="003F250F"/>
    <w:rsid w:val="003F283B"/>
    <w:rsid w:val="003F2906"/>
    <w:rsid w:val="003F2F69"/>
    <w:rsid w:val="003F30AF"/>
    <w:rsid w:val="003F3311"/>
    <w:rsid w:val="003F3382"/>
    <w:rsid w:val="003F33EF"/>
    <w:rsid w:val="003F344F"/>
    <w:rsid w:val="003F3515"/>
    <w:rsid w:val="003F36B4"/>
    <w:rsid w:val="003F37A9"/>
    <w:rsid w:val="003F3939"/>
    <w:rsid w:val="003F39B2"/>
    <w:rsid w:val="003F3A2A"/>
    <w:rsid w:val="003F3C7C"/>
    <w:rsid w:val="003F3CD1"/>
    <w:rsid w:val="003F3CEC"/>
    <w:rsid w:val="003F3D8E"/>
    <w:rsid w:val="003F3DB3"/>
    <w:rsid w:val="003F3E13"/>
    <w:rsid w:val="003F3E18"/>
    <w:rsid w:val="003F3E55"/>
    <w:rsid w:val="003F3F54"/>
    <w:rsid w:val="003F3F74"/>
    <w:rsid w:val="003F429F"/>
    <w:rsid w:val="003F4B6F"/>
    <w:rsid w:val="003F4C3C"/>
    <w:rsid w:val="003F4CCB"/>
    <w:rsid w:val="003F4D18"/>
    <w:rsid w:val="003F5038"/>
    <w:rsid w:val="003F5412"/>
    <w:rsid w:val="003F552F"/>
    <w:rsid w:val="003F56BC"/>
    <w:rsid w:val="003F5758"/>
    <w:rsid w:val="003F57A5"/>
    <w:rsid w:val="003F580E"/>
    <w:rsid w:val="003F5885"/>
    <w:rsid w:val="003F598D"/>
    <w:rsid w:val="003F59A3"/>
    <w:rsid w:val="003F5BD7"/>
    <w:rsid w:val="003F5DAC"/>
    <w:rsid w:val="003F5F16"/>
    <w:rsid w:val="003F618F"/>
    <w:rsid w:val="003F63F8"/>
    <w:rsid w:val="003F63FA"/>
    <w:rsid w:val="003F64C1"/>
    <w:rsid w:val="003F654D"/>
    <w:rsid w:val="003F6553"/>
    <w:rsid w:val="003F6733"/>
    <w:rsid w:val="003F6862"/>
    <w:rsid w:val="003F68E0"/>
    <w:rsid w:val="003F6945"/>
    <w:rsid w:val="003F6A10"/>
    <w:rsid w:val="003F6BB0"/>
    <w:rsid w:val="003F6C76"/>
    <w:rsid w:val="003F6C8A"/>
    <w:rsid w:val="003F6E3A"/>
    <w:rsid w:val="003F6E9C"/>
    <w:rsid w:val="003F6F05"/>
    <w:rsid w:val="003F703F"/>
    <w:rsid w:val="003F707A"/>
    <w:rsid w:val="003F70B8"/>
    <w:rsid w:val="003F7187"/>
    <w:rsid w:val="003F71D3"/>
    <w:rsid w:val="003F7319"/>
    <w:rsid w:val="003F7370"/>
    <w:rsid w:val="003F7697"/>
    <w:rsid w:val="003F76D4"/>
    <w:rsid w:val="003F77B7"/>
    <w:rsid w:val="003F78E4"/>
    <w:rsid w:val="003F798F"/>
    <w:rsid w:val="003F7AE4"/>
    <w:rsid w:val="003F7C1C"/>
    <w:rsid w:val="003F7CA7"/>
    <w:rsid w:val="003F7EA8"/>
    <w:rsid w:val="00400093"/>
    <w:rsid w:val="004000C9"/>
    <w:rsid w:val="0040010C"/>
    <w:rsid w:val="004001E4"/>
    <w:rsid w:val="00400497"/>
    <w:rsid w:val="0040059D"/>
    <w:rsid w:val="00400618"/>
    <w:rsid w:val="00400695"/>
    <w:rsid w:val="0040078E"/>
    <w:rsid w:val="004008D6"/>
    <w:rsid w:val="00400A34"/>
    <w:rsid w:val="00400C56"/>
    <w:rsid w:val="00400D70"/>
    <w:rsid w:val="00400DB1"/>
    <w:rsid w:val="00400F60"/>
    <w:rsid w:val="00401061"/>
    <w:rsid w:val="004011B2"/>
    <w:rsid w:val="004013D5"/>
    <w:rsid w:val="004014A7"/>
    <w:rsid w:val="00401522"/>
    <w:rsid w:val="0040166C"/>
    <w:rsid w:val="0040192A"/>
    <w:rsid w:val="0040199D"/>
    <w:rsid w:val="004019E7"/>
    <w:rsid w:val="00401AC9"/>
    <w:rsid w:val="00401AF7"/>
    <w:rsid w:val="00401BA4"/>
    <w:rsid w:val="00401D58"/>
    <w:rsid w:val="00401D96"/>
    <w:rsid w:val="00401DF1"/>
    <w:rsid w:val="00401FA5"/>
    <w:rsid w:val="004021D4"/>
    <w:rsid w:val="004021FF"/>
    <w:rsid w:val="00402337"/>
    <w:rsid w:val="0040235D"/>
    <w:rsid w:val="00402490"/>
    <w:rsid w:val="00402500"/>
    <w:rsid w:val="00402693"/>
    <w:rsid w:val="0040282A"/>
    <w:rsid w:val="00402870"/>
    <w:rsid w:val="004028F1"/>
    <w:rsid w:val="00402B83"/>
    <w:rsid w:val="00402C98"/>
    <w:rsid w:val="00402CDD"/>
    <w:rsid w:val="00402D16"/>
    <w:rsid w:val="00402DCF"/>
    <w:rsid w:val="00402E73"/>
    <w:rsid w:val="00402EBB"/>
    <w:rsid w:val="0040305E"/>
    <w:rsid w:val="004035A2"/>
    <w:rsid w:val="00403700"/>
    <w:rsid w:val="00403A26"/>
    <w:rsid w:val="00403B77"/>
    <w:rsid w:val="00403D0A"/>
    <w:rsid w:val="00403EE2"/>
    <w:rsid w:val="00404038"/>
    <w:rsid w:val="0040407B"/>
    <w:rsid w:val="004040A6"/>
    <w:rsid w:val="004042F1"/>
    <w:rsid w:val="0040438D"/>
    <w:rsid w:val="0040445D"/>
    <w:rsid w:val="00404485"/>
    <w:rsid w:val="0040459B"/>
    <w:rsid w:val="0040465D"/>
    <w:rsid w:val="004048AE"/>
    <w:rsid w:val="0040498D"/>
    <w:rsid w:val="004049CA"/>
    <w:rsid w:val="00404B9E"/>
    <w:rsid w:val="00404D23"/>
    <w:rsid w:val="00404EC0"/>
    <w:rsid w:val="004052F2"/>
    <w:rsid w:val="004053F9"/>
    <w:rsid w:val="00405449"/>
    <w:rsid w:val="0040545A"/>
    <w:rsid w:val="00405532"/>
    <w:rsid w:val="0040568B"/>
    <w:rsid w:val="004057C0"/>
    <w:rsid w:val="0040591D"/>
    <w:rsid w:val="00405A28"/>
    <w:rsid w:val="00405A72"/>
    <w:rsid w:val="00405C48"/>
    <w:rsid w:val="00405EDC"/>
    <w:rsid w:val="00405EDD"/>
    <w:rsid w:val="00405F03"/>
    <w:rsid w:val="00405F46"/>
    <w:rsid w:val="004060E2"/>
    <w:rsid w:val="004062BC"/>
    <w:rsid w:val="004063F3"/>
    <w:rsid w:val="00406516"/>
    <w:rsid w:val="004065DF"/>
    <w:rsid w:val="004066AC"/>
    <w:rsid w:val="00406755"/>
    <w:rsid w:val="004067DA"/>
    <w:rsid w:val="00406948"/>
    <w:rsid w:val="0040695D"/>
    <w:rsid w:val="00406BEC"/>
    <w:rsid w:val="00406C9C"/>
    <w:rsid w:val="00406D9B"/>
    <w:rsid w:val="00406E91"/>
    <w:rsid w:val="00406EDD"/>
    <w:rsid w:val="00406FD2"/>
    <w:rsid w:val="00407003"/>
    <w:rsid w:val="00407428"/>
    <w:rsid w:val="00407563"/>
    <w:rsid w:val="004076AD"/>
    <w:rsid w:val="004077EB"/>
    <w:rsid w:val="0040794B"/>
    <w:rsid w:val="00407AC7"/>
    <w:rsid w:val="00408E72"/>
    <w:rsid w:val="00410077"/>
    <w:rsid w:val="0041058E"/>
    <w:rsid w:val="00410597"/>
    <w:rsid w:val="00410649"/>
    <w:rsid w:val="004107EB"/>
    <w:rsid w:val="0041093A"/>
    <w:rsid w:val="00410AB1"/>
    <w:rsid w:val="00410AC8"/>
    <w:rsid w:val="00410C10"/>
    <w:rsid w:val="00410ED9"/>
    <w:rsid w:val="004110CF"/>
    <w:rsid w:val="00411231"/>
    <w:rsid w:val="0041126D"/>
    <w:rsid w:val="00411397"/>
    <w:rsid w:val="00411523"/>
    <w:rsid w:val="00411558"/>
    <w:rsid w:val="0041161B"/>
    <w:rsid w:val="00411710"/>
    <w:rsid w:val="00411745"/>
    <w:rsid w:val="0041178B"/>
    <w:rsid w:val="00411806"/>
    <w:rsid w:val="0041182F"/>
    <w:rsid w:val="004119C3"/>
    <w:rsid w:val="00411AB3"/>
    <w:rsid w:val="00411B59"/>
    <w:rsid w:val="00411D12"/>
    <w:rsid w:val="00411D50"/>
    <w:rsid w:val="00411DB8"/>
    <w:rsid w:val="00412207"/>
    <w:rsid w:val="00412363"/>
    <w:rsid w:val="004124C0"/>
    <w:rsid w:val="0041256E"/>
    <w:rsid w:val="004125AA"/>
    <w:rsid w:val="00412696"/>
    <w:rsid w:val="00412884"/>
    <w:rsid w:val="004128B0"/>
    <w:rsid w:val="00412A0C"/>
    <w:rsid w:val="00412B19"/>
    <w:rsid w:val="00412C9D"/>
    <w:rsid w:val="00412D45"/>
    <w:rsid w:val="00412F87"/>
    <w:rsid w:val="00413042"/>
    <w:rsid w:val="004131E0"/>
    <w:rsid w:val="004133D5"/>
    <w:rsid w:val="004134FC"/>
    <w:rsid w:val="00413801"/>
    <w:rsid w:val="004138CE"/>
    <w:rsid w:val="00413AA5"/>
    <w:rsid w:val="00413AE8"/>
    <w:rsid w:val="00413B96"/>
    <w:rsid w:val="00413BCF"/>
    <w:rsid w:val="00413CE2"/>
    <w:rsid w:val="00413D60"/>
    <w:rsid w:val="00413E0C"/>
    <w:rsid w:val="00413E77"/>
    <w:rsid w:val="00413F43"/>
    <w:rsid w:val="00414101"/>
    <w:rsid w:val="00414194"/>
    <w:rsid w:val="004141FD"/>
    <w:rsid w:val="0041435E"/>
    <w:rsid w:val="0041440B"/>
    <w:rsid w:val="00414422"/>
    <w:rsid w:val="004145EF"/>
    <w:rsid w:val="00414623"/>
    <w:rsid w:val="00414D0D"/>
    <w:rsid w:val="00414E6A"/>
    <w:rsid w:val="00414E84"/>
    <w:rsid w:val="00414EDA"/>
    <w:rsid w:val="00415025"/>
    <w:rsid w:val="0041512B"/>
    <w:rsid w:val="00415329"/>
    <w:rsid w:val="00415361"/>
    <w:rsid w:val="00415383"/>
    <w:rsid w:val="00415394"/>
    <w:rsid w:val="00415513"/>
    <w:rsid w:val="004155FC"/>
    <w:rsid w:val="00415821"/>
    <w:rsid w:val="00415A1C"/>
    <w:rsid w:val="00415AA7"/>
    <w:rsid w:val="00415BE9"/>
    <w:rsid w:val="00415DB9"/>
    <w:rsid w:val="004160A3"/>
    <w:rsid w:val="0041637B"/>
    <w:rsid w:val="004163DD"/>
    <w:rsid w:val="004163FB"/>
    <w:rsid w:val="004164A2"/>
    <w:rsid w:val="0041664C"/>
    <w:rsid w:val="0041675A"/>
    <w:rsid w:val="00416788"/>
    <w:rsid w:val="0041693E"/>
    <w:rsid w:val="00416A85"/>
    <w:rsid w:val="0041709D"/>
    <w:rsid w:val="00417329"/>
    <w:rsid w:val="0041759D"/>
    <w:rsid w:val="004175E1"/>
    <w:rsid w:val="0041777D"/>
    <w:rsid w:val="0041787F"/>
    <w:rsid w:val="00417A42"/>
    <w:rsid w:val="00417B3A"/>
    <w:rsid w:val="00417B48"/>
    <w:rsid w:val="00417D2C"/>
    <w:rsid w:val="00417D4F"/>
    <w:rsid w:val="00417EFA"/>
    <w:rsid w:val="00417FFC"/>
    <w:rsid w:val="0041B2CC"/>
    <w:rsid w:val="00420616"/>
    <w:rsid w:val="004209E1"/>
    <w:rsid w:val="00420A0A"/>
    <w:rsid w:val="00420A37"/>
    <w:rsid w:val="00420A53"/>
    <w:rsid w:val="00420BEA"/>
    <w:rsid w:val="00420DB5"/>
    <w:rsid w:val="00420DDB"/>
    <w:rsid w:val="00420EC5"/>
    <w:rsid w:val="00420FED"/>
    <w:rsid w:val="0042105E"/>
    <w:rsid w:val="00421105"/>
    <w:rsid w:val="00421206"/>
    <w:rsid w:val="00421249"/>
    <w:rsid w:val="004212B4"/>
    <w:rsid w:val="00421473"/>
    <w:rsid w:val="00421638"/>
    <w:rsid w:val="004217CF"/>
    <w:rsid w:val="0042193C"/>
    <w:rsid w:val="00421A02"/>
    <w:rsid w:val="00421A4D"/>
    <w:rsid w:val="00421A64"/>
    <w:rsid w:val="00421AD1"/>
    <w:rsid w:val="00421C5B"/>
    <w:rsid w:val="00422192"/>
    <w:rsid w:val="0042228F"/>
    <w:rsid w:val="004222F2"/>
    <w:rsid w:val="004223F5"/>
    <w:rsid w:val="004225E8"/>
    <w:rsid w:val="00422753"/>
    <w:rsid w:val="0042278E"/>
    <w:rsid w:val="00422CE7"/>
    <w:rsid w:val="00422E24"/>
    <w:rsid w:val="00422FC8"/>
    <w:rsid w:val="00423028"/>
    <w:rsid w:val="004232DB"/>
    <w:rsid w:val="0042373D"/>
    <w:rsid w:val="00423756"/>
    <w:rsid w:val="004238A7"/>
    <w:rsid w:val="00423BE2"/>
    <w:rsid w:val="00423C19"/>
    <w:rsid w:val="00423CB8"/>
    <w:rsid w:val="00423DA7"/>
    <w:rsid w:val="00423E2A"/>
    <w:rsid w:val="0042410C"/>
    <w:rsid w:val="0042417C"/>
    <w:rsid w:val="004244B2"/>
    <w:rsid w:val="004244C9"/>
    <w:rsid w:val="00424AEC"/>
    <w:rsid w:val="00424C7A"/>
    <w:rsid w:val="00424CF1"/>
    <w:rsid w:val="00424DD3"/>
    <w:rsid w:val="00424DEA"/>
    <w:rsid w:val="00424EF5"/>
    <w:rsid w:val="004253A9"/>
    <w:rsid w:val="004253AA"/>
    <w:rsid w:val="0042546F"/>
    <w:rsid w:val="004255DC"/>
    <w:rsid w:val="004258E5"/>
    <w:rsid w:val="00425B27"/>
    <w:rsid w:val="00425CB8"/>
    <w:rsid w:val="00425CDF"/>
    <w:rsid w:val="00425F39"/>
    <w:rsid w:val="004260D8"/>
    <w:rsid w:val="0042613C"/>
    <w:rsid w:val="00426289"/>
    <w:rsid w:val="004264F1"/>
    <w:rsid w:val="00426636"/>
    <w:rsid w:val="0042663F"/>
    <w:rsid w:val="004269B2"/>
    <w:rsid w:val="004269D3"/>
    <w:rsid w:val="00426A03"/>
    <w:rsid w:val="00426D2E"/>
    <w:rsid w:val="00426EDE"/>
    <w:rsid w:val="00427005"/>
    <w:rsid w:val="004271E9"/>
    <w:rsid w:val="004271EF"/>
    <w:rsid w:val="0042720B"/>
    <w:rsid w:val="0042749E"/>
    <w:rsid w:val="004276CF"/>
    <w:rsid w:val="00427AD4"/>
    <w:rsid w:val="00427C1D"/>
    <w:rsid w:val="00427C49"/>
    <w:rsid w:val="00427E4F"/>
    <w:rsid w:val="004301A5"/>
    <w:rsid w:val="0043027F"/>
    <w:rsid w:val="0043032A"/>
    <w:rsid w:val="00430354"/>
    <w:rsid w:val="0043059E"/>
    <w:rsid w:val="0043068A"/>
    <w:rsid w:val="004308E7"/>
    <w:rsid w:val="00430970"/>
    <w:rsid w:val="00430A0F"/>
    <w:rsid w:val="00430CC0"/>
    <w:rsid w:val="00430DFE"/>
    <w:rsid w:val="00430E69"/>
    <w:rsid w:val="00430EE3"/>
    <w:rsid w:val="00430F47"/>
    <w:rsid w:val="004310B9"/>
    <w:rsid w:val="004312F3"/>
    <w:rsid w:val="00431355"/>
    <w:rsid w:val="00431522"/>
    <w:rsid w:val="004315B2"/>
    <w:rsid w:val="00431668"/>
    <w:rsid w:val="004317A1"/>
    <w:rsid w:val="00431AD2"/>
    <w:rsid w:val="00431B26"/>
    <w:rsid w:val="00431C9E"/>
    <w:rsid w:val="00431CD5"/>
    <w:rsid w:val="00431EBE"/>
    <w:rsid w:val="00431FFF"/>
    <w:rsid w:val="00432067"/>
    <w:rsid w:val="00432192"/>
    <w:rsid w:val="004321F8"/>
    <w:rsid w:val="0043231D"/>
    <w:rsid w:val="00432387"/>
    <w:rsid w:val="00432633"/>
    <w:rsid w:val="004327E4"/>
    <w:rsid w:val="0043281A"/>
    <w:rsid w:val="004329D1"/>
    <w:rsid w:val="00432CDA"/>
    <w:rsid w:val="00432DE2"/>
    <w:rsid w:val="00432DF2"/>
    <w:rsid w:val="00432DFB"/>
    <w:rsid w:val="00432FA8"/>
    <w:rsid w:val="00433027"/>
    <w:rsid w:val="0043327D"/>
    <w:rsid w:val="0043329F"/>
    <w:rsid w:val="00433428"/>
    <w:rsid w:val="0043348D"/>
    <w:rsid w:val="00433683"/>
    <w:rsid w:val="004336DF"/>
    <w:rsid w:val="004336EF"/>
    <w:rsid w:val="0043384A"/>
    <w:rsid w:val="00433874"/>
    <w:rsid w:val="004339AD"/>
    <w:rsid w:val="00433B1B"/>
    <w:rsid w:val="00433BED"/>
    <w:rsid w:val="00433F9B"/>
    <w:rsid w:val="0043418A"/>
    <w:rsid w:val="00434473"/>
    <w:rsid w:val="0043448A"/>
    <w:rsid w:val="0043457C"/>
    <w:rsid w:val="0043463C"/>
    <w:rsid w:val="004348FA"/>
    <w:rsid w:val="0043490A"/>
    <w:rsid w:val="00434BC6"/>
    <w:rsid w:val="00434BEF"/>
    <w:rsid w:val="00434E4B"/>
    <w:rsid w:val="00434EB4"/>
    <w:rsid w:val="00435268"/>
    <w:rsid w:val="0043536F"/>
    <w:rsid w:val="004356B7"/>
    <w:rsid w:val="004357E7"/>
    <w:rsid w:val="004358B1"/>
    <w:rsid w:val="00435B00"/>
    <w:rsid w:val="00435B1F"/>
    <w:rsid w:val="00435CF8"/>
    <w:rsid w:val="00435E8F"/>
    <w:rsid w:val="00435F62"/>
    <w:rsid w:val="00435FDB"/>
    <w:rsid w:val="004360A0"/>
    <w:rsid w:val="004360CC"/>
    <w:rsid w:val="00436152"/>
    <w:rsid w:val="00436208"/>
    <w:rsid w:val="004363A3"/>
    <w:rsid w:val="004365AE"/>
    <w:rsid w:val="00436652"/>
    <w:rsid w:val="004366FE"/>
    <w:rsid w:val="0043676E"/>
    <w:rsid w:val="00436777"/>
    <w:rsid w:val="00436814"/>
    <w:rsid w:val="00436939"/>
    <w:rsid w:val="004369BA"/>
    <w:rsid w:val="004369F3"/>
    <w:rsid w:val="00436D13"/>
    <w:rsid w:val="00436FD8"/>
    <w:rsid w:val="0043709C"/>
    <w:rsid w:val="0043721E"/>
    <w:rsid w:val="004373D0"/>
    <w:rsid w:val="004373F5"/>
    <w:rsid w:val="00437592"/>
    <w:rsid w:val="004375F4"/>
    <w:rsid w:val="0043772A"/>
    <w:rsid w:val="00437774"/>
    <w:rsid w:val="004377C6"/>
    <w:rsid w:val="004377F1"/>
    <w:rsid w:val="0043780E"/>
    <w:rsid w:val="00437860"/>
    <w:rsid w:val="00437896"/>
    <w:rsid w:val="00437B6E"/>
    <w:rsid w:val="00437C28"/>
    <w:rsid w:val="00437C32"/>
    <w:rsid w:val="00437EF3"/>
    <w:rsid w:val="00440093"/>
    <w:rsid w:val="004400CC"/>
    <w:rsid w:val="0044019F"/>
    <w:rsid w:val="00440402"/>
    <w:rsid w:val="0044074D"/>
    <w:rsid w:val="004408A0"/>
    <w:rsid w:val="00440907"/>
    <w:rsid w:val="00440A3B"/>
    <w:rsid w:val="00440E17"/>
    <w:rsid w:val="004412AC"/>
    <w:rsid w:val="00441366"/>
    <w:rsid w:val="00441517"/>
    <w:rsid w:val="004415D4"/>
    <w:rsid w:val="004417CE"/>
    <w:rsid w:val="00441960"/>
    <w:rsid w:val="0044199C"/>
    <w:rsid w:val="00441A66"/>
    <w:rsid w:val="00441AB4"/>
    <w:rsid w:val="00441C5D"/>
    <w:rsid w:val="00441D02"/>
    <w:rsid w:val="00441D39"/>
    <w:rsid w:val="00441DAB"/>
    <w:rsid w:val="00441E3C"/>
    <w:rsid w:val="00441F9B"/>
    <w:rsid w:val="00441FFA"/>
    <w:rsid w:val="0044207F"/>
    <w:rsid w:val="004420DD"/>
    <w:rsid w:val="00442129"/>
    <w:rsid w:val="004421DB"/>
    <w:rsid w:val="004422A8"/>
    <w:rsid w:val="004424AA"/>
    <w:rsid w:val="00442737"/>
    <w:rsid w:val="00442BA1"/>
    <w:rsid w:val="00442C7B"/>
    <w:rsid w:val="00442CEA"/>
    <w:rsid w:val="00442D4B"/>
    <w:rsid w:val="00442D62"/>
    <w:rsid w:val="00442DB8"/>
    <w:rsid w:val="00442E26"/>
    <w:rsid w:val="00443036"/>
    <w:rsid w:val="00443135"/>
    <w:rsid w:val="004431E2"/>
    <w:rsid w:val="004432D5"/>
    <w:rsid w:val="004433C8"/>
    <w:rsid w:val="0044344B"/>
    <w:rsid w:val="00443488"/>
    <w:rsid w:val="004434AA"/>
    <w:rsid w:val="004434C7"/>
    <w:rsid w:val="0044358B"/>
    <w:rsid w:val="004435E5"/>
    <w:rsid w:val="00443763"/>
    <w:rsid w:val="00443877"/>
    <w:rsid w:val="00443A5B"/>
    <w:rsid w:val="00443B74"/>
    <w:rsid w:val="00443F1B"/>
    <w:rsid w:val="00444139"/>
    <w:rsid w:val="0044422D"/>
    <w:rsid w:val="0044423C"/>
    <w:rsid w:val="00444254"/>
    <w:rsid w:val="0044431A"/>
    <w:rsid w:val="0044444A"/>
    <w:rsid w:val="0044444B"/>
    <w:rsid w:val="00444489"/>
    <w:rsid w:val="004446BD"/>
    <w:rsid w:val="00444746"/>
    <w:rsid w:val="0044483E"/>
    <w:rsid w:val="00444C16"/>
    <w:rsid w:val="00444EA7"/>
    <w:rsid w:val="00444F05"/>
    <w:rsid w:val="00444FA4"/>
    <w:rsid w:val="00444FD6"/>
    <w:rsid w:val="00444FDF"/>
    <w:rsid w:val="00445041"/>
    <w:rsid w:val="0044523C"/>
    <w:rsid w:val="004452DC"/>
    <w:rsid w:val="00445765"/>
    <w:rsid w:val="00445864"/>
    <w:rsid w:val="0044597F"/>
    <w:rsid w:val="00445A4E"/>
    <w:rsid w:val="00445AAE"/>
    <w:rsid w:val="00445B14"/>
    <w:rsid w:val="00445C89"/>
    <w:rsid w:val="00445F26"/>
    <w:rsid w:val="0044643B"/>
    <w:rsid w:val="00446551"/>
    <w:rsid w:val="004468B9"/>
    <w:rsid w:val="00446B18"/>
    <w:rsid w:val="00446B4B"/>
    <w:rsid w:val="00446DDF"/>
    <w:rsid w:val="004470F7"/>
    <w:rsid w:val="0044724E"/>
    <w:rsid w:val="00447297"/>
    <w:rsid w:val="004472AB"/>
    <w:rsid w:val="00447332"/>
    <w:rsid w:val="00447480"/>
    <w:rsid w:val="004475BE"/>
    <w:rsid w:val="004477A8"/>
    <w:rsid w:val="0044790A"/>
    <w:rsid w:val="00447979"/>
    <w:rsid w:val="00447D08"/>
    <w:rsid w:val="0045030A"/>
    <w:rsid w:val="0045040D"/>
    <w:rsid w:val="0045061B"/>
    <w:rsid w:val="00450A5E"/>
    <w:rsid w:val="00450B0C"/>
    <w:rsid w:val="00450BE1"/>
    <w:rsid w:val="00450C1E"/>
    <w:rsid w:val="00450C25"/>
    <w:rsid w:val="0045134E"/>
    <w:rsid w:val="0045175B"/>
    <w:rsid w:val="00451863"/>
    <w:rsid w:val="004519A0"/>
    <w:rsid w:val="00451A57"/>
    <w:rsid w:val="00451E40"/>
    <w:rsid w:val="00451FC0"/>
    <w:rsid w:val="00451FD5"/>
    <w:rsid w:val="004520CD"/>
    <w:rsid w:val="004520ED"/>
    <w:rsid w:val="00452346"/>
    <w:rsid w:val="00452357"/>
    <w:rsid w:val="00452374"/>
    <w:rsid w:val="00452467"/>
    <w:rsid w:val="004527BA"/>
    <w:rsid w:val="0045283E"/>
    <w:rsid w:val="0045297B"/>
    <w:rsid w:val="004529A4"/>
    <w:rsid w:val="00452B48"/>
    <w:rsid w:val="00452B4D"/>
    <w:rsid w:val="00452F42"/>
    <w:rsid w:val="00452FB7"/>
    <w:rsid w:val="004532C0"/>
    <w:rsid w:val="0045333A"/>
    <w:rsid w:val="0045349B"/>
    <w:rsid w:val="00453555"/>
    <w:rsid w:val="004535AB"/>
    <w:rsid w:val="004538AB"/>
    <w:rsid w:val="00453940"/>
    <w:rsid w:val="00453E37"/>
    <w:rsid w:val="00453F34"/>
    <w:rsid w:val="00454074"/>
    <w:rsid w:val="004545BE"/>
    <w:rsid w:val="004545E9"/>
    <w:rsid w:val="0045475C"/>
    <w:rsid w:val="00454782"/>
    <w:rsid w:val="004547BE"/>
    <w:rsid w:val="004547C7"/>
    <w:rsid w:val="0045490C"/>
    <w:rsid w:val="00454A38"/>
    <w:rsid w:val="00454AA8"/>
    <w:rsid w:val="00454B10"/>
    <w:rsid w:val="00454C8C"/>
    <w:rsid w:val="00454E02"/>
    <w:rsid w:val="00454F3D"/>
    <w:rsid w:val="00455088"/>
    <w:rsid w:val="004551B3"/>
    <w:rsid w:val="004551E1"/>
    <w:rsid w:val="004552DB"/>
    <w:rsid w:val="004552E4"/>
    <w:rsid w:val="004554A6"/>
    <w:rsid w:val="004555F8"/>
    <w:rsid w:val="0045566F"/>
    <w:rsid w:val="00455985"/>
    <w:rsid w:val="004559FF"/>
    <w:rsid w:val="00455ACB"/>
    <w:rsid w:val="00455BF7"/>
    <w:rsid w:val="00455E7C"/>
    <w:rsid w:val="00455F52"/>
    <w:rsid w:val="00455FF2"/>
    <w:rsid w:val="004561BC"/>
    <w:rsid w:val="00456274"/>
    <w:rsid w:val="004562C7"/>
    <w:rsid w:val="00456369"/>
    <w:rsid w:val="00456399"/>
    <w:rsid w:val="00456836"/>
    <w:rsid w:val="004568E2"/>
    <w:rsid w:val="0045690C"/>
    <w:rsid w:val="004569CA"/>
    <w:rsid w:val="00456A08"/>
    <w:rsid w:val="00456B12"/>
    <w:rsid w:val="00456C57"/>
    <w:rsid w:val="00456CE9"/>
    <w:rsid w:val="00456D5B"/>
    <w:rsid w:val="00456E3F"/>
    <w:rsid w:val="00456EF9"/>
    <w:rsid w:val="0045705A"/>
    <w:rsid w:val="004570AF"/>
    <w:rsid w:val="004571AE"/>
    <w:rsid w:val="0045726D"/>
    <w:rsid w:val="004579CB"/>
    <w:rsid w:val="00457A82"/>
    <w:rsid w:val="00457B43"/>
    <w:rsid w:val="00457D9E"/>
    <w:rsid w:val="00457DB8"/>
    <w:rsid w:val="004600B9"/>
    <w:rsid w:val="0046019A"/>
    <w:rsid w:val="004602F4"/>
    <w:rsid w:val="0046037B"/>
    <w:rsid w:val="004604F7"/>
    <w:rsid w:val="0046051E"/>
    <w:rsid w:val="00460547"/>
    <w:rsid w:val="00460A17"/>
    <w:rsid w:val="00460B0D"/>
    <w:rsid w:val="00460CB9"/>
    <w:rsid w:val="00460D04"/>
    <w:rsid w:val="00460E92"/>
    <w:rsid w:val="00460EF9"/>
    <w:rsid w:val="0046110F"/>
    <w:rsid w:val="0046129E"/>
    <w:rsid w:val="0046131A"/>
    <w:rsid w:val="004613B5"/>
    <w:rsid w:val="0046142F"/>
    <w:rsid w:val="00461608"/>
    <w:rsid w:val="00461698"/>
    <w:rsid w:val="00461789"/>
    <w:rsid w:val="004617C7"/>
    <w:rsid w:val="00461828"/>
    <w:rsid w:val="00461975"/>
    <w:rsid w:val="004619E7"/>
    <w:rsid w:val="00461A0C"/>
    <w:rsid w:val="00461B63"/>
    <w:rsid w:val="00461D7D"/>
    <w:rsid w:val="00461E62"/>
    <w:rsid w:val="00461F87"/>
    <w:rsid w:val="00462258"/>
    <w:rsid w:val="0046230F"/>
    <w:rsid w:val="004623B6"/>
    <w:rsid w:val="004623CC"/>
    <w:rsid w:val="00462430"/>
    <w:rsid w:val="00462445"/>
    <w:rsid w:val="00462489"/>
    <w:rsid w:val="0046257D"/>
    <w:rsid w:val="004626BA"/>
    <w:rsid w:val="0046271A"/>
    <w:rsid w:val="004628A3"/>
    <w:rsid w:val="004628DB"/>
    <w:rsid w:val="00462958"/>
    <w:rsid w:val="0046295C"/>
    <w:rsid w:val="00462AEA"/>
    <w:rsid w:val="00462B0A"/>
    <w:rsid w:val="00462D5B"/>
    <w:rsid w:val="00462EC9"/>
    <w:rsid w:val="00462F40"/>
    <w:rsid w:val="00462FB5"/>
    <w:rsid w:val="004630E5"/>
    <w:rsid w:val="0046311C"/>
    <w:rsid w:val="0046334C"/>
    <w:rsid w:val="004634BF"/>
    <w:rsid w:val="004634D9"/>
    <w:rsid w:val="004638BC"/>
    <w:rsid w:val="00463991"/>
    <w:rsid w:val="00463B17"/>
    <w:rsid w:val="00463D47"/>
    <w:rsid w:val="00464003"/>
    <w:rsid w:val="00464103"/>
    <w:rsid w:val="004643A0"/>
    <w:rsid w:val="004643C9"/>
    <w:rsid w:val="0046469B"/>
    <w:rsid w:val="00464735"/>
    <w:rsid w:val="004647DB"/>
    <w:rsid w:val="00464AD8"/>
    <w:rsid w:val="00464C6E"/>
    <w:rsid w:val="00464D3C"/>
    <w:rsid w:val="00464FAA"/>
    <w:rsid w:val="0046526E"/>
    <w:rsid w:val="0046527B"/>
    <w:rsid w:val="00465291"/>
    <w:rsid w:val="004652EB"/>
    <w:rsid w:val="00465305"/>
    <w:rsid w:val="0046534C"/>
    <w:rsid w:val="0046550E"/>
    <w:rsid w:val="00465547"/>
    <w:rsid w:val="00465579"/>
    <w:rsid w:val="0046559C"/>
    <w:rsid w:val="004657CB"/>
    <w:rsid w:val="004659EC"/>
    <w:rsid w:val="00465B2F"/>
    <w:rsid w:val="00465B96"/>
    <w:rsid w:val="00465BB5"/>
    <w:rsid w:val="00465BDE"/>
    <w:rsid w:val="00465F05"/>
    <w:rsid w:val="004661C5"/>
    <w:rsid w:val="00466293"/>
    <w:rsid w:val="004663C2"/>
    <w:rsid w:val="0046650C"/>
    <w:rsid w:val="0046656B"/>
    <w:rsid w:val="0046663D"/>
    <w:rsid w:val="0046667D"/>
    <w:rsid w:val="00466803"/>
    <w:rsid w:val="00466874"/>
    <w:rsid w:val="004669EA"/>
    <w:rsid w:val="00466A0E"/>
    <w:rsid w:val="00466C17"/>
    <w:rsid w:val="00466C49"/>
    <w:rsid w:val="00466D7D"/>
    <w:rsid w:val="00466E44"/>
    <w:rsid w:val="00466F62"/>
    <w:rsid w:val="00467033"/>
    <w:rsid w:val="00467109"/>
    <w:rsid w:val="004672EB"/>
    <w:rsid w:val="0046771E"/>
    <w:rsid w:val="00467D05"/>
    <w:rsid w:val="00467D7D"/>
    <w:rsid w:val="00467DB4"/>
    <w:rsid w:val="00467DF9"/>
    <w:rsid w:val="00467F8C"/>
    <w:rsid w:val="004701F3"/>
    <w:rsid w:val="00470349"/>
    <w:rsid w:val="004706AE"/>
    <w:rsid w:val="004707B2"/>
    <w:rsid w:val="0047088E"/>
    <w:rsid w:val="004708A1"/>
    <w:rsid w:val="00470965"/>
    <w:rsid w:val="00470A05"/>
    <w:rsid w:val="00470A69"/>
    <w:rsid w:val="00470AEF"/>
    <w:rsid w:val="00470B53"/>
    <w:rsid w:val="00470BFD"/>
    <w:rsid w:val="00470D4F"/>
    <w:rsid w:val="00470DD3"/>
    <w:rsid w:val="00470E7B"/>
    <w:rsid w:val="00470EC7"/>
    <w:rsid w:val="00471242"/>
    <w:rsid w:val="004716F1"/>
    <w:rsid w:val="00471717"/>
    <w:rsid w:val="00471779"/>
    <w:rsid w:val="0047179A"/>
    <w:rsid w:val="00471842"/>
    <w:rsid w:val="00471A18"/>
    <w:rsid w:val="00471A42"/>
    <w:rsid w:val="00471B36"/>
    <w:rsid w:val="00471CFE"/>
    <w:rsid w:val="00471DAE"/>
    <w:rsid w:val="00471F46"/>
    <w:rsid w:val="00472000"/>
    <w:rsid w:val="00472244"/>
    <w:rsid w:val="004723F7"/>
    <w:rsid w:val="00472450"/>
    <w:rsid w:val="00472464"/>
    <w:rsid w:val="0047249E"/>
    <w:rsid w:val="004725A1"/>
    <w:rsid w:val="00472962"/>
    <w:rsid w:val="0047299D"/>
    <w:rsid w:val="00472A2B"/>
    <w:rsid w:val="00472B66"/>
    <w:rsid w:val="00472B74"/>
    <w:rsid w:val="00472C46"/>
    <w:rsid w:val="00472C5A"/>
    <w:rsid w:val="00472C69"/>
    <w:rsid w:val="00472CA7"/>
    <w:rsid w:val="00472EB7"/>
    <w:rsid w:val="004734AD"/>
    <w:rsid w:val="0047361F"/>
    <w:rsid w:val="004736D7"/>
    <w:rsid w:val="0047375F"/>
    <w:rsid w:val="004739A4"/>
    <w:rsid w:val="00473A24"/>
    <w:rsid w:val="00473B47"/>
    <w:rsid w:val="00473BE8"/>
    <w:rsid w:val="00473C87"/>
    <w:rsid w:val="00473CDA"/>
    <w:rsid w:val="00473DBE"/>
    <w:rsid w:val="00473DEB"/>
    <w:rsid w:val="00473E69"/>
    <w:rsid w:val="00473EF1"/>
    <w:rsid w:val="00474302"/>
    <w:rsid w:val="00474375"/>
    <w:rsid w:val="004743B0"/>
    <w:rsid w:val="00474438"/>
    <w:rsid w:val="0047443F"/>
    <w:rsid w:val="00474466"/>
    <w:rsid w:val="004744B7"/>
    <w:rsid w:val="004744D7"/>
    <w:rsid w:val="004745B5"/>
    <w:rsid w:val="0047471B"/>
    <w:rsid w:val="004747E5"/>
    <w:rsid w:val="004748BA"/>
    <w:rsid w:val="00474972"/>
    <w:rsid w:val="00474A44"/>
    <w:rsid w:val="00474A65"/>
    <w:rsid w:val="00474E80"/>
    <w:rsid w:val="00475413"/>
    <w:rsid w:val="0047548D"/>
    <w:rsid w:val="00475738"/>
    <w:rsid w:val="004758A8"/>
    <w:rsid w:val="0047592A"/>
    <w:rsid w:val="0047594D"/>
    <w:rsid w:val="00475A05"/>
    <w:rsid w:val="00475A50"/>
    <w:rsid w:val="00475A91"/>
    <w:rsid w:val="00475C34"/>
    <w:rsid w:val="00475DDE"/>
    <w:rsid w:val="00475E94"/>
    <w:rsid w:val="00475EA9"/>
    <w:rsid w:val="00475F75"/>
    <w:rsid w:val="00476101"/>
    <w:rsid w:val="00476131"/>
    <w:rsid w:val="00476159"/>
    <w:rsid w:val="0047617E"/>
    <w:rsid w:val="0047626A"/>
    <w:rsid w:val="004762C5"/>
    <w:rsid w:val="004763EB"/>
    <w:rsid w:val="0047647D"/>
    <w:rsid w:val="004764F8"/>
    <w:rsid w:val="00476767"/>
    <w:rsid w:val="0047684E"/>
    <w:rsid w:val="00476885"/>
    <w:rsid w:val="00476A33"/>
    <w:rsid w:val="00476B46"/>
    <w:rsid w:val="00476CEA"/>
    <w:rsid w:val="00476D66"/>
    <w:rsid w:val="00476E84"/>
    <w:rsid w:val="00477029"/>
    <w:rsid w:val="00477198"/>
    <w:rsid w:val="004773D1"/>
    <w:rsid w:val="0047749A"/>
    <w:rsid w:val="004774DF"/>
    <w:rsid w:val="004776E3"/>
    <w:rsid w:val="0047771C"/>
    <w:rsid w:val="00477741"/>
    <w:rsid w:val="00477957"/>
    <w:rsid w:val="004779E8"/>
    <w:rsid w:val="00477A87"/>
    <w:rsid w:val="00477D9D"/>
    <w:rsid w:val="00477E2C"/>
    <w:rsid w:val="00477F66"/>
    <w:rsid w:val="00477FA8"/>
    <w:rsid w:val="0047CE5F"/>
    <w:rsid w:val="0048004B"/>
    <w:rsid w:val="00480420"/>
    <w:rsid w:val="00480476"/>
    <w:rsid w:val="00480745"/>
    <w:rsid w:val="004808A8"/>
    <w:rsid w:val="00480920"/>
    <w:rsid w:val="0048093B"/>
    <w:rsid w:val="00480957"/>
    <w:rsid w:val="00480B0E"/>
    <w:rsid w:val="00480B59"/>
    <w:rsid w:val="00480ED7"/>
    <w:rsid w:val="00481168"/>
    <w:rsid w:val="0048160F"/>
    <w:rsid w:val="004819EF"/>
    <w:rsid w:val="004819F9"/>
    <w:rsid w:val="00481C91"/>
    <w:rsid w:val="00481E31"/>
    <w:rsid w:val="00481F87"/>
    <w:rsid w:val="00482163"/>
    <w:rsid w:val="00482279"/>
    <w:rsid w:val="0048228C"/>
    <w:rsid w:val="00482362"/>
    <w:rsid w:val="004823C7"/>
    <w:rsid w:val="004825AD"/>
    <w:rsid w:val="004825E2"/>
    <w:rsid w:val="004825FB"/>
    <w:rsid w:val="00482739"/>
    <w:rsid w:val="00482A3F"/>
    <w:rsid w:val="00482A72"/>
    <w:rsid w:val="00482C03"/>
    <w:rsid w:val="00482D15"/>
    <w:rsid w:val="00482FE7"/>
    <w:rsid w:val="004830D9"/>
    <w:rsid w:val="00483188"/>
    <w:rsid w:val="004831F5"/>
    <w:rsid w:val="004834E4"/>
    <w:rsid w:val="0048354D"/>
    <w:rsid w:val="0048363D"/>
    <w:rsid w:val="00483935"/>
    <w:rsid w:val="00483C80"/>
    <w:rsid w:val="00483D59"/>
    <w:rsid w:val="00483FCE"/>
    <w:rsid w:val="004841B7"/>
    <w:rsid w:val="004841D2"/>
    <w:rsid w:val="00484367"/>
    <w:rsid w:val="00484386"/>
    <w:rsid w:val="0048466A"/>
    <w:rsid w:val="00484762"/>
    <w:rsid w:val="004847CE"/>
    <w:rsid w:val="00484801"/>
    <w:rsid w:val="00484925"/>
    <w:rsid w:val="004849CA"/>
    <w:rsid w:val="00484A8F"/>
    <w:rsid w:val="00484B50"/>
    <w:rsid w:val="00484E2E"/>
    <w:rsid w:val="00484F3E"/>
    <w:rsid w:val="0048514A"/>
    <w:rsid w:val="004851EE"/>
    <w:rsid w:val="004852A2"/>
    <w:rsid w:val="004852A5"/>
    <w:rsid w:val="004852C0"/>
    <w:rsid w:val="004853EF"/>
    <w:rsid w:val="0048564C"/>
    <w:rsid w:val="00485902"/>
    <w:rsid w:val="00485957"/>
    <w:rsid w:val="004859BD"/>
    <w:rsid w:val="00485A61"/>
    <w:rsid w:val="00485ABE"/>
    <w:rsid w:val="00486072"/>
    <w:rsid w:val="00486090"/>
    <w:rsid w:val="0048615E"/>
    <w:rsid w:val="00486282"/>
    <w:rsid w:val="00486314"/>
    <w:rsid w:val="00486544"/>
    <w:rsid w:val="00486576"/>
    <w:rsid w:val="0048657E"/>
    <w:rsid w:val="00486580"/>
    <w:rsid w:val="0048689F"/>
    <w:rsid w:val="00486A71"/>
    <w:rsid w:val="00486B07"/>
    <w:rsid w:val="00486B6B"/>
    <w:rsid w:val="00486C02"/>
    <w:rsid w:val="00486C8E"/>
    <w:rsid w:val="00486CAD"/>
    <w:rsid w:val="00486FCE"/>
    <w:rsid w:val="004870C4"/>
    <w:rsid w:val="004871D9"/>
    <w:rsid w:val="004872D4"/>
    <w:rsid w:val="00487399"/>
    <w:rsid w:val="004873BE"/>
    <w:rsid w:val="00487589"/>
    <w:rsid w:val="0048779E"/>
    <w:rsid w:val="00487B03"/>
    <w:rsid w:val="00487B3F"/>
    <w:rsid w:val="00487D5F"/>
    <w:rsid w:val="00487D8F"/>
    <w:rsid w:val="00487F75"/>
    <w:rsid w:val="00490171"/>
    <w:rsid w:val="00490305"/>
    <w:rsid w:val="00490340"/>
    <w:rsid w:val="00490402"/>
    <w:rsid w:val="0049046D"/>
    <w:rsid w:val="00490621"/>
    <w:rsid w:val="004907A0"/>
    <w:rsid w:val="004908E9"/>
    <w:rsid w:val="0049090B"/>
    <w:rsid w:val="0049099F"/>
    <w:rsid w:val="004909F4"/>
    <w:rsid w:val="00490A0B"/>
    <w:rsid w:val="00490AFD"/>
    <w:rsid w:val="00490C87"/>
    <w:rsid w:val="00490C9F"/>
    <w:rsid w:val="00490CE1"/>
    <w:rsid w:val="00490FDB"/>
    <w:rsid w:val="00491063"/>
    <w:rsid w:val="00491074"/>
    <w:rsid w:val="00491094"/>
    <w:rsid w:val="004910DC"/>
    <w:rsid w:val="00491114"/>
    <w:rsid w:val="004911C0"/>
    <w:rsid w:val="00491229"/>
    <w:rsid w:val="004915BB"/>
    <w:rsid w:val="00491729"/>
    <w:rsid w:val="0049192E"/>
    <w:rsid w:val="0049195C"/>
    <w:rsid w:val="00491B19"/>
    <w:rsid w:val="00491B7D"/>
    <w:rsid w:val="00491E72"/>
    <w:rsid w:val="00491F44"/>
    <w:rsid w:val="0049212B"/>
    <w:rsid w:val="0049213C"/>
    <w:rsid w:val="00492197"/>
    <w:rsid w:val="004922BB"/>
    <w:rsid w:val="0049231F"/>
    <w:rsid w:val="0049240A"/>
    <w:rsid w:val="00492565"/>
    <w:rsid w:val="0049264E"/>
    <w:rsid w:val="00492757"/>
    <w:rsid w:val="004929A7"/>
    <w:rsid w:val="00492A6F"/>
    <w:rsid w:val="00492A99"/>
    <w:rsid w:val="00492E3A"/>
    <w:rsid w:val="0049300C"/>
    <w:rsid w:val="0049303D"/>
    <w:rsid w:val="00493542"/>
    <w:rsid w:val="0049358C"/>
    <w:rsid w:val="00493682"/>
    <w:rsid w:val="00493746"/>
    <w:rsid w:val="00493872"/>
    <w:rsid w:val="004939CF"/>
    <w:rsid w:val="00493A39"/>
    <w:rsid w:val="00493DB3"/>
    <w:rsid w:val="00493E15"/>
    <w:rsid w:val="00493E65"/>
    <w:rsid w:val="00493E81"/>
    <w:rsid w:val="004940D4"/>
    <w:rsid w:val="0049418C"/>
    <w:rsid w:val="00494260"/>
    <w:rsid w:val="00494270"/>
    <w:rsid w:val="00494393"/>
    <w:rsid w:val="0049450A"/>
    <w:rsid w:val="0049453D"/>
    <w:rsid w:val="00494592"/>
    <w:rsid w:val="004945DB"/>
    <w:rsid w:val="004945FC"/>
    <w:rsid w:val="00494666"/>
    <w:rsid w:val="004948A6"/>
    <w:rsid w:val="00494B44"/>
    <w:rsid w:val="00494C61"/>
    <w:rsid w:val="00494F71"/>
    <w:rsid w:val="00495061"/>
    <w:rsid w:val="0049507D"/>
    <w:rsid w:val="004950C5"/>
    <w:rsid w:val="004950F1"/>
    <w:rsid w:val="00495197"/>
    <w:rsid w:val="004956BF"/>
    <w:rsid w:val="00495765"/>
    <w:rsid w:val="00495A92"/>
    <w:rsid w:val="00495AC4"/>
    <w:rsid w:val="00496053"/>
    <w:rsid w:val="00496299"/>
    <w:rsid w:val="004962BD"/>
    <w:rsid w:val="00496333"/>
    <w:rsid w:val="00496402"/>
    <w:rsid w:val="0049656A"/>
    <w:rsid w:val="0049656D"/>
    <w:rsid w:val="0049662C"/>
    <w:rsid w:val="00496670"/>
    <w:rsid w:val="0049667A"/>
    <w:rsid w:val="0049673B"/>
    <w:rsid w:val="00496753"/>
    <w:rsid w:val="00496786"/>
    <w:rsid w:val="00496923"/>
    <w:rsid w:val="00496A85"/>
    <w:rsid w:val="00496C26"/>
    <w:rsid w:val="00496E9C"/>
    <w:rsid w:val="00496F6D"/>
    <w:rsid w:val="00496FC9"/>
    <w:rsid w:val="00497136"/>
    <w:rsid w:val="0049734B"/>
    <w:rsid w:val="004973E7"/>
    <w:rsid w:val="0049752A"/>
    <w:rsid w:val="0049774C"/>
    <w:rsid w:val="00497788"/>
    <w:rsid w:val="00497850"/>
    <w:rsid w:val="00497B58"/>
    <w:rsid w:val="00497D39"/>
    <w:rsid w:val="00497E61"/>
    <w:rsid w:val="004A016F"/>
    <w:rsid w:val="004A0175"/>
    <w:rsid w:val="004A036E"/>
    <w:rsid w:val="004A03BB"/>
    <w:rsid w:val="004A0455"/>
    <w:rsid w:val="004A049E"/>
    <w:rsid w:val="004A049F"/>
    <w:rsid w:val="004A0617"/>
    <w:rsid w:val="004A0B00"/>
    <w:rsid w:val="004A122D"/>
    <w:rsid w:val="004A1282"/>
    <w:rsid w:val="004A129B"/>
    <w:rsid w:val="004A140F"/>
    <w:rsid w:val="004A1554"/>
    <w:rsid w:val="004A1876"/>
    <w:rsid w:val="004A19B8"/>
    <w:rsid w:val="004A1A68"/>
    <w:rsid w:val="004A1AE9"/>
    <w:rsid w:val="004A1D8E"/>
    <w:rsid w:val="004A200F"/>
    <w:rsid w:val="004A2030"/>
    <w:rsid w:val="004A221C"/>
    <w:rsid w:val="004A2493"/>
    <w:rsid w:val="004A2630"/>
    <w:rsid w:val="004A26F3"/>
    <w:rsid w:val="004A26FA"/>
    <w:rsid w:val="004A27D1"/>
    <w:rsid w:val="004A287B"/>
    <w:rsid w:val="004A2893"/>
    <w:rsid w:val="004A28EB"/>
    <w:rsid w:val="004A28F2"/>
    <w:rsid w:val="004A2981"/>
    <w:rsid w:val="004A2B97"/>
    <w:rsid w:val="004A2BE5"/>
    <w:rsid w:val="004A2EAA"/>
    <w:rsid w:val="004A327F"/>
    <w:rsid w:val="004A35AF"/>
    <w:rsid w:val="004A3658"/>
    <w:rsid w:val="004A36C5"/>
    <w:rsid w:val="004A375D"/>
    <w:rsid w:val="004A3892"/>
    <w:rsid w:val="004A39B5"/>
    <w:rsid w:val="004A3A3E"/>
    <w:rsid w:val="004A3D7E"/>
    <w:rsid w:val="004A3DD8"/>
    <w:rsid w:val="004A3EB2"/>
    <w:rsid w:val="004A4080"/>
    <w:rsid w:val="004A40BF"/>
    <w:rsid w:val="004A44E0"/>
    <w:rsid w:val="004A45ED"/>
    <w:rsid w:val="004A47A5"/>
    <w:rsid w:val="004A4856"/>
    <w:rsid w:val="004A4A10"/>
    <w:rsid w:val="004A4A44"/>
    <w:rsid w:val="004A4B79"/>
    <w:rsid w:val="004A4C20"/>
    <w:rsid w:val="004A4D73"/>
    <w:rsid w:val="004A4EFC"/>
    <w:rsid w:val="004A4F83"/>
    <w:rsid w:val="004A50DC"/>
    <w:rsid w:val="004A5122"/>
    <w:rsid w:val="004A5177"/>
    <w:rsid w:val="004A542E"/>
    <w:rsid w:val="004A5514"/>
    <w:rsid w:val="004A5516"/>
    <w:rsid w:val="004A55C0"/>
    <w:rsid w:val="004A55F5"/>
    <w:rsid w:val="004A5632"/>
    <w:rsid w:val="004A5908"/>
    <w:rsid w:val="004A5CB4"/>
    <w:rsid w:val="004A5F55"/>
    <w:rsid w:val="004A62C4"/>
    <w:rsid w:val="004A6405"/>
    <w:rsid w:val="004A64BB"/>
    <w:rsid w:val="004A6548"/>
    <w:rsid w:val="004A679D"/>
    <w:rsid w:val="004A6914"/>
    <w:rsid w:val="004A69D0"/>
    <w:rsid w:val="004A6ADB"/>
    <w:rsid w:val="004A6B70"/>
    <w:rsid w:val="004A6B74"/>
    <w:rsid w:val="004A6CF2"/>
    <w:rsid w:val="004A6E3B"/>
    <w:rsid w:val="004A7220"/>
    <w:rsid w:val="004A730C"/>
    <w:rsid w:val="004A74DC"/>
    <w:rsid w:val="004A76D4"/>
    <w:rsid w:val="004A76FD"/>
    <w:rsid w:val="004A787C"/>
    <w:rsid w:val="004A79BD"/>
    <w:rsid w:val="004A7A56"/>
    <w:rsid w:val="004A7B96"/>
    <w:rsid w:val="004A7CE0"/>
    <w:rsid w:val="004B00CE"/>
    <w:rsid w:val="004B01A3"/>
    <w:rsid w:val="004B032A"/>
    <w:rsid w:val="004B05EE"/>
    <w:rsid w:val="004B05F9"/>
    <w:rsid w:val="004B0640"/>
    <w:rsid w:val="004B0951"/>
    <w:rsid w:val="004B0953"/>
    <w:rsid w:val="004B096F"/>
    <w:rsid w:val="004B098D"/>
    <w:rsid w:val="004B0BE4"/>
    <w:rsid w:val="004B0BEA"/>
    <w:rsid w:val="004B0C37"/>
    <w:rsid w:val="004B0D78"/>
    <w:rsid w:val="004B0F9F"/>
    <w:rsid w:val="004B0FCC"/>
    <w:rsid w:val="004B0FD2"/>
    <w:rsid w:val="004B12C5"/>
    <w:rsid w:val="004B1313"/>
    <w:rsid w:val="004B1394"/>
    <w:rsid w:val="004B1539"/>
    <w:rsid w:val="004B17E8"/>
    <w:rsid w:val="004B1821"/>
    <w:rsid w:val="004B187F"/>
    <w:rsid w:val="004B1A6D"/>
    <w:rsid w:val="004B1AE0"/>
    <w:rsid w:val="004B1B74"/>
    <w:rsid w:val="004B1CD5"/>
    <w:rsid w:val="004B1D8A"/>
    <w:rsid w:val="004B1DDE"/>
    <w:rsid w:val="004B223E"/>
    <w:rsid w:val="004B2355"/>
    <w:rsid w:val="004B247E"/>
    <w:rsid w:val="004B2760"/>
    <w:rsid w:val="004B28C9"/>
    <w:rsid w:val="004B28CA"/>
    <w:rsid w:val="004B2DEA"/>
    <w:rsid w:val="004B2DF9"/>
    <w:rsid w:val="004B2EC2"/>
    <w:rsid w:val="004B2FA2"/>
    <w:rsid w:val="004B3266"/>
    <w:rsid w:val="004B3357"/>
    <w:rsid w:val="004B353C"/>
    <w:rsid w:val="004B3619"/>
    <w:rsid w:val="004B3A0C"/>
    <w:rsid w:val="004B3ACC"/>
    <w:rsid w:val="004B3B5E"/>
    <w:rsid w:val="004B3D60"/>
    <w:rsid w:val="004B3E82"/>
    <w:rsid w:val="004B3FE0"/>
    <w:rsid w:val="004B4120"/>
    <w:rsid w:val="004B412A"/>
    <w:rsid w:val="004B4145"/>
    <w:rsid w:val="004B474B"/>
    <w:rsid w:val="004B48D2"/>
    <w:rsid w:val="004B492A"/>
    <w:rsid w:val="004B49A6"/>
    <w:rsid w:val="004B4A5E"/>
    <w:rsid w:val="004B4B89"/>
    <w:rsid w:val="004B4D8C"/>
    <w:rsid w:val="004B4DBF"/>
    <w:rsid w:val="004B4E3D"/>
    <w:rsid w:val="004B4F31"/>
    <w:rsid w:val="004B4FF3"/>
    <w:rsid w:val="004B51FA"/>
    <w:rsid w:val="004B5219"/>
    <w:rsid w:val="004B5227"/>
    <w:rsid w:val="004B52B5"/>
    <w:rsid w:val="004B53D7"/>
    <w:rsid w:val="004B540C"/>
    <w:rsid w:val="004B5433"/>
    <w:rsid w:val="004B5451"/>
    <w:rsid w:val="004B54FC"/>
    <w:rsid w:val="004B55B4"/>
    <w:rsid w:val="004B5650"/>
    <w:rsid w:val="004B56D0"/>
    <w:rsid w:val="004B56E6"/>
    <w:rsid w:val="004B56EA"/>
    <w:rsid w:val="004B57E6"/>
    <w:rsid w:val="004B5854"/>
    <w:rsid w:val="004B5925"/>
    <w:rsid w:val="004B5A9A"/>
    <w:rsid w:val="004B5B2B"/>
    <w:rsid w:val="004B5C13"/>
    <w:rsid w:val="004B5CF4"/>
    <w:rsid w:val="004B5F53"/>
    <w:rsid w:val="004B5FA2"/>
    <w:rsid w:val="004B5FC0"/>
    <w:rsid w:val="004B6072"/>
    <w:rsid w:val="004B6308"/>
    <w:rsid w:val="004B6438"/>
    <w:rsid w:val="004B663E"/>
    <w:rsid w:val="004B673A"/>
    <w:rsid w:val="004B6A17"/>
    <w:rsid w:val="004B6B52"/>
    <w:rsid w:val="004B6C0B"/>
    <w:rsid w:val="004B6D60"/>
    <w:rsid w:val="004B6EA8"/>
    <w:rsid w:val="004B6F7B"/>
    <w:rsid w:val="004B6FC3"/>
    <w:rsid w:val="004B700C"/>
    <w:rsid w:val="004B702F"/>
    <w:rsid w:val="004B71A1"/>
    <w:rsid w:val="004B7202"/>
    <w:rsid w:val="004B74BB"/>
    <w:rsid w:val="004B74FE"/>
    <w:rsid w:val="004B758A"/>
    <w:rsid w:val="004B7591"/>
    <w:rsid w:val="004B75EE"/>
    <w:rsid w:val="004B770D"/>
    <w:rsid w:val="004B7867"/>
    <w:rsid w:val="004B7CB5"/>
    <w:rsid w:val="004B7ED8"/>
    <w:rsid w:val="004C000A"/>
    <w:rsid w:val="004C0020"/>
    <w:rsid w:val="004C0234"/>
    <w:rsid w:val="004C0318"/>
    <w:rsid w:val="004C0320"/>
    <w:rsid w:val="004C047E"/>
    <w:rsid w:val="004C04E7"/>
    <w:rsid w:val="004C0516"/>
    <w:rsid w:val="004C0667"/>
    <w:rsid w:val="004C0E14"/>
    <w:rsid w:val="004C0FD3"/>
    <w:rsid w:val="004C0FD6"/>
    <w:rsid w:val="004C129F"/>
    <w:rsid w:val="004C12D3"/>
    <w:rsid w:val="004C1419"/>
    <w:rsid w:val="004C1536"/>
    <w:rsid w:val="004C15C4"/>
    <w:rsid w:val="004C161C"/>
    <w:rsid w:val="004C182A"/>
    <w:rsid w:val="004C1930"/>
    <w:rsid w:val="004C1949"/>
    <w:rsid w:val="004C19C9"/>
    <w:rsid w:val="004C1AC5"/>
    <w:rsid w:val="004C1B88"/>
    <w:rsid w:val="004C1C38"/>
    <w:rsid w:val="004C1CE7"/>
    <w:rsid w:val="004C21C2"/>
    <w:rsid w:val="004C22E9"/>
    <w:rsid w:val="004C23B9"/>
    <w:rsid w:val="004C2476"/>
    <w:rsid w:val="004C2477"/>
    <w:rsid w:val="004C2496"/>
    <w:rsid w:val="004C2530"/>
    <w:rsid w:val="004C2645"/>
    <w:rsid w:val="004C2AAE"/>
    <w:rsid w:val="004C2DB4"/>
    <w:rsid w:val="004C2DFA"/>
    <w:rsid w:val="004C2ED8"/>
    <w:rsid w:val="004C30FF"/>
    <w:rsid w:val="004C31DD"/>
    <w:rsid w:val="004C340F"/>
    <w:rsid w:val="004C34DD"/>
    <w:rsid w:val="004C377F"/>
    <w:rsid w:val="004C38D8"/>
    <w:rsid w:val="004C3905"/>
    <w:rsid w:val="004C3C0C"/>
    <w:rsid w:val="004C3DB0"/>
    <w:rsid w:val="004C3DD9"/>
    <w:rsid w:val="004C4030"/>
    <w:rsid w:val="004C407D"/>
    <w:rsid w:val="004C4108"/>
    <w:rsid w:val="004C4109"/>
    <w:rsid w:val="004C4410"/>
    <w:rsid w:val="004C44F9"/>
    <w:rsid w:val="004C450D"/>
    <w:rsid w:val="004C473D"/>
    <w:rsid w:val="004C479E"/>
    <w:rsid w:val="004C47C2"/>
    <w:rsid w:val="004C47F0"/>
    <w:rsid w:val="004C4981"/>
    <w:rsid w:val="004C4A8A"/>
    <w:rsid w:val="004C4CC9"/>
    <w:rsid w:val="004C4D5F"/>
    <w:rsid w:val="004C4E56"/>
    <w:rsid w:val="004C4F17"/>
    <w:rsid w:val="004C5053"/>
    <w:rsid w:val="004C508E"/>
    <w:rsid w:val="004C54E1"/>
    <w:rsid w:val="004C55CE"/>
    <w:rsid w:val="004C5628"/>
    <w:rsid w:val="004C58B2"/>
    <w:rsid w:val="004C5968"/>
    <w:rsid w:val="004C5A2C"/>
    <w:rsid w:val="004C5A76"/>
    <w:rsid w:val="004C5B23"/>
    <w:rsid w:val="004C5CA7"/>
    <w:rsid w:val="004C5CDA"/>
    <w:rsid w:val="004C5D43"/>
    <w:rsid w:val="004C5DCF"/>
    <w:rsid w:val="004C602A"/>
    <w:rsid w:val="004C6139"/>
    <w:rsid w:val="004C61DD"/>
    <w:rsid w:val="004C6264"/>
    <w:rsid w:val="004C6361"/>
    <w:rsid w:val="004C6368"/>
    <w:rsid w:val="004C66C1"/>
    <w:rsid w:val="004C68D3"/>
    <w:rsid w:val="004C6A4F"/>
    <w:rsid w:val="004C6B3F"/>
    <w:rsid w:val="004C6B76"/>
    <w:rsid w:val="004C6EEE"/>
    <w:rsid w:val="004C6F35"/>
    <w:rsid w:val="004C7173"/>
    <w:rsid w:val="004C7224"/>
    <w:rsid w:val="004C735B"/>
    <w:rsid w:val="004C73EE"/>
    <w:rsid w:val="004C75AA"/>
    <w:rsid w:val="004C7702"/>
    <w:rsid w:val="004C77A5"/>
    <w:rsid w:val="004C7A17"/>
    <w:rsid w:val="004C7C6D"/>
    <w:rsid w:val="004C7CE0"/>
    <w:rsid w:val="004C7F9B"/>
    <w:rsid w:val="004D03B3"/>
    <w:rsid w:val="004D03D8"/>
    <w:rsid w:val="004D043B"/>
    <w:rsid w:val="004D05C3"/>
    <w:rsid w:val="004D08AD"/>
    <w:rsid w:val="004D098A"/>
    <w:rsid w:val="004D0A92"/>
    <w:rsid w:val="004D0CC4"/>
    <w:rsid w:val="004D0D78"/>
    <w:rsid w:val="004D0FC5"/>
    <w:rsid w:val="004D1039"/>
    <w:rsid w:val="004D1049"/>
    <w:rsid w:val="004D1300"/>
    <w:rsid w:val="004D157B"/>
    <w:rsid w:val="004D158A"/>
    <w:rsid w:val="004D15DD"/>
    <w:rsid w:val="004D181E"/>
    <w:rsid w:val="004D1A42"/>
    <w:rsid w:val="004D1C6C"/>
    <w:rsid w:val="004D1C99"/>
    <w:rsid w:val="004D1D9B"/>
    <w:rsid w:val="004D1F4A"/>
    <w:rsid w:val="004D1FE3"/>
    <w:rsid w:val="004D20A8"/>
    <w:rsid w:val="004D216D"/>
    <w:rsid w:val="004D216E"/>
    <w:rsid w:val="004D2180"/>
    <w:rsid w:val="004D21FE"/>
    <w:rsid w:val="004D2225"/>
    <w:rsid w:val="004D228C"/>
    <w:rsid w:val="004D22BA"/>
    <w:rsid w:val="004D2397"/>
    <w:rsid w:val="004D24F9"/>
    <w:rsid w:val="004D2636"/>
    <w:rsid w:val="004D2C50"/>
    <w:rsid w:val="004D2C5D"/>
    <w:rsid w:val="004D2D21"/>
    <w:rsid w:val="004D2FC7"/>
    <w:rsid w:val="004D3060"/>
    <w:rsid w:val="004D3150"/>
    <w:rsid w:val="004D319D"/>
    <w:rsid w:val="004D3425"/>
    <w:rsid w:val="004D342A"/>
    <w:rsid w:val="004D3578"/>
    <w:rsid w:val="004D35D0"/>
    <w:rsid w:val="004D375C"/>
    <w:rsid w:val="004D3838"/>
    <w:rsid w:val="004D3A4D"/>
    <w:rsid w:val="004D3B16"/>
    <w:rsid w:val="004D3B92"/>
    <w:rsid w:val="004D3BD0"/>
    <w:rsid w:val="004D3C85"/>
    <w:rsid w:val="004D3EAA"/>
    <w:rsid w:val="004D3EEB"/>
    <w:rsid w:val="004D3F01"/>
    <w:rsid w:val="004D4081"/>
    <w:rsid w:val="004D40DE"/>
    <w:rsid w:val="004D41F0"/>
    <w:rsid w:val="004D424F"/>
    <w:rsid w:val="004D4396"/>
    <w:rsid w:val="004D43E4"/>
    <w:rsid w:val="004D4629"/>
    <w:rsid w:val="004D46E9"/>
    <w:rsid w:val="004D481A"/>
    <w:rsid w:val="004D4890"/>
    <w:rsid w:val="004D48EB"/>
    <w:rsid w:val="004D49CB"/>
    <w:rsid w:val="004D4A43"/>
    <w:rsid w:val="004D4A87"/>
    <w:rsid w:val="004D4B90"/>
    <w:rsid w:val="004D5001"/>
    <w:rsid w:val="004D5024"/>
    <w:rsid w:val="004D51C6"/>
    <w:rsid w:val="004D520C"/>
    <w:rsid w:val="004D541F"/>
    <w:rsid w:val="004D5422"/>
    <w:rsid w:val="004D552B"/>
    <w:rsid w:val="004D56AD"/>
    <w:rsid w:val="004D5801"/>
    <w:rsid w:val="004D59F1"/>
    <w:rsid w:val="004D5B40"/>
    <w:rsid w:val="004D5C6D"/>
    <w:rsid w:val="004D5D71"/>
    <w:rsid w:val="004D5E75"/>
    <w:rsid w:val="004D5F80"/>
    <w:rsid w:val="004D6214"/>
    <w:rsid w:val="004D62B5"/>
    <w:rsid w:val="004D6331"/>
    <w:rsid w:val="004D6397"/>
    <w:rsid w:val="004D655E"/>
    <w:rsid w:val="004D6633"/>
    <w:rsid w:val="004D6806"/>
    <w:rsid w:val="004D693B"/>
    <w:rsid w:val="004D6959"/>
    <w:rsid w:val="004D6B6D"/>
    <w:rsid w:val="004D6F78"/>
    <w:rsid w:val="004D6FE6"/>
    <w:rsid w:val="004D7092"/>
    <w:rsid w:val="004D7587"/>
    <w:rsid w:val="004D760E"/>
    <w:rsid w:val="004D7AD6"/>
    <w:rsid w:val="004D7B91"/>
    <w:rsid w:val="004D7CD1"/>
    <w:rsid w:val="004D7CD7"/>
    <w:rsid w:val="004D7DEC"/>
    <w:rsid w:val="004D7E29"/>
    <w:rsid w:val="004D7EB8"/>
    <w:rsid w:val="004D7F9D"/>
    <w:rsid w:val="004DBFA0"/>
    <w:rsid w:val="004DD3EF"/>
    <w:rsid w:val="004DFE65"/>
    <w:rsid w:val="004E0041"/>
    <w:rsid w:val="004E0129"/>
    <w:rsid w:val="004E0386"/>
    <w:rsid w:val="004E04D8"/>
    <w:rsid w:val="004E06EF"/>
    <w:rsid w:val="004E091B"/>
    <w:rsid w:val="004E0E36"/>
    <w:rsid w:val="004E0E93"/>
    <w:rsid w:val="004E0F61"/>
    <w:rsid w:val="004E122B"/>
    <w:rsid w:val="004E13F5"/>
    <w:rsid w:val="004E14D2"/>
    <w:rsid w:val="004E1662"/>
    <w:rsid w:val="004E182C"/>
    <w:rsid w:val="004E1A30"/>
    <w:rsid w:val="004E1B4B"/>
    <w:rsid w:val="004E1BC3"/>
    <w:rsid w:val="004E1E78"/>
    <w:rsid w:val="004E1EC1"/>
    <w:rsid w:val="004E1FB2"/>
    <w:rsid w:val="004E1FEC"/>
    <w:rsid w:val="004E218E"/>
    <w:rsid w:val="004E2413"/>
    <w:rsid w:val="004E249C"/>
    <w:rsid w:val="004E2647"/>
    <w:rsid w:val="004E265E"/>
    <w:rsid w:val="004E2660"/>
    <w:rsid w:val="004E27A8"/>
    <w:rsid w:val="004E27C8"/>
    <w:rsid w:val="004E2883"/>
    <w:rsid w:val="004E29CB"/>
    <w:rsid w:val="004E2A97"/>
    <w:rsid w:val="004E2B22"/>
    <w:rsid w:val="004E2BE8"/>
    <w:rsid w:val="004E2C28"/>
    <w:rsid w:val="004E2E01"/>
    <w:rsid w:val="004E323C"/>
    <w:rsid w:val="004E3381"/>
    <w:rsid w:val="004E3448"/>
    <w:rsid w:val="004E36E3"/>
    <w:rsid w:val="004E3756"/>
    <w:rsid w:val="004E3871"/>
    <w:rsid w:val="004E3B61"/>
    <w:rsid w:val="004E3BE1"/>
    <w:rsid w:val="004E3D04"/>
    <w:rsid w:val="004E3D1B"/>
    <w:rsid w:val="004E3D46"/>
    <w:rsid w:val="004E3E10"/>
    <w:rsid w:val="004E3F47"/>
    <w:rsid w:val="004E3FA9"/>
    <w:rsid w:val="004E401C"/>
    <w:rsid w:val="004E417E"/>
    <w:rsid w:val="004E44AC"/>
    <w:rsid w:val="004E4692"/>
    <w:rsid w:val="004E46AD"/>
    <w:rsid w:val="004E47AC"/>
    <w:rsid w:val="004E47BE"/>
    <w:rsid w:val="004E49BB"/>
    <w:rsid w:val="004E4B23"/>
    <w:rsid w:val="004E4C80"/>
    <w:rsid w:val="004E4C83"/>
    <w:rsid w:val="004E5010"/>
    <w:rsid w:val="004E505F"/>
    <w:rsid w:val="004E5510"/>
    <w:rsid w:val="004E5737"/>
    <w:rsid w:val="004E57A1"/>
    <w:rsid w:val="004E57F3"/>
    <w:rsid w:val="004E57FB"/>
    <w:rsid w:val="004E58C7"/>
    <w:rsid w:val="004E5E7D"/>
    <w:rsid w:val="004E5FC4"/>
    <w:rsid w:val="004E63A7"/>
    <w:rsid w:val="004E6582"/>
    <w:rsid w:val="004E6587"/>
    <w:rsid w:val="004E67CB"/>
    <w:rsid w:val="004E67D2"/>
    <w:rsid w:val="004E6A1C"/>
    <w:rsid w:val="004E6C1B"/>
    <w:rsid w:val="004E6D1D"/>
    <w:rsid w:val="004E6E4E"/>
    <w:rsid w:val="004E6E56"/>
    <w:rsid w:val="004E6EC5"/>
    <w:rsid w:val="004E775B"/>
    <w:rsid w:val="004E775C"/>
    <w:rsid w:val="004E786E"/>
    <w:rsid w:val="004E7899"/>
    <w:rsid w:val="004E78AA"/>
    <w:rsid w:val="004E79B9"/>
    <w:rsid w:val="004E79E0"/>
    <w:rsid w:val="004E7C44"/>
    <w:rsid w:val="004E7E71"/>
    <w:rsid w:val="004F07A1"/>
    <w:rsid w:val="004F0A40"/>
    <w:rsid w:val="004F0BFF"/>
    <w:rsid w:val="004F0CF4"/>
    <w:rsid w:val="004F0D78"/>
    <w:rsid w:val="004F0DA6"/>
    <w:rsid w:val="004F0E38"/>
    <w:rsid w:val="004F0F21"/>
    <w:rsid w:val="004F0F74"/>
    <w:rsid w:val="004F1036"/>
    <w:rsid w:val="004F109B"/>
    <w:rsid w:val="004F18AC"/>
    <w:rsid w:val="004F1933"/>
    <w:rsid w:val="004F19E7"/>
    <w:rsid w:val="004F1DB0"/>
    <w:rsid w:val="004F1DDB"/>
    <w:rsid w:val="004F1F33"/>
    <w:rsid w:val="004F1F89"/>
    <w:rsid w:val="004F2017"/>
    <w:rsid w:val="004F2229"/>
    <w:rsid w:val="004F250F"/>
    <w:rsid w:val="004F2625"/>
    <w:rsid w:val="004F28CA"/>
    <w:rsid w:val="004F2D5F"/>
    <w:rsid w:val="004F2DB1"/>
    <w:rsid w:val="004F2FF1"/>
    <w:rsid w:val="004F3141"/>
    <w:rsid w:val="004F3146"/>
    <w:rsid w:val="004F3234"/>
    <w:rsid w:val="004F338B"/>
    <w:rsid w:val="004F3571"/>
    <w:rsid w:val="004F35A2"/>
    <w:rsid w:val="004F3602"/>
    <w:rsid w:val="004F36F1"/>
    <w:rsid w:val="004F3827"/>
    <w:rsid w:val="004F3883"/>
    <w:rsid w:val="004F3BEF"/>
    <w:rsid w:val="004F3C62"/>
    <w:rsid w:val="004F3D7D"/>
    <w:rsid w:val="004F3E00"/>
    <w:rsid w:val="004F3F05"/>
    <w:rsid w:val="004F3F69"/>
    <w:rsid w:val="004F4075"/>
    <w:rsid w:val="004F408A"/>
    <w:rsid w:val="004F42CB"/>
    <w:rsid w:val="004F4305"/>
    <w:rsid w:val="004F445B"/>
    <w:rsid w:val="004F4462"/>
    <w:rsid w:val="004F4485"/>
    <w:rsid w:val="004F45F0"/>
    <w:rsid w:val="004F4613"/>
    <w:rsid w:val="004F4647"/>
    <w:rsid w:val="004F46D3"/>
    <w:rsid w:val="004F484B"/>
    <w:rsid w:val="004F4A71"/>
    <w:rsid w:val="004F4AAF"/>
    <w:rsid w:val="004F4BAD"/>
    <w:rsid w:val="004F4CB6"/>
    <w:rsid w:val="004F52A6"/>
    <w:rsid w:val="004F5300"/>
    <w:rsid w:val="004F56DC"/>
    <w:rsid w:val="004F59A3"/>
    <w:rsid w:val="004F5A09"/>
    <w:rsid w:val="004F5A49"/>
    <w:rsid w:val="004F5A4A"/>
    <w:rsid w:val="004F5A5C"/>
    <w:rsid w:val="004F5A9C"/>
    <w:rsid w:val="004F6026"/>
    <w:rsid w:val="004F611B"/>
    <w:rsid w:val="004F64A3"/>
    <w:rsid w:val="004F6529"/>
    <w:rsid w:val="004F6587"/>
    <w:rsid w:val="004F681A"/>
    <w:rsid w:val="004F6960"/>
    <w:rsid w:val="004F6BD4"/>
    <w:rsid w:val="004F6D1D"/>
    <w:rsid w:val="004F6F63"/>
    <w:rsid w:val="004F6FE1"/>
    <w:rsid w:val="004F7181"/>
    <w:rsid w:val="004F71EE"/>
    <w:rsid w:val="004F73E6"/>
    <w:rsid w:val="004F7533"/>
    <w:rsid w:val="004F7686"/>
    <w:rsid w:val="004F7A4C"/>
    <w:rsid w:val="004F7EED"/>
    <w:rsid w:val="00500012"/>
    <w:rsid w:val="00500045"/>
    <w:rsid w:val="005001EC"/>
    <w:rsid w:val="00500264"/>
    <w:rsid w:val="005002F5"/>
    <w:rsid w:val="00500325"/>
    <w:rsid w:val="00500372"/>
    <w:rsid w:val="00500633"/>
    <w:rsid w:val="0050069B"/>
    <w:rsid w:val="00500924"/>
    <w:rsid w:val="00500AA4"/>
    <w:rsid w:val="00500E54"/>
    <w:rsid w:val="0050114F"/>
    <w:rsid w:val="005012C9"/>
    <w:rsid w:val="00501482"/>
    <w:rsid w:val="00501726"/>
    <w:rsid w:val="005017E5"/>
    <w:rsid w:val="00501822"/>
    <w:rsid w:val="00501AD6"/>
    <w:rsid w:val="00502168"/>
    <w:rsid w:val="00502327"/>
    <w:rsid w:val="00502530"/>
    <w:rsid w:val="0050255F"/>
    <w:rsid w:val="005026FA"/>
    <w:rsid w:val="00502748"/>
    <w:rsid w:val="00502749"/>
    <w:rsid w:val="0050281F"/>
    <w:rsid w:val="005028A1"/>
    <w:rsid w:val="005028D3"/>
    <w:rsid w:val="00502994"/>
    <w:rsid w:val="00502995"/>
    <w:rsid w:val="00502A3D"/>
    <w:rsid w:val="00502C2C"/>
    <w:rsid w:val="00502C56"/>
    <w:rsid w:val="00502E12"/>
    <w:rsid w:val="00502F4D"/>
    <w:rsid w:val="00503030"/>
    <w:rsid w:val="0050318F"/>
    <w:rsid w:val="005031FC"/>
    <w:rsid w:val="00503244"/>
    <w:rsid w:val="005033B5"/>
    <w:rsid w:val="00503782"/>
    <w:rsid w:val="005038DA"/>
    <w:rsid w:val="00503944"/>
    <w:rsid w:val="0050394C"/>
    <w:rsid w:val="005039D5"/>
    <w:rsid w:val="00503A04"/>
    <w:rsid w:val="00503AEC"/>
    <w:rsid w:val="00503B4C"/>
    <w:rsid w:val="00503B6E"/>
    <w:rsid w:val="00503D73"/>
    <w:rsid w:val="00503DCC"/>
    <w:rsid w:val="005040F1"/>
    <w:rsid w:val="005040F7"/>
    <w:rsid w:val="00504115"/>
    <w:rsid w:val="005041F1"/>
    <w:rsid w:val="005042B4"/>
    <w:rsid w:val="005043FD"/>
    <w:rsid w:val="005045CE"/>
    <w:rsid w:val="0050472E"/>
    <w:rsid w:val="005048BA"/>
    <w:rsid w:val="005049C9"/>
    <w:rsid w:val="005049D0"/>
    <w:rsid w:val="00504D3A"/>
    <w:rsid w:val="00504E03"/>
    <w:rsid w:val="00504F20"/>
    <w:rsid w:val="00504F2E"/>
    <w:rsid w:val="00505093"/>
    <w:rsid w:val="0050522D"/>
    <w:rsid w:val="00505378"/>
    <w:rsid w:val="00505438"/>
    <w:rsid w:val="00505443"/>
    <w:rsid w:val="005055E0"/>
    <w:rsid w:val="00505973"/>
    <w:rsid w:val="005059ED"/>
    <w:rsid w:val="00505AD6"/>
    <w:rsid w:val="00505B6C"/>
    <w:rsid w:val="00505B7C"/>
    <w:rsid w:val="00505BC3"/>
    <w:rsid w:val="00505C01"/>
    <w:rsid w:val="00505D1F"/>
    <w:rsid w:val="00505D21"/>
    <w:rsid w:val="00505D6F"/>
    <w:rsid w:val="00505E53"/>
    <w:rsid w:val="00505E71"/>
    <w:rsid w:val="00505EBF"/>
    <w:rsid w:val="00506009"/>
    <w:rsid w:val="00506058"/>
    <w:rsid w:val="005060FE"/>
    <w:rsid w:val="005061F0"/>
    <w:rsid w:val="00506368"/>
    <w:rsid w:val="00506521"/>
    <w:rsid w:val="005065D9"/>
    <w:rsid w:val="005066BF"/>
    <w:rsid w:val="005066C1"/>
    <w:rsid w:val="005066E3"/>
    <w:rsid w:val="0050678D"/>
    <w:rsid w:val="0050692B"/>
    <w:rsid w:val="00506998"/>
    <w:rsid w:val="00506ABC"/>
    <w:rsid w:val="00506BA5"/>
    <w:rsid w:val="00506CD2"/>
    <w:rsid w:val="00506D26"/>
    <w:rsid w:val="00506D2A"/>
    <w:rsid w:val="00506DB3"/>
    <w:rsid w:val="005072FB"/>
    <w:rsid w:val="00507418"/>
    <w:rsid w:val="0050742F"/>
    <w:rsid w:val="0050749B"/>
    <w:rsid w:val="0050767B"/>
    <w:rsid w:val="0050768A"/>
    <w:rsid w:val="0050777F"/>
    <w:rsid w:val="00507B02"/>
    <w:rsid w:val="00507EB4"/>
    <w:rsid w:val="0050D447"/>
    <w:rsid w:val="0051008E"/>
    <w:rsid w:val="005100BD"/>
    <w:rsid w:val="0051018A"/>
    <w:rsid w:val="0051026D"/>
    <w:rsid w:val="00510286"/>
    <w:rsid w:val="00510419"/>
    <w:rsid w:val="0051046F"/>
    <w:rsid w:val="00510561"/>
    <w:rsid w:val="00510568"/>
    <w:rsid w:val="005106A4"/>
    <w:rsid w:val="005106D2"/>
    <w:rsid w:val="0051071A"/>
    <w:rsid w:val="00510C84"/>
    <w:rsid w:val="00510E1C"/>
    <w:rsid w:val="00510E4A"/>
    <w:rsid w:val="00510F94"/>
    <w:rsid w:val="0051126D"/>
    <w:rsid w:val="0051148C"/>
    <w:rsid w:val="005114A3"/>
    <w:rsid w:val="00511664"/>
    <w:rsid w:val="005117AA"/>
    <w:rsid w:val="0051191B"/>
    <w:rsid w:val="005119BF"/>
    <w:rsid w:val="00511AD5"/>
    <w:rsid w:val="00511E0A"/>
    <w:rsid w:val="00511F08"/>
    <w:rsid w:val="00512068"/>
    <w:rsid w:val="005121EC"/>
    <w:rsid w:val="00512223"/>
    <w:rsid w:val="005124AD"/>
    <w:rsid w:val="00512505"/>
    <w:rsid w:val="00512698"/>
    <w:rsid w:val="00512781"/>
    <w:rsid w:val="00512954"/>
    <w:rsid w:val="00512B8E"/>
    <w:rsid w:val="00512BE7"/>
    <w:rsid w:val="00512BFD"/>
    <w:rsid w:val="00512C20"/>
    <w:rsid w:val="00512E19"/>
    <w:rsid w:val="00512E77"/>
    <w:rsid w:val="0051333E"/>
    <w:rsid w:val="005133A1"/>
    <w:rsid w:val="00513422"/>
    <w:rsid w:val="005134AF"/>
    <w:rsid w:val="0051354C"/>
    <w:rsid w:val="00513668"/>
    <w:rsid w:val="0051369F"/>
    <w:rsid w:val="005136FE"/>
    <w:rsid w:val="0051372D"/>
    <w:rsid w:val="00513861"/>
    <w:rsid w:val="005138CD"/>
    <w:rsid w:val="00513B05"/>
    <w:rsid w:val="00513B06"/>
    <w:rsid w:val="00513BB3"/>
    <w:rsid w:val="00513D94"/>
    <w:rsid w:val="00513F08"/>
    <w:rsid w:val="00514072"/>
    <w:rsid w:val="005140F5"/>
    <w:rsid w:val="0051429B"/>
    <w:rsid w:val="005142A3"/>
    <w:rsid w:val="0051432C"/>
    <w:rsid w:val="0051452F"/>
    <w:rsid w:val="00514869"/>
    <w:rsid w:val="00514A1F"/>
    <w:rsid w:val="00514A71"/>
    <w:rsid w:val="00514BE9"/>
    <w:rsid w:val="00514C62"/>
    <w:rsid w:val="00514C96"/>
    <w:rsid w:val="00514D1E"/>
    <w:rsid w:val="00514DE7"/>
    <w:rsid w:val="00514DF3"/>
    <w:rsid w:val="00514FB8"/>
    <w:rsid w:val="00514FCD"/>
    <w:rsid w:val="0051528E"/>
    <w:rsid w:val="005152B2"/>
    <w:rsid w:val="005152F9"/>
    <w:rsid w:val="00515636"/>
    <w:rsid w:val="005156C0"/>
    <w:rsid w:val="0051575D"/>
    <w:rsid w:val="005158C2"/>
    <w:rsid w:val="0051591D"/>
    <w:rsid w:val="00515CB5"/>
    <w:rsid w:val="00515E33"/>
    <w:rsid w:val="00516005"/>
    <w:rsid w:val="005160C1"/>
    <w:rsid w:val="005160FD"/>
    <w:rsid w:val="005162A5"/>
    <w:rsid w:val="00516307"/>
    <w:rsid w:val="00516399"/>
    <w:rsid w:val="0051648E"/>
    <w:rsid w:val="005165D1"/>
    <w:rsid w:val="0051668A"/>
    <w:rsid w:val="00516803"/>
    <w:rsid w:val="00516A31"/>
    <w:rsid w:val="00516B87"/>
    <w:rsid w:val="00516BFB"/>
    <w:rsid w:val="00516C2B"/>
    <w:rsid w:val="00516DB4"/>
    <w:rsid w:val="00516E10"/>
    <w:rsid w:val="00516F57"/>
    <w:rsid w:val="005170AF"/>
    <w:rsid w:val="005171D8"/>
    <w:rsid w:val="0051727A"/>
    <w:rsid w:val="0051728D"/>
    <w:rsid w:val="00517639"/>
    <w:rsid w:val="00517885"/>
    <w:rsid w:val="00517B3F"/>
    <w:rsid w:val="00517C90"/>
    <w:rsid w:val="00517E46"/>
    <w:rsid w:val="00517F64"/>
    <w:rsid w:val="00517FD7"/>
    <w:rsid w:val="00520128"/>
    <w:rsid w:val="00520548"/>
    <w:rsid w:val="005205D0"/>
    <w:rsid w:val="0052069C"/>
    <w:rsid w:val="0052072B"/>
    <w:rsid w:val="00520789"/>
    <w:rsid w:val="00520B3F"/>
    <w:rsid w:val="00520DCF"/>
    <w:rsid w:val="00520F59"/>
    <w:rsid w:val="00521132"/>
    <w:rsid w:val="0052151B"/>
    <w:rsid w:val="0052183C"/>
    <w:rsid w:val="00521A4C"/>
    <w:rsid w:val="00521DAF"/>
    <w:rsid w:val="00521FE4"/>
    <w:rsid w:val="00521FF9"/>
    <w:rsid w:val="00522312"/>
    <w:rsid w:val="005226A7"/>
    <w:rsid w:val="005226C0"/>
    <w:rsid w:val="005229EF"/>
    <w:rsid w:val="00522C09"/>
    <w:rsid w:val="00522C1A"/>
    <w:rsid w:val="00522CB6"/>
    <w:rsid w:val="00522D17"/>
    <w:rsid w:val="00522EDA"/>
    <w:rsid w:val="00522F97"/>
    <w:rsid w:val="00522FA3"/>
    <w:rsid w:val="00522FAC"/>
    <w:rsid w:val="00522FAE"/>
    <w:rsid w:val="00523047"/>
    <w:rsid w:val="0052327E"/>
    <w:rsid w:val="005233C4"/>
    <w:rsid w:val="00523448"/>
    <w:rsid w:val="005235FB"/>
    <w:rsid w:val="0052378E"/>
    <w:rsid w:val="005237DC"/>
    <w:rsid w:val="005239F2"/>
    <w:rsid w:val="00523AA2"/>
    <w:rsid w:val="00523B17"/>
    <w:rsid w:val="00523B4B"/>
    <w:rsid w:val="00523B7C"/>
    <w:rsid w:val="00523B9A"/>
    <w:rsid w:val="00523C47"/>
    <w:rsid w:val="00523CBB"/>
    <w:rsid w:val="00523FF1"/>
    <w:rsid w:val="00523FFB"/>
    <w:rsid w:val="00524124"/>
    <w:rsid w:val="00524246"/>
    <w:rsid w:val="0052427C"/>
    <w:rsid w:val="00524337"/>
    <w:rsid w:val="005244F8"/>
    <w:rsid w:val="0052455E"/>
    <w:rsid w:val="0052462F"/>
    <w:rsid w:val="00524655"/>
    <w:rsid w:val="005249EA"/>
    <w:rsid w:val="00524A02"/>
    <w:rsid w:val="00524C45"/>
    <w:rsid w:val="00524C80"/>
    <w:rsid w:val="00524D27"/>
    <w:rsid w:val="00524FCC"/>
    <w:rsid w:val="0052506B"/>
    <w:rsid w:val="0052529F"/>
    <w:rsid w:val="00525917"/>
    <w:rsid w:val="0052592C"/>
    <w:rsid w:val="005259C8"/>
    <w:rsid w:val="00525BCE"/>
    <w:rsid w:val="00525BD6"/>
    <w:rsid w:val="00525CEA"/>
    <w:rsid w:val="00525D53"/>
    <w:rsid w:val="00525D77"/>
    <w:rsid w:val="00525F1E"/>
    <w:rsid w:val="0052603F"/>
    <w:rsid w:val="0052631E"/>
    <w:rsid w:val="0052640A"/>
    <w:rsid w:val="005264AB"/>
    <w:rsid w:val="00526688"/>
    <w:rsid w:val="00526778"/>
    <w:rsid w:val="005269FC"/>
    <w:rsid w:val="00526A29"/>
    <w:rsid w:val="00526AC3"/>
    <w:rsid w:val="00526BDB"/>
    <w:rsid w:val="00526DE3"/>
    <w:rsid w:val="00526E3E"/>
    <w:rsid w:val="00526FB4"/>
    <w:rsid w:val="00527358"/>
    <w:rsid w:val="0052739D"/>
    <w:rsid w:val="005273E0"/>
    <w:rsid w:val="005274C7"/>
    <w:rsid w:val="005274C9"/>
    <w:rsid w:val="00527500"/>
    <w:rsid w:val="0052751B"/>
    <w:rsid w:val="00527548"/>
    <w:rsid w:val="00527582"/>
    <w:rsid w:val="005275E8"/>
    <w:rsid w:val="005277C6"/>
    <w:rsid w:val="00527A76"/>
    <w:rsid w:val="00527A89"/>
    <w:rsid w:val="00527B77"/>
    <w:rsid w:val="00527BF4"/>
    <w:rsid w:val="00527C72"/>
    <w:rsid w:val="00527CF7"/>
    <w:rsid w:val="00527D2D"/>
    <w:rsid w:val="00527D88"/>
    <w:rsid w:val="00527E37"/>
    <w:rsid w:val="00527FCD"/>
    <w:rsid w:val="00528AC3"/>
    <w:rsid w:val="0053028E"/>
    <w:rsid w:val="00530325"/>
    <w:rsid w:val="005303A6"/>
    <w:rsid w:val="0053047D"/>
    <w:rsid w:val="0053062F"/>
    <w:rsid w:val="0053066F"/>
    <w:rsid w:val="00530818"/>
    <w:rsid w:val="00530911"/>
    <w:rsid w:val="005309FC"/>
    <w:rsid w:val="00530A8F"/>
    <w:rsid w:val="00530B31"/>
    <w:rsid w:val="00530B99"/>
    <w:rsid w:val="00530BD2"/>
    <w:rsid w:val="00530C02"/>
    <w:rsid w:val="00530CE3"/>
    <w:rsid w:val="00531090"/>
    <w:rsid w:val="00531276"/>
    <w:rsid w:val="0053132B"/>
    <w:rsid w:val="0053160D"/>
    <w:rsid w:val="00531731"/>
    <w:rsid w:val="0053182A"/>
    <w:rsid w:val="00531870"/>
    <w:rsid w:val="00531B5A"/>
    <w:rsid w:val="00531DFE"/>
    <w:rsid w:val="00531E82"/>
    <w:rsid w:val="00531FA6"/>
    <w:rsid w:val="00532088"/>
    <w:rsid w:val="00532112"/>
    <w:rsid w:val="005321D9"/>
    <w:rsid w:val="005322A0"/>
    <w:rsid w:val="005323E2"/>
    <w:rsid w:val="00532430"/>
    <w:rsid w:val="00532572"/>
    <w:rsid w:val="00532591"/>
    <w:rsid w:val="00532637"/>
    <w:rsid w:val="005327CA"/>
    <w:rsid w:val="005328FA"/>
    <w:rsid w:val="00532A6F"/>
    <w:rsid w:val="00532C75"/>
    <w:rsid w:val="00532D73"/>
    <w:rsid w:val="00532DB6"/>
    <w:rsid w:val="0053305D"/>
    <w:rsid w:val="005332A5"/>
    <w:rsid w:val="0053330F"/>
    <w:rsid w:val="00533446"/>
    <w:rsid w:val="005336B1"/>
    <w:rsid w:val="00533898"/>
    <w:rsid w:val="005339F5"/>
    <w:rsid w:val="00533A71"/>
    <w:rsid w:val="00533B72"/>
    <w:rsid w:val="00533BA0"/>
    <w:rsid w:val="00533DDF"/>
    <w:rsid w:val="0053400E"/>
    <w:rsid w:val="00534076"/>
    <w:rsid w:val="005340D1"/>
    <w:rsid w:val="00534304"/>
    <w:rsid w:val="0053430D"/>
    <w:rsid w:val="00534375"/>
    <w:rsid w:val="00534387"/>
    <w:rsid w:val="00534487"/>
    <w:rsid w:val="00534650"/>
    <w:rsid w:val="00534AC7"/>
    <w:rsid w:val="00534B03"/>
    <w:rsid w:val="00534BE8"/>
    <w:rsid w:val="00534C50"/>
    <w:rsid w:val="00534E20"/>
    <w:rsid w:val="00534ED8"/>
    <w:rsid w:val="00535080"/>
    <w:rsid w:val="005350BE"/>
    <w:rsid w:val="00535105"/>
    <w:rsid w:val="00535337"/>
    <w:rsid w:val="005354A3"/>
    <w:rsid w:val="0053552A"/>
    <w:rsid w:val="00535584"/>
    <w:rsid w:val="0053577E"/>
    <w:rsid w:val="005358DD"/>
    <w:rsid w:val="00535B57"/>
    <w:rsid w:val="00535DE0"/>
    <w:rsid w:val="005360C9"/>
    <w:rsid w:val="005361DC"/>
    <w:rsid w:val="00536293"/>
    <w:rsid w:val="005363FC"/>
    <w:rsid w:val="005365F6"/>
    <w:rsid w:val="005365F9"/>
    <w:rsid w:val="0053661A"/>
    <w:rsid w:val="0053672A"/>
    <w:rsid w:val="00536780"/>
    <w:rsid w:val="00536A0A"/>
    <w:rsid w:val="00536A28"/>
    <w:rsid w:val="0053703B"/>
    <w:rsid w:val="005373CA"/>
    <w:rsid w:val="00537528"/>
    <w:rsid w:val="0053770F"/>
    <w:rsid w:val="005377A0"/>
    <w:rsid w:val="005377DB"/>
    <w:rsid w:val="005379C4"/>
    <w:rsid w:val="00537DF3"/>
    <w:rsid w:val="00540049"/>
    <w:rsid w:val="00540343"/>
    <w:rsid w:val="005403F0"/>
    <w:rsid w:val="0054047E"/>
    <w:rsid w:val="005405DD"/>
    <w:rsid w:val="0054082C"/>
    <w:rsid w:val="0054084F"/>
    <w:rsid w:val="00540BC2"/>
    <w:rsid w:val="00540D39"/>
    <w:rsid w:val="00540DEC"/>
    <w:rsid w:val="00540EA0"/>
    <w:rsid w:val="00540EB2"/>
    <w:rsid w:val="00540FBE"/>
    <w:rsid w:val="00541027"/>
    <w:rsid w:val="00541036"/>
    <w:rsid w:val="00541188"/>
    <w:rsid w:val="00541687"/>
    <w:rsid w:val="00541861"/>
    <w:rsid w:val="00541B75"/>
    <w:rsid w:val="00541BDC"/>
    <w:rsid w:val="00541D91"/>
    <w:rsid w:val="00541DAB"/>
    <w:rsid w:val="00541F72"/>
    <w:rsid w:val="00542063"/>
    <w:rsid w:val="00542067"/>
    <w:rsid w:val="00542188"/>
    <w:rsid w:val="005421D5"/>
    <w:rsid w:val="005421E0"/>
    <w:rsid w:val="00542234"/>
    <w:rsid w:val="00542248"/>
    <w:rsid w:val="00542267"/>
    <w:rsid w:val="00542345"/>
    <w:rsid w:val="0054236D"/>
    <w:rsid w:val="005423D3"/>
    <w:rsid w:val="005424F1"/>
    <w:rsid w:val="00542621"/>
    <w:rsid w:val="00542708"/>
    <w:rsid w:val="00542873"/>
    <w:rsid w:val="005428AC"/>
    <w:rsid w:val="00542A75"/>
    <w:rsid w:val="00542C59"/>
    <w:rsid w:val="00542DB8"/>
    <w:rsid w:val="00542E63"/>
    <w:rsid w:val="00542F80"/>
    <w:rsid w:val="00543037"/>
    <w:rsid w:val="00543211"/>
    <w:rsid w:val="0054321D"/>
    <w:rsid w:val="00543257"/>
    <w:rsid w:val="00543580"/>
    <w:rsid w:val="005435C2"/>
    <w:rsid w:val="00543611"/>
    <w:rsid w:val="00543681"/>
    <w:rsid w:val="005436DD"/>
    <w:rsid w:val="0054370D"/>
    <w:rsid w:val="005438B8"/>
    <w:rsid w:val="005439C3"/>
    <w:rsid w:val="00543AED"/>
    <w:rsid w:val="00543B43"/>
    <w:rsid w:val="00543B47"/>
    <w:rsid w:val="00543E0A"/>
    <w:rsid w:val="00543F12"/>
    <w:rsid w:val="0054458A"/>
    <w:rsid w:val="00544688"/>
    <w:rsid w:val="00544784"/>
    <w:rsid w:val="00544968"/>
    <w:rsid w:val="00544CC8"/>
    <w:rsid w:val="00544D34"/>
    <w:rsid w:val="00544D5D"/>
    <w:rsid w:val="00544D5F"/>
    <w:rsid w:val="00544DBD"/>
    <w:rsid w:val="00544E8C"/>
    <w:rsid w:val="00544ED9"/>
    <w:rsid w:val="00544F1E"/>
    <w:rsid w:val="00544FED"/>
    <w:rsid w:val="005452BA"/>
    <w:rsid w:val="00545589"/>
    <w:rsid w:val="00545599"/>
    <w:rsid w:val="00545895"/>
    <w:rsid w:val="005458D9"/>
    <w:rsid w:val="005458E2"/>
    <w:rsid w:val="00545935"/>
    <w:rsid w:val="00545C62"/>
    <w:rsid w:val="00545F55"/>
    <w:rsid w:val="00545F8D"/>
    <w:rsid w:val="00546025"/>
    <w:rsid w:val="0054628C"/>
    <w:rsid w:val="0054637C"/>
    <w:rsid w:val="00546384"/>
    <w:rsid w:val="0054642D"/>
    <w:rsid w:val="0054642E"/>
    <w:rsid w:val="00546616"/>
    <w:rsid w:val="00546840"/>
    <w:rsid w:val="0054695D"/>
    <w:rsid w:val="00546AD5"/>
    <w:rsid w:val="00546DC9"/>
    <w:rsid w:val="00546EA3"/>
    <w:rsid w:val="00546EE4"/>
    <w:rsid w:val="005470BD"/>
    <w:rsid w:val="00547275"/>
    <w:rsid w:val="00547743"/>
    <w:rsid w:val="00547754"/>
    <w:rsid w:val="005477D5"/>
    <w:rsid w:val="0054797E"/>
    <w:rsid w:val="00547A92"/>
    <w:rsid w:val="00547AA9"/>
    <w:rsid w:val="00547EFD"/>
    <w:rsid w:val="00547FA6"/>
    <w:rsid w:val="00548072"/>
    <w:rsid w:val="005501AF"/>
    <w:rsid w:val="005501B1"/>
    <w:rsid w:val="005502B4"/>
    <w:rsid w:val="00550358"/>
    <w:rsid w:val="005503F1"/>
    <w:rsid w:val="0055043E"/>
    <w:rsid w:val="00550668"/>
    <w:rsid w:val="00550674"/>
    <w:rsid w:val="0055077A"/>
    <w:rsid w:val="00550A2C"/>
    <w:rsid w:val="00550A6B"/>
    <w:rsid w:val="00550B2C"/>
    <w:rsid w:val="00550C13"/>
    <w:rsid w:val="00550D24"/>
    <w:rsid w:val="00550F88"/>
    <w:rsid w:val="005513F2"/>
    <w:rsid w:val="005514F2"/>
    <w:rsid w:val="005514FC"/>
    <w:rsid w:val="0055155C"/>
    <w:rsid w:val="0055157D"/>
    <w:rsid w:val="005518FC"/>
    <w:rsid w:val="00551AAC"/>
    <w:rsid w:val="00551C4D"/>
    <w:rsid w:val="00551CA7"/>
    <w:rsid w:val="00551E4C"/>
    <w:rsid w:val="00551F51"/>
    <w:rsid w:val="005520AA"/>
    <w:rsid w:val="005521A2"/>
    <w:rsid w:val="00552201"/>
    <w:rsid w:val="00552280"/>
    <w:rsid w:val="0055246A"/>
    <w:rsid w:val="005524D6"/>
    <w:rsid w:val="005525F5"/>
    <w:rsid w:val="0055260B"/>
    <w:rsid w:val="0055270F"/>
    <w:rsid w:val="00552932"/>
    <w:rsid w:val="00552999"/>
    <w:rsid w:val="005529D2"/>
    <w:rsid w:val="005529DB"/>
    <w:rsid w:val="00552EF1"/>
    <w:rsid w:val="00552F59"/>
    <w:rsid w:val="00552F93"/>
    <w:rsid w:val="00552FCE"/>
    <w:rsid w:val="00552FE4"/>
    <w:rsid w:val="00553164"/>
    <w:rsid w:val="00553233"/>
    <w:rsid w:val="0055336A"/>
    <w:rsid w:val="00553B20"/>
    <w:rsid w:val="00553C6D"/>
    <w:rsid w:val="00553EC7"/>
    <w:rsid w:val="00553F5C"/>
    <w:rsid w:val="005541C3"/>
    <w:rsid w:val="00554280"/>
    <w:rsid w:val="00554465"/>
    <w:rsid w:val="00554495"/>
    <w:rsid w:val="005545FC"/>
    <w:rsid w:val="00554602"/>
    <w:rsid w:val="005546B8"/>
    <w:rsid w:val="005547CF"/>
    <w:rsid w:val="00554969"/>
    <w:rsid w:val="00554C9D"/>
    <w:rsid w:val="00554D2C"/>
    <w:rsid w:val="00554DAE"/>
    <w:rsid w:val="00554F49"/>
    <w:rsid w:val="00554FA0"/>
    <w:rsid w:val="00554FCF"/>
    <w:rsid w:val="00555099"/>
    <w:rsid w:val="0055509E"/>
    <w:rsid w:val="005551E8"/>
    <w:rsid w:val="005552B2"/>
    <w:rsid w:val="00555352"/>
    <w:rsid w:val="005554E3"/>
    <w:rsid w:val="005555FD"/>
    <w:rsid w:val="005557E6"/>
    <w:rsid w:val="0055592B"/>
    <w:rsid w:val="00555C3A"/>
    <w:rsid w:val="00555CD5"/>
    <w:rsid w:val="00555FD3"/>
    <w:rsid w:val="00556036"/>
    <w:rsid w:val="005560D6"/>
    <w:rsid w:val="0055618F"/>
    <w:rsid w:val="005562FF"/>
    <w:rsid w:val="005565EE"/>
    <w:rsid w:val="005565F9"/>
    <w:rsid w:val="0055660C"/>
    <w:rsid w:val="00556718"/>
    <w:rsid w:val="0055672A"/>
    <w:rsid w:val="00556806"/>
    <w:rsid w:val="00556A9B"/>
    <w:rsid w:val="00556B2B"/>
    <w:rsid w:val="00556C6C"/>
    <w:rsid w:val="00556C90"/>
    <w:rsid w:val="00557033"/>
    <w:rsid w:val="005571E2"/>
    <w:rsid w:val="00557529"/>
    <w:rsid w:val="0055757A"/>
    <w:rsid w:val="0055758B"/>
    <w:rsid w:val="00557616"/>
    <w:rsid w:val="00557852"/>
    <w:rsid w:val="00557A01"/>
    <w:rsid w:val="00557B41"/>
    <w:rsid w:val="00557D9A"/>
    <w:rsid w:val="00557EA7"/>
    <w:rsid w:val="005600AA"/>
    <w:rsid w:val="0056014E"/>
    <w:rsid w:val="00560234"/>
    <w:rsid w:val="00560295"/>
    <w:rsid w:val="00560305"/>
    <w:rsid w:val="005603AA"/>
    <w:rsid w:val="00560502"/>
    <w:rsid w:val="00560775"/>
    <w:rsid w:val="0056098A"/>
    <w:rsid w:val="00560A6D"/>
    <w:rsid w:val="00560A92"/>
    <w:rsid w:val="00560C7A"/>
    <w:rsid w:val="00560CBC"/>
    <w:rsid w:val="00560E35"/>
    <w:rsid w:val="00560F6C"/>
    <w:rsid w:val="00561082"/>
    <w:rsid w:val="00561236"/>
    <w:rsid w:val="00561421"/>
    <w:rsid w:val="00561552"/>
    <w:rsid w:val="005615ED"/>
    <w:rsid w:val="005618E8"/>
    <w:rsid w:val="00561959"/>
    <w:rsid w:val="00561F3A"/>
    <w:rsid w:val="0056208E"/>
    <w:rsid w:val="005621EA"/>
    <w:rsid w:val="0056222F"/>
    <w:rsid w:val="005625EA"/>
    <w:rsid w:val="005626CD"/>
    <w:rsid w:val="00562882"/>
    <w:rsid w:val="00562B94"/>
    <w:rsid w:val="00562C16"/>
    <w:rsid w:val="00562EE0"/>
    <w:rsid w:val="00562F40"/>
    <w:rsid w:val="0056343D"/>
    <w:rsid w:val="00563684"/>
    <w:rsid w:val="005636CC"/>
    <w:rsid w:val="00563775"/>
    <w:rsid w:val="00563797"/>
    <w:rsid w:val="0056379E"/>
    <w:rsid w:val="005637FD"/>
    <w:rsid w:val="00563905"/>
    <w:rsid w:val="005639D4"/>
    <w:rsid w:val="00563ADF"/>
    <w:rsid w:val="00563DA3"/>
    <w:rsid w:val="00563EDC"/>
    <w:rsid w:val="005641CD"/>
    <w:rsid w:val="00564273"/>
    <w:rsid w:val="0056456D"/>
    <w:rsid w:val="00564593"/>
    <w:rsid w:val="00564686"/>
    <w:rsid w:val="0056472E"/>
    <w:rsid w:val="00564772"/>
    <w:rsid w:val="00564809"/>
    <w:rsid w:val="00564A1D"/>
    <w:rsid w:val="00564C6B"/>
    <w:rsid w:val="00564D8B"/>
    <w:rsid w:val="00564E4D"/>
    <w:rsid w:val="005650D3"/>
    <w:rsid w:val="00565164"/>
    <w:rsid w:val="0056519C"/>
    <w:rsid w:val="005654F9"/>
    <w:rsid w:val="005655B3"/>
    <w:rsid w:val="005655EC"/>
    <w:rsid w:val="005657D0"/>
    <w:rsid w:val="00565945"/>
    <w:rsid w:val="00565C22"/>
    <w:rsid w:val="00565E93"/>
    <w:rsid w:val="00565ED4"/>
    <w:rsid w:val="0056608F"/>
    <w:rsid w:val="005660B6"/>
    <w:rsid w:val="00566601"/>
    <w:rsid w:val="00566703"/>
    <w:rsid w:val="0056698D"/>
    <w:rsid w:val="0056699D"/>
    <w:rsid w:val="00566BD4"/>
    <w:rsid w:val="00566CB2"/>
    <w:rsid w:val="00566ED9"/>
    <w:rsid w:val="00566F9A"/>
    <w:rsid w:val="00566FA4"/>
    <w:rsid w:val="00567023"/>
    <w:rsid w:val="00567169"/>
    <w:rsid w:val="00567247"/>
    <w:rsid w:val="00567510"/>
    <w:rsid w:val="00567733"/>
    <w:rsid w:val="005677B4"/>
    <w:rsid w:val="00567845"/>
    <w:rsid w:val="00567866"/>
    <w:rsid w:val="00567CAA"/>
    <w:rsid w:val="00567CDB"/>
    <w:rsid w:val="00567D02"/>
    <w:rsid w:val="00567D68"/>
    <w:rsid w:val="00567F32"/>
    <w:rsid w:val="005700B1"/>
    <w:rsid w:val="005703DD"/>
    <w:rsid w:val="00570465"/>
    <w:rsid w:val="00570754"/>
    <w:rsid w:val="0057077E"/>
    <w:rsid w:val="0057078C"/>
    <w:rsid w:val="00570842"/>
    <w:rsid w:val="005708DD"/>
    <w:rsid w:val="00570AAF"/>
    <w:rsid w:val="00570B9C"/>
    <w:rsid w:val="00570C74"/>
    <w:rsid w:val="00570DF5"/>
    <w:rsid w:val="00570F5D"/>
    <w:rsid w:val="005713A6"/>
    <w:rsid w:val="005713BE"/>
    <w:rsid w:val="00571473"/>
    <w:rsid w:val="005714B9"/>
    <w:rsid w:val="005714ED"/>
    <w:rsid w:val="00571569"/>
    <w:rsid w:val="00571B24"/>
    <w:rsid w:val="00571B54"/>
    <w:rsid w:val="00571C40"/>
    <w:rsid w:val="00571D4D"/>
    <w:rsid w:val="00571F88"/>
    <w:rsid w:val="00572249"/>
    <w:rsid w:val="0057224C"/>
    <w:rsid w:val="0057242D"/>
    <w:rsid w:val="0057249F"/>
    <w:rsid w:val="005725E7"/>
    <w:rsid w:val="0057267D"/>
    <w:rsid w:val="005726DC"/>
    <w:rsid w:val="005726F1"/>
    <w:rsid w:val="00572757"/>
    <w:rsid w:val="00572AD5"/>
    <w:rsid w:val="00572B78"/>
    <w:rsid w:val="00572D7F"/>
    <w:rsid w:val="00573092"/>
    <w:rsid w:val="00573161"/>
    <w:rsid w:val="0057320A"/>
    <w:rsid w:val="005732B0"/>
    <w:rsid w:val="00573316"/>
    <w:rsid w:val="005733B6"/>
    <w:rsid w:val="005733EE"/>
    <w:rsid w:val="005734FB"/>
    <w:rsid w:val="005735F4"/>
    <w:rsid w:val="0057360B"/>
    <w:rsid w:val="0057367B"/>
    <w:rsid w:val="0057379F"/>
    <w:rsid w:val="00573934"/>
    <w:rsid w:val="00573A82"/>
    <w:rsid w:val="00573B64"/>
    <w:rsid w:val="00573BE8"/>
    <w:rsid w:val="00573C84"/>
    <w:rsid w:val="00573D46"/>
    <w:rsid w:val="00573D47"/>
    <w:rsid w:val="00573D88"/>
    <w:rsid w:val="00573F26"/>
    <w:rsid w:val="00574154"/>
    <w:rsid w:val="0057449C"/>
    <w:rsid w:val="00574851"/>
    <w:rsid w:val="005748B2"/>
    <w:rsid w:val="00574933"/>
    <w:rsid w:val="0057499D"/>
    <w:rsid w:val="00574ACB"/>
    <w:rsid w:val="00574C18"/>
    <w:rsid w:val="00575038"/>
    <w:rsid w:val="00575454"/>
    <w:rsid w:val="005755F3"/>
    <w:rsid w:val="00575830"/>
    <w:rsid w:val="005758EB"/>
    <w:rsid w:val="0057599A"/>
    <w:rsid w:val="00575A6C"/>
    <w:rsid w:val="00575A83"/>
    <w:rsid w:val="00575C20"/>
    <w:rsid w:val="00575C26"/>
    <w:rsid w:val="00575C28"/>
    <w:rsid w:val="00575D83"/>
    <w:rsid w:val="00575DB1"/>
    <w:rsid w:val="00575E2E"/>
    <w:rsid w:val="00576035"/>
    <w:rsid w:val="00576265"/>
    <w:rsid w:val="00576375"/>
    <w:rsid w:val="0057671C"/>
    <w:rsid w:val="00576A0D"/>
    <w:rsid w:val="00576A2D"/>
    <w:rsid w:val="00576C6F"/>
    <w:rsid w:val="00576D66"/>
    <w:rsid w:val="00576ED6"/>
    <w:rsid w:val="00576EF7"/>
    <w:rsid w:val="00576F6F"/>
    <w:rsid w:val="00576FC9"/>
    <w:rsid w:val="005774B5"/>
    <w:rsid w:val="0057758F"/>
    <w:rsid w:val="005775CF"/>
    <w:rsid w:val="0057794D"/>
    <w:rsid w:val="00577FA1"/>
    <w:rsid w:val="005800AF"/>
    <w:rsid w:val="00580120"/>
    <w:rsid w:val="0058013D"/>
    <w:rsid w:val="00580224"/>
    <w:rsid w:val="00580441"/>
    <w:rsid w:val="0058048F"/>
    <w:rsid w:val="00580498"/>
    <w:rsid w:val="0058057C"/>
    <w:rsid w:val="005806C1"/>
    <w:rsid w:val="0058081B"/>
    <w:rsid w:val="005808B2"/>
    <w:rsid w:val="005808CC"/>
    <w:rsid w:val="00580961"/>
    <w:rsid w:val="005809A6"/>
    <w:rsid w:val="00580BFA"/>
    <w:rsid w:val="00580C3A"/>
    <w:rsid w:val="00580E64"/>
    <w:rsid w:val="00580EEE"/>
    <w:rsid w:val="00581049"/>
    <w:rsid w:val="0058107F"/>
    <w:rsid w:val="005810C5"/>
    <w:rsid w:val="005812EA"/>
    <w:rsid w:val="005815E3"/>
    <w:rsid w:val="00581690"/>
    <w:rsid w:val="005816CE"/>
    <w:rsid w:val="005817D4"/>
    <w:rsid w:val="0058197B"/>
    <w:rsid w:val="00581C12"/>
    <w:rsid w:val="00581C66"/>
    <w:rsid w:val="00581F3F"/>
    <w:rsid w:val="00582026"/>
    <w:rsid w:val="005821A5"/>
    <w:rsid w:val="00582297"/>
    <w:rsid w:val="005822E6"/>
    <w:rsid w:val="00582406"/>
    <w:rsid w:val="005826C3"/>
    <w:rsid w:val="005827D3"/>
    <w:rsid w:val="00582831"/>
    <w:rsid w:val="00582AE2"/>
    <w:rsid w:val="00582BD8"/>
    <w:rsid w:val="00582D5B"/>
    <w:rsid w:val="00582F6B"/>
    <w:rsid w:val="005830A8"/>
    <w:rsid w:val="005830BA"/>
    <w:rsid w:val="005830E5"/>
    <w:rsid w:val="00583144"/>
    <w:rsid w:val="00583255"/>
    <w:rsid w:val="00583386"/>
    <w:rsid w:val="005838E4"/>
    <w:rsid w:val="00583B0F"/>
    <w:rsid w:val="00583BAF"/>
    <w:rsid w:val="00583C6D"/>
    <w:rsid w:val="005840A2"/>
    <w:rsid w:val="0058425E"/>
    <w:rsid w:val="005845B8"/>
    <w:rsid w:val="005846A9"/>
    <w:rsid w:val="0058471C"/>
    <w:rsid w:val="00584A6C"/>
    <w:rsid w:val="00584B95"/>
    <w:rsid w:val="00584BF1"/>
    <w:rsid w:val="00584C77"/>
    <w:rsid w:val="00584F9E"/>
    <w:rsid w:val="005850FD"/>
    <w:rsid w:val="0058511B"/>
    <w:rsid w:val="005852C7"/>
    <w:rsid w:val="00585334"/>
    <w:rsid w:val="005853D6"/>
    <w:rsid w:val="0058546B"/>
    <w:rsid w:val="005855E6"/>
    <w:rsid w:val="00585624"/>
    <w:rsid w:val="00585724"/>
    <w:rsid w:val="005857A4"/>
    <w:rsid w:val="00585841"/>
    <w:rsid w:val="0058584C"/>
    <w:rsid w:val="00585B15"/>
    <w:rsid w:val="00585F76"/>
    <w:rsid w:val="00585FF6"/>
    <w:rsid w:val="00586008"/>
    <w:rsid w:val="005864F4"/>
    <w:rsid w:val="00586581"/>
    <w:rsid w:val="005865B4"/>
    <w:rsid w:val="005866CA"/>
    <w:rsid w:val="00586813"/>
    <w:rsid w:val="00586923"/>
    <w:rsid w:val="00586AD2"/>
    <w:rsid w:val="00586BB5"/>
    <w:rsid w:val="00586D7E"/>
    <w:rsid w:val="00586FB9"/>
    <w:rsid w:val="00586FE3"/>
    <w:rsid w:val="00587006"/>
    <w:rsid w:val="0058700B"/>
    <w:rsid w:val="00587212"/>
    <w:rsid w:val="005872F5"/>
    <w:rsid w:val="00587309"/>
    <w:rsid w:val="00587474"/>
    <w:rsid w:val="0058749D"/>
    <w:rsid w:val="00587645"/>
    <w:rsid w:val="005877FA"/>
    <w:rsid w:val="005879C2"/>
    <w:rsid w:val="005879FC"/>
    <w:rsid w:val="00587C14"/>
    <w:rsid w:val="00587C7B"/>
    <w:rsid w:val="00587EDD"/>
    <w:rsid w:val="00587F82"/>
    <w:rsid w:val="00587FE0"/>
    <w:rsid w:val="00590019"/>
    <w:rsid w:val="005900E6"/>
    <w:rsid w:val="005901A5"/>
    <w:rsid w:val="005901EF"/>
    <w:rsid w:val="00590449"/>
    <w:rsid w:val="005906BB"/>
    <w:rsid w:val="0059080D"/>
    <w:rsid w:val="00590856"/>
    <w:rsid w:val="00590993"/>
    <w:rsid w:val="00590998"/>
    <w:rsid w:val="00590B25"/>
    <w:rsid w:val="00590BB9"/>
    <w:rsid w:val="00590C46"/>
    <w:rsid w:val="00590CC7"/>
    <w:rsid w:val="00590EC7"/>
    <w:rsid w:val="00590EFC"/>
    <w:rsid w:val="00590F48"/>
    <w:rsid w:val="00591022"/>
    <w:rsid w:val="0059113A"/>
    <w:rsid w:val="005911BD"/>
    <w:rsid w:val="005913C9"/>
    <w:rsid w:val="00591706"/>
    <w:rsid w:val="0059188D"/>
    <w:rsid w:val="005919E3"/>
    <w:rsid w:val="00591AA6"/>
    <w:rsid w:val="00591AD2"/>
    <w:rsid w:val="00591D2C"/>
    <w:rsid w:val="00591E6F"/>
    <w:rsid w:val="00592150"/>
    <w:rsid w:val="00592252"/>
    <w:rsid w:val="0059225A"/>
    <w:rsid w:val="005922A3"/>
    <w:rsid w:val="005922AD"/>
    <w:rsid w:val="0059233D"/>
    <w:rsid w:val="005924D4"/>
    <w:rsid w:val="00592575"/>
    <w:rsid w:val="005925AA"/>
    <w:rsid w:val="00592617"/>
    <w:rsid w:val="005928A9"/>
    <w:rsid w:val="0059290C"/>
    <w:rsid w:val="00592ACA"/>
    <w:rsid w:val="00592B11"/>
    <w:rsid w:val="00592B28"/>
    <w:rsid w:val="00592B58"/>
    <w:rsid w:val="00592BE9"/>
    <w:rsid w:val="00592CD2"/>
    <w:rsid w:val="00592EAA"/>
    <w:rsid w:val="00592EE0"/>
    <w:rsid w:val="00592FD7"/>
    <w:rsid w:val="005931D3"/>
    <w:rsid w:val="0059320B"/>
    <w:rsid w:val="00593219"/>
    <w:rsid w:val="0059353A"/>
    <w:rsid w:val="0059363D"/>
    <w:rsid w:val="005937B3"/>
    <w:rsid w:val="005937E0"/>
    <w:rsid w:val="005939A4"/>
    <w:rsid w:val="00593B66"/>
    <w:rsid w:val="00593BC9"/>
    <w:rsid w:val="00593CFB"/>
    <w:rsid w:val="00593FCD"/>
    <w:rsid w:val="005940B1"/>
    <w:rsid w:val="005940D5"/>
    <w:rsid w:val="005941C7"/>
    <w:rsid w:val="00594230"/>
    <w:rsid w:val="005942FF"/>
    <w:rsid w:val="0059431E"/>
    <w:rsid w:val="00594375"/>
    <w:rsid w:val="0059457A"/>
    <w:rsid w:val="00594665"/>
    <w:rsid w:val="005947A6"/>
    <w:rsid w:val="0059497A"/>
    <w:rsid w:val="00594A5F"/>
    <w:rsid w:val="00594A67"/>
    <w:rsid w:val="00594A6C"/>
    <w:rsid w:val="00594A92"/>
    <w:rsid w:val="00594C59"/>
    <w:rsid w:val="00594CEF"/>
    <w:rsid w:val="00594E47"/>
    <w:rsid w:val="00594E5E"/>
    <w:rsid w:val="00595049"/>
    <w:rsid w:val="0059512C"/>
    <w:rsid w:val="00595213"/>
    <w:rsid w:val="005954B9"/>
    <w:rsid w:val="005954D8"/>
    <w:rsid w:val="005954FE"/>
    <w:rsid w:val="005957BF"/>
    <w:rsid w:val="005959C9"/>
    <w:rsid w:val="00595A5C"/>
    <w:rsid w:val="00595A7C"/>
    <w:rsid w:val="00595B3B"/>
    <w:rsid w:val="00595BBE"/>
    <w:rsid w:val="00595BEA"/>
    <w:rsid w:val="00595D54"/>
    <w:rsid w:val="00595EEC"/>
    <w:rsid w:val="00595F6C"/>
    <w:rsid w:val="00595FEE"/>
    <w:rsid w:val="00596025"/>
    <w:rsid w:val="0059640D"/>
    <w:rsid w:val="005965FD"/>
    <w:rsid w:val="00596864"/>
    <w:rsid w:val="00596929"/>
    <w:rsid w:val="00596A5D"/>
    <w:rsid w:val="00596AAC"/>
    <w:rsid w:val="00596B5F"/>
    <w:rsid w:val="00596CF4"/>
    <w:rsid w:val="00596EA3"/>
    <w:rsid w:val="00596FB1"/>
    <w:rsid w:val="00596FEA"/>
    <w:rsid w:val="00597093"/>
    <w:rsid w:val="0059716E"/>
    <w:rsid w:val="005971B9"/>
    <w:rsid w:val="005971E8"/>
    <w:rsid w:val="005976BB"/>
    <w:rsid w:val="0059774E"/>
    <w:rsid w:val="005977E0"/>
    <w:rsid w:val="00597836"/>
    <w:rsid w:val="0059786B"/>
    <w:rsid w:val="00597B10"/>
    <w:rsid w:val="00597B35"/>
    <w:rsid w:val="00597CF8"/>
    <w:rsid w:val="00597F60"/>
    <w:rsid w:val="00597F75"/>
    <w:rsid w:val="005A0453"/>
    <w:rsid w:val="005A077C"/>
    <w:rsid w:val="005A0802"/>
    <w:rsid w:val="005A0941"/>
    <w:rsid w:val="005A0BAD"/>
    <w:rsid w:val="005A0E1E"/>
    <w:rsid w:val="005A0E8A"/>
    <w:rsid w:val="005A0F13"/>
    <w:rsid w:val="005A0F1B"/>
    <w:rsid w:val="005A11F6"/>
    <w:rsid w:val="005A12CB"/>
    <w:rsid w:val="005A17D0"/>
    <w:rsid w:val="005A18B5"/>
    <w:rsid w:val="005A1938"/>
    <w:rsid w:val="005A1C8B"/>
    <w:rsid w:val="005A1F0C"/>
    <w:rsid w:val="005A20D5"/>
    <w:rsid w:val="005A2153"/>
    <w:rsid w:val="005A2417"/>
    <w:rsid w:val="005A29C8"/>
    <w:rsid w:val="005A29CD"/>
    <w:rsid w:val="005A2A60"/>
    <w:rsid w:val="005A2AC2"/>
    <w:rsid w:val="005A2C44"/>
    <w:rsid w:val="005A2C76"/>
    <w:rsid w:val="005A2E5C"/>
    <w:rsid w:val="005A2F29"/>
    <w:rsid w:val="005A2F3F"/>
    <w:rsid w:val="005A3038"/>
    <w:rsid w:val="005A314E"/>
    <w:rsid w:val="005A3193"/>
    <w:rsid w:val="005A337E"/>
    <w:rsid w:val="005A3891"/>
    <w:rsid w:val="005A3979"/>
    <w:rsid w:val="005A3B56"/>
    <w:rsid w:val="005A3D2D"/>
    <w:rsid w:val="005A3D32"/>
    <w:rsid w:val="005A3E2C"/>
    <w:rsid w:val="005A3EC9"/>
    <w:rsid w:val="005A449A"/>
    <w:rsid w:val="005A45BD"/>
    <w:rsid w:val="005A4717"/>
    <w:rsid w:val="005A4822"/>
    <w:rsid w:val="005A4FE5"/>
    <w:rsid w:val="005A50C5"/>
    <w:rsid w:val="005A5104"/>
    <w:rsid w:val="005A5141"/>
    <w:rsid w:val="005A52A8"/>
    <w:rsid w:val="005A5410"/>
    <w:rsid w:val="005A56CB"/>
    <w:rsid w:val="005A587A"/>
    <w:rsid w:val="005A591A"/>
    <w:rsid w:val="005A5A66"/>
    <w:rsid w:val="005A5B02"/>
    <w:rsid w:val="005A5C57"/>
    <w:rsid w:val="005A5F4C"/>
    <w:rsid w:val="005A6009"/>
    <w:rsid w:val="005A600F"/>
    <w:rsid w:val="005A604C"/>
    <w:rsid w:val="005A637D"/>
    <w:rsid w:val="005A65B3"/>
    <w:rsid w:val="005A66E0"/>
    <w:rsid w:val="005A6766"/>
    <w:rsid w:val="005A679A"/>
    <w:rsid w:val="005A68A1"/>
    <w:rsid w:val="005A68F5"/>
    <w:rsid w:val="005A6C41"/>
    <w:rsid w:val="005A6F39"/>
    <w:rsid w:val="005A7162"/>
    <w:rsid w:val="005A7257"/>
    <w:rsid w:val="005A736E"/>
    <w:rsid w:val="005A7547"/>
    <w:rsid w:val="005A7575"/>
    <w:rsid w:val="005A76BC"/>
    <w:rsid w:val="005A7791"/>
    <w:rsid w:val="005A79FF"/>
    <w:rsid w:val="005A7C8A"/>
    <w:rsid w:val="005A7D26"/>
    <w:rsid w:val="005A7E33"/>
    <w:rsid w:val="005A7E89"/>
    <w:rsid w:val="005A7E8D"/>
    <w:rsid w:val="005B010F"/>
    <w:rsid w:val="005B0166"/>
    <w:rsid w:val="005B019F"/>
    <w:rsid w:val="005B0376"/>
    <w:rsid w:val="005B0800"/>
    <w:rsid w:val="005B0CFF"/>
    <w:rsid w:val="005B0D3E"/>
    <w:rsid w:val="005B0E52"/>
    <w:rsid w:val="005B0F7F"/>
    <w:rsid w:val="005B10EA"/>
    <w:rsid w:val="005B11B8"/>
    <w:rsid w:val="005B11DE"/>
    <w:rsid w:val="005B125B"/>
    <w:rsid w:val="005B12BC"/>
    <w:rsid w:val="005B132F"/>
    <w:rsid w:val="005B1331"/>
    <w:rsid w:val="005B13A9"/>
    <w:rsid w:val="005B13DC"/>
    <w:rsid w:val="005B149D"/>
    <w:rsid w:val="005B150D"/>
    <w:rsid w:val="005B154B"/>
    <w:rsid w:val="005B1622"/>
    <w:rsid w:val="005B16B3"/>
    <w:rsid w:val="005B19FD"/>
    <w:rsid w:val="005B1C2E"/>
    <w:rsid w:val="005B1D7D"/>
    <w:rsid w:val="005B1DA7"/>
    <w:rsid w:val="005B1E3D"/>
    <w:rsid w:val="005B1F94"/>
    <w:rsid w:val="005B216F"/>
    <w:rsid w:val="005B2205"/>
    <w:rsid w:val="005B24A5"/>
    <w:rsid w:val="005B24DF"/>
    <w:rsid w:val="005B24FE"/>
    <w:rsid w:val="005B25E2"/>
    <w:rsid w:val="005B278D"/>
    <w:rsid w:val="005B2C6F"/>
    <w:rsid w:val="005B2D8F"/>
    <w:rsid w:val="005B2DC8"/>
    <w:rsid w:val="005B2FF1"/>
    <w:rsid w:val="005B321A"/>
    <w:rsid w:val="005B331E"/>
    <w:rsid w:val="005B347E"/>
    <w:rsid w:val="005B3681"/>
    <w:rsid w:val="005B38E9"/>
    <w:rsid w:val="005B3A64"/>
    <w:rsid w:val="005B3B94"/>
    <w:rsid w:val="005B4146"/>
    <w:rsid w:val="005B429A"/>
    <w:rsid w:val="005B4306"/>
    <w:rsid w:val="005B44E4"/>
    <w:rsid w:val="005B4516"/>
    <w:rsid w:val="005B46EC"/>
    <w:rsid w:val="005B49EE"/>
    <w:rsid w:val="005B4A74"/>
    <w:rsid w:val="005B4ED1"/>
    <w:rsid w:val="005B5105"/>
    <w:rsid w:val="005B5382"/>
    <w:rsid w:val="005B5409"/>
    <w:rsid w:val="005B560B"/>
    <w:rsid w:val="005B577C"/>
    <w:rsid w:val="005B583F"/>
    <w:rsid w:val="005B589F"/>
    <w:rsid w:val="005B59AD"/>
    <w:rsid w:val="005B5BA2"/>
    <w:rsid w:val="005B5C76"/>
    <w:rsid w:val="005B5DEE"/>
    <w:rsid w:val="005B5E20"/>
    <w:rsid w:val="005B6029"/>
    <w:rsid w:val="005B60AA"/>
    <w:rsid w:val="005B60EE"/>
    <w:rsid w:val="005B6216"/>
    <w:rsid w:val="005B6251"/>
    <w:rsid w:val="005B6723"/>
    <w:rsid w:val="005B6765"/>
    <w:rsid w:val="005B6798"/>
    <w:rsid w:val="005B6BDC"/>
    <w:rsid w:val="005B6D6A"/>
    <w:rsid w:val="005B6F15"/>
    <w:rsid w:val="005B7005"/>
    <w:rsid w:val="005B714C"/>
    <w:rsid w:val="005B737E"/>
    <w:rsid w:val="005B73EA"/>
    <w:rsid w:val="005B7613"/>
    <w:rsid w:val="005B76C3"/>
    <w:rsid w:val="005B77F0"/>
    <w:rsid w:val="005B7A76"/>
    <w:rsid w:val="005B7AFB"/>
    <w:rsid w:val="005B7CAD"/>
    <w:rsid w:val="005B7E06"/>
    <w:rsid w:val="005BF40E"/>
    <w:rsid w:val="005C0046"/>
    <w:rsid w:val="005C00ED"/>
    <w:rsid w:val="005C0150"/>
    <w:rsid w:val="005C0224"/>
    <w:rsid w:val="005C0590"/>
    <w:rsid w:val="005C0788"/>
    <w:rsid w:val="005C07A1"/>
    <w:rsid w:val="005C08D3"/>
    <w:rsid w:val="005C09EC"/>
    <w:rsid w:val="005C0A58"/>
    <w:rsid w:val="005C0B7C"/>
    <w:rsid w:val="005C0E1F"/>
    <w:rsid w:val="005C0F39"/>
    <w:rsid w:val="005C103F"/>
    <w:rsid w:val="005C1089"/>
    <w:rsid w:val="005C116F"/>
    <w:rsid w:val="005C125F"/>
    <w:rsid w:val="005C16A8"/>
    <w:rsid w:val="005C1749"/>
    <w:rsid w:val="005C174C"/>
    <w:rsid w:val="005C176A"/>
    <w:rsid w:val="005C196B"/>
    <w:rsid w:val="005C1BE9"/>
    <w:rsid w:val="005C1C3A"/>
    <w:rsid w:val="005C1F74"/>
    <w:rsid w:val="005C291C"/>
    <w:rsid w:val="005C2E75"/>
    <w:rsid w:val="005C2ED5"/>
    <w:rsid w:val="005C3113"/>
    <w:rsid w:val="005C327C"/>
    <w:rsid w:val="005C3354"/>
    <w:rsid w:val="005C34FD"/>
    <w:rsid w:val="005C3992"/>
    <w:rsid w:val="005C3DA0"/>
    <w:rsid w:val="005C3E25"/>
    <w:rsid w:val="005C3E4F"/>
    <w:rsid w:val="005C3F3D"/>
    <w:rsid w:val="005C3F60"/>
    <w:rsid w:val="005C40CD"/>
    <w:rsid w:val="005C43F9"/>
    <w:rsid w:val="005C446F"/>
    <w:rsid w:val="005C460D"/>
    <w:rsid w:val="005C4997"/>
    <w:rsid w:val="005C4A43"/>
    <w:rsid w:val="005C4B85"/>
    <w:rsid w:val="005C4F7A"/>
    <w:rsid w:val="005C549A"/>
    <w:rsid w:val="005C549C"/>
    <w:rsid w:val="005C56CA"/>
    <w:rsid w:val="005C572F"/>
    <w:rsid w:val="005C578E"/>
    <w:rsid w:val="005C5893"/>
    <w:rsid w:val="005C5A0C"/>
    <w:rsid w:val="005C5AB0"/>
    <w:rsid w:val="005C5D74"/>
    <w:rsid w:val="005C5E62"/>
    <w:rsid w:val="005C5EF6"/>
    <w:rsid w:val="005C5F59"/>
    <w:rsid w:val="005C614E"/>
    <w:rsid w:val="005C618D"/>
    <w:rsid w:val="005C61D4"/>
    <w:rsid w:val="005C6247"/>
    <w:rsid w:val="005C62DE"/>
    <w:rsid w:val="005C6408"/>
    <w:rsid w:val="005C6434"/>
    <w:rsid w:val="005C64A9"/>
    <w:rsid w:val="005C6586"/>
    <w:rsid w:val="005C66B1"/>
    <w:rsid w:val="005C6975"/>
    <w:rsid w:val="005C6F45"/>
    <w:rsid w:val="005C6F60"/>
    <w:rsid w:val="005C7113"/>
    <w:rsid w:val="005C716D"/>
    <w:rsid w:val="005C7258"/>
    <w:rsid w:val="005C730C"/>
    <w:rsid w:val="005C74C3"/>
    <w:rsid w:val="005C75B4"/>
    <w:rsid w:val="005C7715"/>
    <w:rsid w:val="005C780B"/>
    <w:rsid w:val="005C7908"/>
    <w:rsid w:val="005C7A4D"/>
    <w:rsid w:val="005C7A64"/>
    <w:rsid w:val="005C7C16"/>
    <w:rsid w:val="005C7E59"/>
    <w:rsid w:val="005C7EF7"/>
    <w:rsid w:val="005C7F8D"/>
    <w:rsid w:val="005D00F1"/>
    <w:rsid w:val="005D01FD"/>
    <w:rsid w:val="005D0478"/>
    <w:rsid w:val="005D049E"/>
    <w:rsid w:val="005D0536"/>
    <w:rsid w:val="005D05F8"/>
    <w:rsid w:val="005D063F"/>
    <w:rsid w:val="005D064F"/>
    <w:rsid w:val="005D073B"/>
    <w:rsid w:val="005D07A4"/>
    <w:rsid w:val="005D07CB"/>
    <w:rsid w:val="005D07D1"/>
    <w:rsid w:val="005D0921"/>
    <w:rsid w:val="005D0CEB"/>
    <w:rsid w:val="005D0DC5"/>
    <w:rsid w:val="005D0F06"/>
    <w:rsid w:val="005D0F09"/>
    <w:rsid w:val="005D0F19"/>
    <w:rsid w:val="005D11AA"/>
    <w:rsid w:val="005D12B9"/>
    <w:rsid w:val="005D1409"/>
    <w:rsid w:val="005D156B"/>
    <w:rsid w:val="005D1887"/>
    <w:rsid w:val="005D1BB1"/>
    <w:rsid w:val="005D1BCF"/>
    <w:rsid w:val="005D1CF8"/>
    <w:rsid w:val="005D1EB5"/>
    <w:rsid w:val="005D1F22"/>
    <w:rsid w:val="005D1F59"/>
    <w:rsid w:val="005D2130"/>
    <w:rsid w:val="005D21A0"/>
    <w:rsid w:val="005D23AC"/>
    <w:rsid w:val="005D2432"/>
    <w:rsid w:val="005D27B0"/>
    <w:rsid w:val="005D2958"/>
    <w:rsid w:val="005D298A"/>
    <w:rsid w:val="005D29C6"/>
    <w:rsid w:val="005D2A42"/>
    <w:rsid w:val="005D2B1F"/>
    <w:rsid w:val="005D2B5F"/>
    <w:rsid w:val="005D2B97"/>
    <w:rsid w:val="005D2BEA"/>
    <w:rsid w:val="005D2C3C"/>
    <w:rsid w:val="005D2CD8"/>
    <w:rsid w:val="005D2E68"/>
    <w:rsid w:val="005D2FC2"/>
    <w:rsid w:val="005D2FC3"/>
    <w:rsid w:val="005D3186"/>
    <w:rsid w:val="005D3221"/>
    <w:rsid w:val="005D322E"/>
    <w:rsid w:val="005D32CC"/>
    <w:rsid w:val="005D333F"/>
    <w:rsid w:val="005D338D"/>
    <w:rsid w:val="005D3720"/>
    <w:rsid w:val="005D3B3C"/>
    <w:rsid w:val="005D3B60"/>
    <w:rsid w:val="005D3D76"/>
    <w:rsid w:val="005D3FB1"/>
    <w:rsid w:val="005D4005"/>
    <w:rsid w:val="005D430E"/>
    <w:rsid w:val="005D45D1"/>
    <w:rsid w:val="005D481B"/>
    <w:rsid w:val="005D492D"/>
    <w:rsid w:val="005D49DD"/>
    <w:rsid w:val="005D4CC8"/>
    <w:rsid w:val="005D4D04"/>
    <w:rsid w:val="005D4D7F"/>
    <w:rsid w:val="005D4DD4"/>
    <w:rsid w:val="005D51E3"/>
    <w:rsid w:val="005D54F2"/>
    <w:rsid w:val="005D56D6"/>
    <w:rsid w:val="005D578C"/>
    <w:rsid w:val="005D5866"/>
    <w:rsid w:val="005D59B6"/>
    <w:rsid w:val="005D5B9B"/>
    <w:rsid w:val="005D5CEB"/>
    <w:rsid w:val="005D5DCE"/>
    <w:rsid w:val="005D5F16"/>
    <w:rsid w:val="005D6130"/>
    <w:rsid w:val="005D6237"/>
    <w:rsid w:val="005D6249"/>
    <w:rsid w:val="005D6263"/>
    <w:rsid w:val="005D6434"/>
    <w:rsid w:val="005D648E"/>
    <w:rsid w:val="005D64AD"/>
    <w:rsid w:val="005D6773"/>
    <w:rsid w:val="005D67A4"/>
    <w:rsid w:val="005D67FE"/>
    <w:rsid w:val="005D6A06"/>
    <w:rsid w:val="005D6DB2"/>
    <w:rsid w:val="005D6DCF"/>
    <w:rsid w:val="005D6FF0"/>
    <w:rsid w:val="005D7187"/>
    <w:rsid w:val="005D73B3"/>
    <w:rsid w:val="005D7520"/>
    <w:rsid w:val="005D7625"/>
    <w:rsid w:val="005D763A"/>
    <w:rsid w:val="005D7713"/>
    <w:rsid w:val="005D7768"/>
    <w:rsid w:val="005D77F2"/>
    <w:rsid w:val="005D7AFE"/>
    <w:rsid w:val="005D7B67"/>
    <w:rsid w:val="005D7C3E"/>
    <w:rsid w:val="005D7E44"/>
    <w:rsid w:val="005D7E59"/>
    <w:rsid w:val="005D7FC1"/>
    <w:rsid w:val="005E01BC"/>
    <w:rsid w:val="005E0246"/>
    <w:rsid w:val="005E034B"/>
    <w:rsid w:val="005E0858"/>
    <w:rsid w:val="005E09C9"/>
    <w:rsid w:val="005E0A60"/>
    <w:rsid w:val="005E0B84"/>
    <w:rsid w:val="005E0C2E"/>
    <w:rsid w:val="005E0C93"/>
    <w:rsid w:val="005E0D7D"/>
    <w:rsid w:val="005E0D83"/>
    <w:rsid w:val="005E0E05"/>
    <w:rsid w:val="005E0FEE"/>
    <w:rsid w:val="005E1027"/>
    <w:rsid w:val="005E11F4"/>
    <w:rsid w:val="005E1378"/>
    <w:rsid w:val="005E13D7"/>
    <w:rsid w:val="005E14CD"/>
    <w:rsid w:val="005E17AF"/>
    <w:rsid w:val="005E1C00"/>
    <w:rsid w:val="005E1C93"/>
    <w:rsid w:val="005E1E16"/>
    <w:rsid w:val="005E1E2F"/>
    <w:rsid w:val="005E1E3E"/>
    <w:rsid w:val="005E1E97"/>
    <w:rsid w:val="005E2053"/>
    <w:rsid w:val="005E2141"/>
    <w:rsid w:val="005E2170"/>
    <w:rsid w:val="005E2394"/>
    <w:rsid w:val="005E2514"/>
    <w:rsid w:val="005E2690"/>
    <w:rsid w:val="005E288F"/>
    <w:rsid w:val="005E2938"/>
    <w:rsid w:val="005E2A33"/>
    <w:rsid w:val="005E2CC7"/>
    <w:rsid w:val="005E2CD6"/>
    <w:rsid w:val="005E2E48"/>
    <w:rsid w:val="005E306B"/>
    <w:rsid w:val="005E33EE"/>
    <w:rsid w:val="005E357A"/>
    <w:rsid w:val="005E37E0"/>
    <w:rsid w:val="005E38BE"/>
    <w:rsid w:val="005E3A9A"/>
    <w:rsid w:val="005E3D43"/>
    <w:rsid w:val="005E3D9C"/>
    <w:rsid w:val="005E3DAB"/>
    <w:rsid w:val="005E3DFB"/>
    <w:rsid w:val="005E40DB"/>
    <w:rsid w:val="005E4121"/>
    <w:rsid w:val="005E4138"/>
    <w:rsid w:val="005E43E4"/>
    <w:rsid w:val="005E466A"/>
    <w:rsid w:val="005E48C1"/>
    <w:rsid w:val="005E4995"/>
    <w:rsid w:val="005E4AE0"/>
    <w:rsid w:val="005E4D24"/>
    <w:rsid w:val="005E4E6A"/>
    <w:rsid w:val="005E4F78"/>
    <w:rsid w:val="005E508D"/>
    <w:rsid w:val="005E50BE"/>
    <w:rsid w:val="005E51AF"/>
    <w:rsid w:val="005E5386"/>
    <w:rsid w:val="005E54CC"/>
    <w:rsid w:val="005E56D4"/>
    <w:rsid w:val="005E5B7B"/>
    <w:rsid w:val="005E5B7E"/>
    <w:rsid w:val="005E5C0A"/>
    <w:rsid w:val="005E5D70"/>
    <w:rsid w:val="005E5DE9"/>
    <w:rsid w:val="005E5F91"/>
    <w:rsid w:val="005E604E"/>
    <w:rsid w:val="005E6100"/>
    <w:rsid w:val="005E6161"/>
    <w:rsid w:val="005E617B"/>
    <w:rsid w:val="005E6281"/>
    <w:rsid w:val="005E6532"/>
    <w:rsid w:val="005E66FD"/>
    <w:rsid w:val="005E682E"/>
    <w:rsid w:val="005E6946"/>
    <w:rsid w:val="005E6956"/>
    <w:rsid w:val="005E6A28"/>
    <w:rsid w:val="005E6A5D"/>
    <w:rsid w:val="005E6C5F"/>
    <w:rsid w:val="005E6CBF"/>
    <w:rsid w:val="005E6D54"/>
    <w:rsid w:val="005E6D7F"/>
    <w:rsid w:val="005E6DA8"/>
    <w:rsid w:val="005E6DCE"/>
    <w:rsid w:val="005E6E0D"/>
    <w:rsid w:val="005E71EE"/>
    <w:rsid w:val="005E73F6"/>
    <w:rsid w:val="005E749E"/>
    <w:rsid w:val="005E78C7"/>
    <w:rsid w:val="005E7C57"/>
    <w:rsid w:val="005E7CF7"/>
    <w:rsid w:val="005E7D44"/>
    <w:rsid w:val="005F016C"/>
    <w:rsid w:val="005F0281"/>
    <w:rsid w:val="005F0370"/>
    <w:rsid w:val="005F0454"/>
    <w:rsid w:val="005F04A8"/>
    <w:rsid w:val="005F05C8"/>
    <w:rsid w:val="005F06FD"/>
    <w:rsid w:val="005F08A7"/>
    <w:rsid w:val="005F098F"/>
    <w:rsid w:val="005F0AB3"/>
    <w:rsid w:val="005F0B45"/>
    <w:rsid w:val="005F0B50"/>
    <w:rsid w:val="005F0B77"/>
    <w:rsid w:val="005F0D12"/>
    <w:rsid w:val="005F0D73"/>
    <w:rsid w:val="005F0DCB"/>
    <w:rsid w:val="005F1179"/>
    <w:rsid w:val="005F11F3"/>
    <w:rsid w:val="005F12F3"/>
    <w:rsid w:val="005F1574"/>
    <w:rsid w:val="005F17DB"/>
    <w:rsid w:val="005F189F"/>
    <w:rsid w:val="005F19DD"/>
    <w:rsid w:val="005F1AF5"/>
    <w:rsid w:val="005F1C26"/>
    <w:rsid w:val="005F1D93"/>
    <w:rsid w:val="005F1EC4"/>
    <w:rsid w:val="005F1F34"/>
    <w:rsid w:val="005F2088"/>
    <w:rsid w:val="005F2350"/>
    <w:rsid w:val="005F243D"/>
    <w:rsid w:val="005F2522"/>
    <w:rsid w:val="005F263A"/>
    <w:rsid w:val="005F2689"/>
    <w:rsid w:val="005F26BD"/>
    <w:rsid w:val="005F27DB"/>
    <w:rsid w:val="005F28BE"/>
    <w:rsid w:val="005F29A1"/>
    <w:rsid w:val="005F2C3E"/>
    <w:rsid w:val="005F2C99"/>
    <w:rsid w:val="005F2D6F"/>
    <w:rsid w:val="005F2DB3"/>
    <w:rsid w:val="005F2F2F"/>
    <w:rsid w:val="005F3159"/>
    <w:rsid w:val="005F34E5"/>
    <w:rsid w:val="005F3A89"/>
    <w:rsid w:val="005F3B5A"/>
    <w:rsid w:val="005F3B92"/>
    <w:rsid w:val="005F3CA3"/>
    <w:rsid w:val="005F3D40"/>
    <w:rsid w:val="005F3EC7"/>
    <w:rsid w:val="005F4027"/>
    <w:rsid w:val="005F40A1"/>
    <w:rsid w:val="005F40D7"/>
    <w:rsid w:val="005F40DE"/>
    <w:rsid w:val="005F43C5"/>
    <w:rsid w:val="005F4588"/>
    <w:rsid w:val="005F45BB"/>
    <w:rsid w:val="005F45C4"/>
    <w:rsid w:val="005F45DB"/>
    <w:rsid w:val="005F45F1"/>
    <w:rsid w:val="005F45F3"/>
    <w:rsid w:val="005F4686"/>
    <w:rsid w:val="005F4759"/>
    <w:rsid w:val="005F4830"/>
    <w:rsid w:val="005F48F6"/>
    <w:rsid w:val="005F494A"/>
    <w:rsid w:val="005F49B4"/>
    <w:rsid w:val="005F49D0"/>
    <w:rsid w:val="005F49E1"/>
    <w:rsid w:val="005F4BBA"/>
    <w:rsid w:val="005F4CC3"/>
    <w:rsid w:val="005F4DEB"/>
    <w:rsid w:val="005F50B4"/>
    <w:rsid w:val="005F5164"/>
    <w:rsid w:val="005F5200"/>
    <w:rsid w:val="005F52AD"/>
    <w:rsid w:val="005F5322"/>
    <w:rsid w:val="005F53A1"/>
    <w:rsid w:val="005F5668"/>
    <w:rsid w:val="005F5721"/>
    <w:rsid w:val="005F572D"/>
    <w:rsid w:val="005F576F"/>
    <w:rsid w:val="005F57C3"/>
    <w:rsid w:val="005F5918"/>
    <w:rsid w:val="005F5939"/>
    <w:rsid w:val="005F597D"/>
    <w:rsid w:val="005F59AA"/>
    <w:rsid w:val="005F5C29"/>
    <w:rsid w:val="005F5D23"/>
    <w:rsid w:val="005F5D49"/>
    <w:rsid w:val="005F5F10"/>
    <w:rsid w:val="005F6178"/>
    <w:rsid w:val="005F6184"/>
    <w:rsid w:val="005F63EF"/>
    <w:rsid w:val="005F64E9"/>
    <w:rsid w:val="005F6603"/>
    <w:rsid w:val="005F6669"/>
    <w:rsid w:val="005F6726"/>
    <w:rsid w:val="005F68FC"/>
    <w:rsid w:val="005F695C"/>
    <w:rsid w:val="005F6D2E"/>
    <w:rsid w:val="005F6D56"/>
    <w:rsid w:val="005F6DA5"/>
    <w:rsid w:val="005F6F1C"/>
    <w:rsid w:val="005F7041"/>
    <w:rsid w:val="005F7065"/>
    <w:rsid w:val="005F71CD"/>
    <w:rsid w:val="005F7220"/>
    <w:rsid w:val="005F7273"/>
    <w:rsid w:val="005F7483"/>
    <w:rsid w:val="005F7486"/>
    <w:rsid w:val="005F748D"/>
    <w:rsid w:val="005F7545"/>
    <w:rsid w:val="005F766F"/>
    <w:rsid w:val="005F7780"/>
    <w:rsid w:val="005F77EB"/>
    <w:rsid w:val="005F7813"/>
    <w:rsid w:val="005F7A6F"/>
    <w:rsid w:val="005F7AAE"/>
    <w:rsid w:val="005F7C65"/>
    <w:rsid w:val="006000EB"/>
    <w:rsid w:val="00600174"/>
    <w:rsid w:val="00600367"/>
    <w:rsid w:val="006003EF"/>
    <w:rsid w:val="00600613"/>
    <w:rsid w:val="006006F2"/>
    <w:rsid w:val="00600764"/>
    <w:rsid w:val="00600966"/>
    <w:rsid w:val="00600993"/>
    <w:rsid w:val="006009F7"/>
    <w:rsid w:val="00600A17"/>
    <w:rsid w:val="00600AB1"/>
    <w:rsid w:val="00600ABB"/>
    <w:rsid w:val="00600B1A"/>
    <w:rsid w:val="00600B62"/>
    <w:rsid w:val="00600C4B"/>
    <w:rsid w:val="00600CAF"/>
    <w:rsid w:val="00600E4B"/>
    <w:rsid w:val="00601013"/>
    <w:rsid w:val="0060110F"/>
    <w:rsid w:val="0060162B"/>
    <w:rsid w:val="006018B0"/>
    <w:rsid w:val="006018EF"/>
    <w:rsid w:val="00601C4E"/>
    <w:rsid w:val="00601CFA"/>
    <w:rsid w:val="00601D08"/>
    <w:rsid w:val="00601DCF"/>
    <w:rsid w:val="00601DD4"/>
    <w:rsid w:val="00602003"/>
    <w:rsid w:val="00602142"/>
    <w:rsid w:val="006021C6"/>
    <w:rsid w:val="0060226E"/>
    <w:rsid w:val="006022A6"/>
    <w:rsid w:val="006025C7"/>
    <w:rsid w:val="006027AC"/>
    <w:rsid w:val="006029EE"/>
    <w:rsid w:val="00602ACB"/>
    <w:rsid w:val="00602B75"/>
    <w:rsid w:val="00602BFD"/>
    <w:rsid w:val="00602CF0"/>
    <w:rsid w:val="00602CFB"/>
    <w:rsid w:val="00602D09"/>
    <w:rsid w:val="00602DA3"/>
    <w:rsid w:val="00602E50"/>
    <w:rsid w:val="00602F3C"/>
    <w:rsid w:val="00602FBA"/>
    <w:rsid w:val="006030B5"/>
    <w:rsid w:val="006031A8"/>
    <w:rsid w:val="0060321B"/>
    <w:rsid w:val="0060342A"/>
    <w:rsid w:val="00603579"/>
    <w:rsid w:val="00603724"/>
    <w:rsid w:val="00603869"/>
    <w:rsid w:val="00603912"/>
    <w:rsid w:val="00603AB6"/>
    <w:rsid w:val="0060400F"/>
    <w:rsid w:val="00604202"/>
    <w:rsid w:val="006042B9"/>
    <w:rsid w:val="00604342"/>
    <w:rsid w:val="00604368"/>
    <w:rsid w:val="006047BD"/>
    <w:rsid w:val="006047F6"/>
    <w:rsid w:val="00604A44"/>
    <w:rsid w:val="00604C4E"/>
    <w:rsid w:val="00604D28"/>
    <w:rsid w:val="0060508C"/>
    <w:rsid w:val="00605214"/>
    <w:rsid w:val="0060534C"/>
    <w:rsid w:val="006054BE"/>
    <w:rsid w:val="00605670"/>
    <w:rsid w:val="006056C0"/>
    <w:rsid w:val="0060582A"/>
    <w:rsid w:val="00605B97"/>
    <w:rsid w:val="00605CE2"/>
    <w:rsid w:val="00605CF3"/>
    <w:rsid w:val="00605D52"/>
    <w:rsid w:val="00605DE9"/>
    <w:rsid w:val="00605E04"/>
    <w:rsid w:val="00605F19"/>
    <w:rsid w:val="00605F2F"/>
    <w:rsid w:val="0060615F"/>
    <w:rsid w:val="00606192"/>
    <w:rsid w:val="00606206"/>
    <w:rsid w:val="00606467"/>
    <w:rsid w:val="0060650A"/>
    <w:rsid w:val="00606604"/>
    <w:rsid w:val="0060665F"/>
    <w:rsid w:val="00606815"/>
    <w:rsid w:val="006069E7"/>
    <w:rsid w:val="00606C26"/>
    <w:rsid w:val="00606EAE"/>
    <w:rsid w:val="00606FE4"/>
    <w:rsid w:val="00607027"/>
    <w:rsid w:val="006072A3"/>
    <w:rsid w:val="006074FA"/>
    <w:rsid w:val="00607894"/>
    <w:rsid w:val="0060792F"/>
    <w:rsid w:val="00607AF5"/>
    <w:rsid w:val="00607B33"/>
    <w:rsid w:val="00607B48"/>
    <w:rsid w:val="00607D14"/>
    <w:rsid w:val="00607E39"/>
    <w:rsid w:val="00607E6A"/>
    <w:rsid w:val="00607EEE"/>
    <w:rsid w:val="00607F29"/>
    <w:rsid w:val="00607F4A"/>
    <w:rsid w:val="00610067"/>
    <w:rsid w:val="00610086"/>
    <w:rsid w:val="00610093"/>
    <w:rsid w:val="00610324"/>
    <w:rsid w:val="00610BAB"/>
    <w:rsid w:val="00610BC0"/>
    <w:rsid w:val="00610BE1"/>
    <w:rsid w:val="00610CDE"/>
    <w:rsid w:val="00610F1F"/>
    <w:rsid w:val="00611033"/>
    <w:rsid w:val="00611318"/>
    <w:rsid w:val="00611335"/>
    <w:rsid w:val="00611392"/>
    <w:rsid w:val="00611489"/>
    <w:rsid w:val="00611891"/>
    <w:rsid w:val="00611911"/>
    <w:rsid w:val="00611CE5"/>
    <w:rsid w:val="00611CE7"/>
    <w:rsid w:val="00611CF5"/>
    <w:rsid w:val="00611DEA"/>
    <w:rsid w:val="00611F26"/>
    <w:rsid w:val="0061202C"/>
    <w:rsid w:val="00612149"/>
    <w:rsid w:val="006121B5"/>
    <w:rsid w:val="006122F2"/>
    <w:rsid w:val="00612328"/>
    <w:rsid w:val="00612463"/>
    <w:rsid w:val="006126C1"/>
    <w:rsid w:val="006126FE"/>
    <w:rsid w:val="0061274F"/>
    <w:rsid w:val="0061277F"/>
    <w:rsid w:val="006129D7"/>
    <w:rsid w:val="00612A59"/>
    <w:rsid w:val="00612EFA"/>
    <w:rsid w:val="00612F25"/>
    <w:rsid w:val="00612F3E"/>
    <w:rsid w:val="00612FCD"/>
    <w:rsid w:val="0061306D"/>
    <w:rsid w:val="00613265"/>
    <w:rsid w:val="00613408"/>
    <w:rsid w:val="0061341D"/>
    <w:rsid w:val="0061367A"/>
    <w:rsid w:val="0061381F"/>
    <w:rsid w:val="00613D2C"/>
    <w:rsid w:val="00613E69"/>
    <w:rsid w:val="006145CC"/>
    <w:rsid w:val="0061475B"/>
    <w:rsid w:val="006147FE"/>
    <w:rsid w:val="0061485D"/>
    <w:rsid w:val="006149C9"/>
    <w:rsid w:val="00614A09"/>
    <w:rsid w:val="00614A52"/>
    <w:rsid w:val="00614D2C"/>
    <w:rsid w:val="00614DC9"/>
    <w:rsid w:val="00614F05"/>
    <w:rsid w:val="00614FEE"/>
    <w:rsid w:val="00615549"/>
    <w:rsid w:val="0061563B"/>
    <w:rsid w:val="00615B5A"/>
    <w:rsid w:val="00615BFB"/>
    <w:rsid w:val="00615D13"/>
    <w:rsid w:val="00615D76"/>
    <w:rsid w:val="00615EDC"/>
    <w:rsid w:val="006160E4"/>
    <w:rsid w:val="00616125"/>
    <w:rsid w:val="00616183"/>
    <w:rsid w:val="00616374"/>
    <w:rsid w:val="006163DA"/>
    <w:rsid w:val="00616467"/>
    <w:rsid w:val="0061655E"/>
    <w:rsid w:val="0061684A"/>
    <w:rsid w:val="00616B54"/>
    <w:rsid w:val="00616D2B"/>
    <w:rsid w:val="00616D45"/>
    <w:rsid w:val="00616D8C"/>
    <w:rsid w:val="00616DD7"/>
    <w:rsid w:val="00616ED6"/>
    <w:rsid w:val="00616F19"/>
    <w:rsid w:val="00616F74"/>
    <w:rsid w:val="006171A3"/>
    <w:rsid w:val="0061722C"/>
    <w:rsid w:val="0061732F"/>
    <w:rsid w:val="006173F6"/>
    <w:rsid w:val="0061744D"/>
    <w:rsid w:val="0061755F"/>
    <w:rsid w:val="006175E4"/>
    <w:rsid w:val="00617875"/>
    <w:rsid w:val="00617CFA"/>
    <w:rsid w:val="00617D74"/>
    <w:rsid w:val="00617DF8"/>
    <w:rsid w:val="00617E17"/>
    <w:rsid w:val="00617E74"/>
    <w:rsid w:val="00617ECA"/>
    <w:rsid w:val="00617F90"/>
    <w:rsid w:val="00617F99"/>
    <w:rsid w:val="006201D8"/>
    <w:rsid w:val="00620221"/>
    <w:rsid w:val="006202BE"/>
    <w:rsid w:val="00620423"/>
    <w:rsid w:val="00620568"/>
    <w:rsid w:val="00620BF8"/>
    <w:rsid w:val="00620CCB"/>
    <w:rsid w:val="00620E3E"/>
    <w:rsid w:val="00620E58"/>
    <w:rsid w:val="00620F3A"/>
    <w:rsid w:val="00620FFD"/>
    <w:rsid w:val="0062104D"/>
    <w:rsid w:val="0062126B"/>
    <w:rsid w:val="006213A5"/>
    <w:rsid w:val="006214B5"/>
    <w:rsid w:val="00621518"/>
    <w:rsid w:val="0062169E"/>
    <w:rsid w:val="006217A6"/>
    <w:rsid w:val="00621A66"/>
    <w:rsid w:val="00621ACF"/>
    <w:rsid w:val="00621C12"/>
    <w:rsid w:val="00621CC7"/>
    <w:rsid w:val="00621CF0"/>
    <w:rsid w:val="00621E81"/>
    <w:rsid w:val="006221C9"/>
    <w:rsid w:val="0062235C"/>
    <w:rsid w:val="0062245A"/>
    <w:rsid w:val="006225D6"/>
    <w:rsid w:val="006226F1"/>
    <w:rsid w:val="00622938"/>
    <w:rsid w:val="00622A9A"/>
    <w:rsid w:val="00622B12"/>
    <w:rsid w:val="00622B45"/>
    <w:rsid w:val="00622B63"/>
    <w:rsid w:val="00622BCD"/>
    <w:rsid w:val="00622E99"/>
    <w:rsid w:val="00623032"/>
    <w:rsid w:val="00623150"/>
    <w:rsid w:val="006232D3"/>
    <w:rsid w:val="00623509"/>
    <w:rsid w:val="0062368D"/>
    <w:rsid w:val="006236ED"/>
    <w:rsid w:val="00623C27"/>
    <w:rsid w:val="00623C34"/>
    <w:rsid w:val="00623CA0"/>
    <w:rsid w:val="00623CF2"/>
    <w:rsid w:val="00623ED8"/>
    <w:rsid w:val="00623F5A"/>
    <w:rsid w:val="006240EC"/>
    <w:rsid w:val="006242EA"/>
    <w:rsid w:val="0062445C"/>
    <w:rsid w:val="0062450C"/>
    <w:rsid w:val="0062465C"/>
    <w:rsid w:val="00624700"/>
    <w:rsid w:val="00624A21"/>
    <w:rsid w:val="00624B3F"/>
    <w:rsid w:val="00624C01"/>
    <w:rsid w:val="00624C51"/>
    <w:rsid w:val="00624D9D"/>
    <w:rsid w:val="00624EA2"/>
    <w:rsid w:val="006250AD"/>
    <w:rsid w:val="00625242"/>
    <w:rsid w:val="00625403"/>
    <w:rsid w:val="006255CC"/>
    <w:rsid w:val="00625944"/>
    <w:rsid w:val="00625C61"/>
    <w:rsid w:val="00625D77"/>
    <w:rsid w:val="00625DE2"/>
    <w:rsid w:val="00625ED5"/>
    <w:rsid w:val="00625F71"/>
    <w:rsid w:val="00626095"/>
    <w:rsid w:val="00626114"/>
    <w:rsid w:val="006261A1"/>
    <w:rsid w:val="006262CE"/>
    <w:rsid w:val="0062695E"/>
    <w:rsid w:val="00626B76"/>
    <w:rsid w:val="00626C66"/>
    <w:rsid w:val="00626DEA"/>
    <w:rsid w:val="00626E0D"/>
    <w:rsid w:val="0062705C"/>
    <w:rsid w:val="0062708E"/>
    <w:rsid w:val="00627246"/>
    <w:rsid w:val="0062724B"/>
    <w:rsid w:val="00627326"/>
    <w:rsid w:val="00627333"/>
    <w:rsid w:val="00627355"/>
    <w:rsid w:val="006275A6"/>
    <w:rsid w:val="006276DD"/>
    <w:rsid w:val="00627857"/>
    <w:rsid w:val="00627D5B"/>
    <w:rsid w:val="00627E83"/>
    <w:rsid w:val="00627F1B"/>
    <w:rsid w:val="00627F6B"/>
    <w:rsid w:val="006301C8"/>
    <w:rsid w:val="006301EC"/>
    <w:rsid w:val="006302B1"/>
    <w:rsid w:val="006303E0"/>
    <w:rsid w:val="006306E0"/>
    <w:rsid w:val="00630830"/>
    <w:rsid w:val="00630A52"/>
    <w:rsid w:val="00630B15"/>
    <w:rsid w:val="00630DD4"/>
    <w:rsid w:val="00630DEB"/>
    <w:rsid w:val="00630FF0"/>
    <w:rsid w:val="00631017"/>
    <w:rsid w:val="006310BF"/>
    <w:rsid w:val="00631B57"/>
    <w:rsid w:val="00631B99"/>
    <w:rsid w:val="00631BD1"/>
    <w:rsid w:val="00631C30"/>
    <w:rsid w:val="00631C49"/>
    <w:rsid w:val="00631DE1"/>
    <w:rsid w:val="006320D9"/>
    <w:rsid w:val="006322F0"/>
    <w:rsid w:val="00632330"/>
    <w:rsid w:val="006327F2"/>
    <w:rsid w:val="00632A09"/>
    <w:rsid w:val="00632A35"/>
    <w:rsid w:val="00632A70"/>
    <w:rsid w:val="00632AAC"/>
    <w:rsid w:val="00632B26"/>
    <w:rsid w:val="00632B27"/>
    <w:rsid w:val="00632B3A"/>
    <w:rsid w:val="00632BB2"/>
    <w:rsid w:val="00632BB7"/>
    <w:rsid w:val="00632BD8"/>
    <w:rsid w:val="00632C0C"/>
    <w:rsid w:val="00632E0A"/>
    <w:rsid w:val="00632E5B"/>
    <w:rsid w:val="00632FA7"/>
    <w:rsid w:val="00633008"/>
    <w:rsid w:val="00633258"/>
    <w:rsid w:val="006334B0"/>
    <w:rsid w:val="006336C0"/>
    <w:rsid w:val="0063397D"/>
    <w:rsid w:val="00633A0E"/>
    <w:rsid w:val="00633A75"/>
    <w:rsid w:val="00633C7A"/>
    <w:rsid w:val="00633E09"/>
    <w:rsid w:val="00633F2A"/>
    <w:rsid w:val="00634042"/>
    <w:rsid w:val="006341EB"/>
    <w:rsid w:val="00634261"/>
    <w:rsid w:val="00634272"/>
    <w:rsid w:val="0063432A"/>
    <w:rsid w:val="0063438D"/>
    <w:rsid w:val="006343F5"/>
    <w:rsid w:val="006344DA"/>
    <w:rsid w:val="0063454F"/>
    <w:rsid w:val="0063465C"/>
    <w:rsid w:val="006346C8"/>
    <w:rsid w:val="00634732"/>
    <w:rsid w:val="00634768"/>
    <w:rsid w:val="006349B6"/>
    <w:rsid w:val="006349D3"/>
    <w:rsid w:val="00634A53"/>
    <w:rsid w:val="00634AB4"/>
    <w:rsid w:val="00634C01"/>
    <w:rsid w:val="00634DB7"/>
    <w:rsid w:val="00634DE9"/>
    <w:rsid w:val="00634DFC"/>
    <w:rsid w:val="00634F7F"/>
    <w:rsid w:val="0063512C"/>
    <w:rsid w:val="0063520E"/>
    <w:rsid w:val="006352C3"/>
    <w:rsid w:val="00635514"/>
    <w:rsid w:val="0063557A"/>
    <w:rsid w:val="0063594C"/>
    <w:rsid w:val="00635A1E"/>
    <w:rsid w:val="00635B46"/>
    <w:rsid w:val="00635C72"/>
    <w:rsid w:val="006360DA"/>
    <w:rsid w:val="006361C4"/>
    <w:rsid w:val="006361CE"/>
    <w:rsid w:val="00636398"/>
    <w:rsid w:val="00636486"/>
    <w:rsid w:val="0063653D"/>
    <w:rsid w:val="0063653E"/>
    <w:rsid w:val="00636558"/>
    <w:rsid w:val="006365B4"/>
    <w:rsid w:val="0063667E"/>
    <w:rsid w:val="006367B9"/>
    <w:rsid w:val="00636B08"/>
    <w:rsid w:val="00636B33"/>
    <w:rsid w:val="00636B9C"/>
    <w:rsid w:val="00636CF5"/>
    <w:rsid w:val="00636E35"/>
    <w:rsid w:val="00636E40"/>
    <w:rsid w:val="00636EE1"/>
    <w:rsid w:val="00636F34"/>
    <w:rsid w:val="00637079"/>
    <w:rsid w:val="006371BA"/>
    <w:rsid w:val="006372EB"/>
    <w:rsid w:val="006372EC"/>
    <w:rsid w:val="006374A0"/>
    <w:rsid w:val="006374B6"/>
    <w:rsid w:val="00637566"/>
    <w:rsid w:val="006376AB"/>
    <w:rsid w:val="006376AD"/>
    <w:rsid w:val="006376FC"/>
    <w:rsid w:val="0063771D"/>
    <w:rsid w:val="0063777D"/>
    <w:rsid w:val="00637B50"/>
    <w:rsid w:val="00637B82"/>
    <w:rsid w:val="00640020"/>
    <w:rsid w:val="006400BD"/>
    <w:rsid w:val="006400D2"/>
    <w:rsid w:val="006401D0"/>
    <w:rsid w:val="00640363"/>
    <w:rsid w:val="0064068E"/>
    <w:rsid w:val="0064070A"/>
    <w:rsid w:val="006407C9"/>
    <w:rsid w:val="006407E5"/>
    <w:rsid w:val="00640A40"/>
    <w:rsid w:val="00640B1E"/>
    <w:rsid w:val="00640D48"/>
    <w:rsid w:val="00640F76"/>
    <w:rsid w:val="00640FC7"/>
    <w:rsid w:val="006410F3"/>
    <w:rsid w:val="006410FB"/>
    <w:rsid w:val="0064157D"/>
    <w:rsid w:val="006417D2"/>
    <w:rsid w:val="006418D2"/>
    <w:rsid w:val="00641A3A"/>
    <w:rsid w:val="00641AC1"/>
    <w:rsid w:val="00641AE8"/>
    <w:rsid w:val="00641B40"/>
    <w:rsid w:val="00641D86"/>
    <w:rsid w:val="00641EBE"/>
    <w:rsid w:val="00642067"/>
    <w:rsid w:val="00642071"/>
    <w:rsid w:val="00642104"/>
    <w:rsid w:val="006423B7"/>
    <w:rsid w:val="0064252B"/>
    <w:rsid w:val="006427B5"/>
    <w:rsid w:val="0064294D"/>
    <w:rsid w:val="00642ADE"/>
    <w:rsid w:val="00642B45"/>
    <w:rsid w:val="00642E00"/>
    <w:rsid w:val="00642EEA"/>
    <w:rsid w:val="00642EF4"/>
    <w:rsid w:val="00642EFC"/>
    <w:rsid w:val="00642F2F"/>
    <w:rsid w:val="006430F2"/>
    <w:rsid w:val="00643197"/>
    <w:rsid w:val="006434F0"/>
    <w:rsid w:val="00643570"/>
    <w:rsid w:val="00643576"/>
    <w:rsid w:val="00643662"/>
    <w:rsid w:val="0064379B"/>
    <w:rsid w:val="00643815"/>
    <w:rsid w:val="006439DA"/>
    <w:rsid w:val="00643AA4"/>
    <w:rsid w:val="00643F6C"/>
    <w:rsid w:val="00644126"/>
    <w:rsid w:val="006446F3"/>
    <w:rsid w:val="006448A3"/>
    <w:rsid w:val="006448EF"/>
    <w:rsid w:val="006449AF"/>
    <w:rsid w:val="006449F2"/>
    <w:rsid w:val="00644A67"/>
    <w:rsid w:val="00644A77"/>
    <w:rsid w:val="00644BAB"/>
    <w:rsid w:val="00644C61"/>
    <w:rsid w:val="00644CAA"/>
    <w:rsid w:val="0064515F"/>
    <w:rsid w:val="006452A4"/>
    <w:rsid w:val="0064532A"/>
    <w:rsid w:val="006453C3"/>
    <w:rsid w:val="006454AD"/>
    <w:rsid w:val="00645511"/>
    <w:rsid w:val="0064560A"/>
    <w:rsid w:val="006459BD"/>
    <w:rsid w:val="006459C3"/>
    <w:rsid w:val="00645A40"/>
    <w:rsid w:val="00645C4F"/>
    <w:rsid w:val="00645CB6"/>
    <w:rsid w:val="00645CF6"/>
    <w:rsid w:val="00645D85"/>
    <w:rsid w:val="00645DE8"/>
    <w:rsid w:val="00645EBA"/>
    <w:rsid w:val="00646262"/>
    <w:rsid w:val="006462C3"/>
    <w:rsid w:val="00646321"/>
    <w:rsid w:val="00646539"/>
    <w:rsid w:val="0064685D"/>
    <w:rsid w:val="006468CB"/>
    <w:rsid w:val="00646984"/>
    <w:rsid w:val="00646B3A"/>
    <w:rsid w:val="00646BB2"/>
    <w:rsid w:val="00646C4F"/>
    <w:rsid w:val="00646D9F"/>
    <w:rsid w:val="00646DAF"/>
    <w:rsid w:val="00646E4D"/>
    <w:rsid w:val="00646E56"/>
    <w:rsid w:val="00646FD8"/>
    <w:rsid w:val="00647063"/>
    <w:rsid w:val="00647110"/>
    <w:rsid w:val="006471E2"/>
    <w:rsid w:val="00647201"/>
    <w:rsid w:val="00647242"/>
    <w:rsid w:val="00647325"/>
    <w:rsid w:val="00647496"/>
    <w:rsid w:val="006474CC"/>
    <w:rsid w:val="006475B0"/>
    <w:rsid w:val="0064780E"/>
    <w:rsid w:val="00647822"/>
    <w:rsid w:val="006479C1"/>
    <w:rsid w:val="00647B42"/>
    <w:rsid w:val="00647B6E"/>
    <w:rsid w:val="00647C4B"/>
    <w:rsid w:val="00650084"/>
    <w:rsid w:val="006503A5"/>
    <w:rsid w:val="00650419"/>
    <w:rsid w:val="0065065F"/>
    <w:rsid w:val="0065070C"/>
    <w:rsid w:val="0065071E"/>
    <w:rsid w:val="00650C68"/>
    <w:rsid w:val="00650DB9"/>
    <w:rsid w:val="0065119E"/>
    <w:rsid w:val="0065128B"/>
    <w:rsid w:val="00651290"/>
    <w:rsid w:val="00651296"/>
    <w:rsid w:val="00651464"/>
    <w:rsid w:val="006514B2"/>
    <w:rsid w:val="00651517"/>
    <w:rsid w:val="00651641"/>
    <w:rsid w:val="0065167C"/>
    <w:rsid w:val="0065183F"/>
    <w:rsid w:val="00651871"/>
    <w:rsid w:val="00651A0F"/>
    <w:rsid w:val="00651AB9"/>
    <w:rsid w:val="00651ABA"/>
    <w:rsid w:val="00651BEC"/>
    <w:rsid w:val="0065222F"/>
    <w:rsid w:val="006522F7"/>
    <w:rsid w:val="0065239B"/>
    <w:rsid w:val="006523BE"/>
    <w:rsid w:val="006524AF"/>
    <w:rsid w:val="006524B1"/>
    <w:rsid w:val="00652501"/>
    <w:rsid w:val="00652583"/>
    <w:rsid w:val="006525CC"/>
    <w:rsid w:val="006527B9"/>
    <w:rsid w:val="00652C83"/>
    <w:rsid w:val="00652E04"/>
    <w:rsid w:val="00652FC7"/>
    <w:rsid w:val="006531BA"/>
    <w:rsid w:val="006531BB"/>
    <w:rsid w:val="006531CE"/>
    <w:rsid w:val="00653256"/>
    <w:rsid w:val="0065326C"/>
    <w:rsid w:val="00653318"/>
    <w:rsid w:val="00653374"/>
    <w:rsid w:val="006533E3"/>
    <w:rsid w:val="0065340A"/>
    <w:rsid w:val="00653654"/>
    <w:rsid w:val="00653686"/>
    <w:rsid w:val="006537C6"/>
    <w:rsid w:val="00653AB3"/>
    <w:rsid w:val="00653BBF"/>
    <w:rsid w:val="0065401F"/>
    <w:rsid w:val="00654170"/>
    <w:rsid w:val="00654233"/>
    <w:rsid w:val="0065445E"/>
    <w:rsid w:val="0065492E"/>
    <w:rsid w:val="00654990"/>
    <w:rsid w:val="00654B24"/>
    <w:rsid w:val="00654B72"/>
    <w:rsid w:val="00654DE0"/>
    <w:rsid w:val="00654EF2"/>
    <w:rsid w:val="00654F31"/>
    <w:rsid w:val="00654F53"/>
    <w:rsid w:val="006550AA"/>
    <w:rsid w:val="0065538C"/>
    <w:rsid w:val="006553AA"/>
    <w:rsid w:val="006553F7"/>
    <w:rsid w:val="0065566F"/>
    <w:rsid w:val="00655725"/>
    <w:rsid w:val="00655841"/>
    <w:rsid w:val="0065597C"/>
    <w:rsid w:val="0065599E"/>
    <w:rsid w:val="00655CC7"/>
    <w:rsid w:val="00655CDD"/>
    <w:rsid w:val="006560C7"/>
    <w:rsid w:val="00656421"/>
    <w:rsid w:val="006564FF"/>
    <w:rsid w:val="0065659F"/>
    <w:rsid w:val="006566F0"/>
    <w:rsid w:val="0065684B"/>
    <w:rsid w:val="00656A7B"/>
    <w:rsid w:val="00656AD8"/>
    <w:rsid w:val="00656C6D"/>
    <w:rsid w:val="00656D09"/>
    <w:rsid w:val="00656D79"/>
    <w:rsid w:val="00657120"/>
    <w:rsid w:val="00657126"/>
    <w:rsid w:val="006573C4"/>
    <w:rsid w:val="00657795"/>
    <w:rsid w:val="006579ED"/>
    <w:rsid w:val="00657F50"/>
    <w:rsid w:val="00657FA5"/>
    <w:rsid w:val="006600E0"/>
    <w:rsid w:val="0066015F"/>
    <w:rsid w:val="006601A1"/>
    <w:rsid w:val="006602E8"/>
    <w:rsid w:val="0066048A"/>
    <w:rsid w:val="00660660"/>
    <w:rsid w:val="006606DA"/>
    <w:rsid w:val="0066081A"/>
    <w:rsid w:val="00660908"/>
    <w:rsid w:val="006609E5"/>
    <w:rsid w:val="006609F3"/>
    <w:rsid w:val="00660A19"/>
    <w:rsid w:val="00660A25"/>
    <w:rsid w:val="00660A61"/>
    <w:rsid w:val="00660BDA"/>
    <w:rsid w:val="00660BE9"/>
    <w:rsid w:val="00660D70"/>
    <w:rsid w:val="00660EB1"/>
    <w:rsid w:val="0066111C"/>
    <w:rsid w:val="00661209"/>
    <w:rsid w:val="0066134E"/>
    <w:rsid w:val="00661523"/>
    <w:rsid w:val="006615BC"/>
    <w:rsid w:val="006615ED"/>
    <w:rsid w:val="00661774"/>
    <w:rsid w:val="006617A2"/>
    <w:rsid w:val="00661821"/>
    <w:rsid w:val="0066194C"/>
    <w:rsid w:val="00661D79"/>
    <w:rsid w:val="00661FFA"/>
    <w:rsid w:val="00662077"/>
    <w:rsid w:val="00662215"/>
    <w:rsid w:val="00662357"/>
    <w:rsid w:val="006623B8"/>
    <w:rsid w:val="0066262C"/>
    <w:rsid w:val="006627F9"/>
    <w:rsid w:val="00662B83"/>
    <w:rsid w:val="00662DF6"/>
    <w:rsid w:val="00662E82"/>
    <w:rsid w:val="0066305E"/>
    <w:rsid w:val="006631AF"/>
    <w:rsid w:val="00663513"/>
    <w:rsid w:val="00663528"/>
    <w:rsid w:val="00663538"/>
    <w:rsid w:val="006636B9"/>
    <w:rsid w:val="00663A18"/>
    <w:rsid w:val="00663A4E"/>
    <w:rsid w:val="00663C0D"/>
    <w:rsid w:val="00663CE7"/>
    <w:rsid w:val="00663FFA"/>
    <w:rsid w:val="006641C9"/>
    <w:rsid w:val="006641DF"/>
    <w:rsid w:val="0066422A"/>
    <w:rsid w:val="006643B9"/>
    <w:rsid w:val="00664410"/>
    <w:rsid w:val="0066445D"/>
    <w:rsid w:val="00664704"/>
    <w:rsid w:val="00664971"/>
    <w:rsid w:val="00664A7D"/>
    <w:rsid w:val="00664CC7"/>
    <w:rsid w:val="00664D7D"/>
    <w:rsid w:val="00664F92"/>
    <w:rsid w:val="00664FAE"/>
    <w:rsid w:val="0066542D"/>
    <w:rsid w:val="006656D8"/>
    <w:rsid w:val="00665769"/>
    <w:rsid w:val="0066584C"/>
    <w:rsid w:val="00665943"/>
    <w:rsid w:val="006659D8"/>
    <w:rsid w:val="00665A46"/>
    <w:rsid w:val="00665BA7"/>
    <w:rsid w:val="00665C13"/>
    <w:rsid w:val="00665D80"/>
    <w:rsid w:val="00665E1E"/>
    <w:rsid w:val="00666466"/>
    <w:rsid w:val="006664B6"/>
    <w:rsid w:val="0066661A"/>
    <w:rsid w:val="00666949"/>
    <w:rsid w:val="00666993"/>
    <w:rsid w:val="00666A7B"/>
    <w:rsid w:val="00666EFE"/>
    <w:rsid w:val="00666FA5"/>
    <w:rsid w:val="00667261"/>
    <w:rsid w:val="00667331"/>
    <w:rsid w:val="006674C6"/>
    <w:rsid w:val="00667556"/>
    <w:rsid w:val="006675F2"/>
    <w:rsid w:val="0066791E"/>
    <w:rsid w:val="00667965"/>
    <w:rsid w:val="00667975"/>
    <w:rsid w:val="006679FE"/>
    <w:rsid w:val="00667B45"/>
    <w:rsid w:val="00667BE0"/>
    <w:rsid w:val="00667DCF"/>
    <w:rsid w:val="00667E72"/>
    <w:rsid w:val="00667F2C"/>
    <w:rsid w:val="0067022D"/>
    <w:rsid w:val="00670244"/>
    <w:rsid w:val="006702E9"/>
    <w:rsid w:val="006705F3"/>
    <w:rsid w:val="00670700"/>
    <w:rsid w:val="006709B0"/>
    <w:rsid w:val="006709D2"/>
    <w:rsid w:val="00670C2D"/>
    <w:rsid w:val="00670CCE"/>
    <w:rsid w:val="00670DFA"/>
    <w:rsid w:val="00671515"/>
    <w:rsid w:val="006715CC"/>
    <w:rsid w:val="00671638"/>
    <w:rsid w:val="00671650"/>
    <w:rsid w:val="006718D3"/>
    <w:rsid w:val="006719AD"/>
    <w:rsid w:val="00671BC5"/>
    <w:rsid w:val="00671E6B"/>
    <w:rsid w:val="00671F12"/>
    <w:rsid w:val="00671F62"/>
    <w:rsid w:val="006720D6"/>
    <w:rsid w:val="0067211E"/>
    <w:rsid w:val="006722F8"/>
    <w:rsid w:val="006723F8"/>
    <w:rsid w:val="00672444"/>
    <w:rsid w:val="0067258D"/>
    <w:rsid w:val="0067261A"/>
    <w:rsid w:val="00672881"/>
    <w:rsid w:val="00672899"/>
    <w:rsid w:val="00672A12"/>
    <w:rsid w:val="00672C9C"/>
    <w:rsid w:val="006731B5"/>
    <w:rsid w:val="00673328"/>
    <w:rsid w:val="006735F4"/>
    <w:rsid w:val="0067376C"/>
    <w:rsid w:val="00673A5D"/>
    <w:rsid w:val="00673ACE"/>
    <w:rsid w:val="00673ACF"/>
    <w:rsid w:val="00673D01"/>
    <w:rsid w:val="00673D25"/>
    <w:rsid w:val="00673D40"/>
    <w:rsid w:val="00673FB6"/>
    <w:rsid w:val="00674035"/>
    <w:rsid w:val="006741EC"/>
    <w:rsid w:val="0067438C"/>
    <w:rsid w:val="0067441E"/>
    <w:rsid w:val="00674497"/>
    <w:rsid w:val="006744B6"/>
    <w:rsid w:val="006745AF"/>
    <w:rsid w:val="00674894"/>
    <w:rsid w:val="006748B6"/>
    <w:rsid w:val="00674A1F"/>
    <w:rsid w:val="00674A85"/>
    <w:rsid w:val="00674BE2"/>
    <w:rsid w:val="00674F7D"/>
    <w:rsid w:val="006750D2"/>
    <w:rsid w:val="0067515C"/>
    <w:rsid w:val="0067518F"/>
    <w:rsid w:val="00675241"/>
    <w:rsid w:val="006752BC"/>
    <w:rsid w:val="006752C5"/>
    <w:rsid w:val="006754F9"/>
    <w:rsid w:val="006757A0"/>
    <w:rsid w:val="0067592E"/>
    <w:rsid w:val="00675AAF"/>
    <w:rsid w:val="00675AD1"/>
    <w:rsid w:val="00675B9B"/>
    <w:rsid w:val="00675BD4"/>
    <w:rsid w:val="00675BDE"/>
    <w:rsid w:val="00675D8D"/>
    <w:rsid w:val="00675F24"/>
    <w:rsid w:val="00675F67"/>
    <w:rsid w:val="00675FE8"/>
    <w:rsid w:val="006761A3"/>
    <w:rsid w:val="006761E1"/>
    <w:rsid w:val="00676215"/>
    <w:rsid w:val="00676349"/>
    <w:rsid w:val="0067645B"/>
    <w:rsid w:val="006767D9"/>
    <w:rsid w:val="00676800"/>
    <w:rsid w:val="00676A67"/>
    <w:rsid w:val="00676A97"/>
    <w:rsid w:val="00676CA4"/>
    <w:rsid w:val="00676E65"/>
    <w:rsid w:val="00676E67"/>
    <w:rsid w:val="00676E82"/>
    <w:rsid w:val="00676FA2"/>
    <w:rsid w:val="00677100"/>
    <w:rsid w:val="00677110"/>
    <w:rsid w:val="00677280"/>
    <w:rsid w:val="0067730F"/>
    <w:rsid w:val="00677334"/>
    <w:rsid w:val="00677432"/>
    <w:rsid w:val="00677497"/>
    <w:rsid w:val="006774FE"/>
    <w:rsid w:val="00677536"/>
    <w:rsid w:val="00677586"/>
    <w:rsid w:val="006776F8"/>
    <w:rsid w:val="00677927"/>
    <w:rsid w:val="00677932"/>
    <w:rsid w:val="00677B26"/>
    <w:rsid w:val="00677B2B"/>
    <w:rsid w:val="00677C4F"/>
    <w:rsid w:val="006798F4"/>
    <w:rsid w:val="006800DC"/>
    <w:rsid w:val="00680172"/>
    <w:rsid w:val="00680189"/>
    <w:rsid w:val="006802B1"/>
    <w:rsid w:val="00680389"/>
    <w:rsid w:val="0068044E"/>
    <w:rsid w:val="00680765"/>
    <w:rsid w:val="006808A3"/>
    <w:rsid w:val="00680A15"/>
    <w:rsid w:val="00680CEA"/>
    <w:rsid w:val="00680EE9"/>
    <w:rsid w:val="00680F17"/>
    <w:rsid w:val="00680F26"/>
    <w:rsid w:val="0068109D"/>
    <w:rsid w:val="00681104"/>
    <w:rsid w:val="006811FD"/>
    <w:rsid w:val="00681461"/>
    <w:rsid w:val="006814C2"/>
    <w:rsid w:val="00681506"/>
    <w:rsid w:val="0068152B"/>
    <w:rsid w:val="00681960"/>
    <w:rsid w:val="00681C2A"/>
    <w:rsid w:val="0068228B"/>
    <w:rsid w:val="0068248F"/>
    <w:rsid w:val="006824E9"/>
    <w:rsid w:val="00682529"/>
    <w:rsid w:val="0068252F"/>
    <w:rsid w:val="00682534"/>
    <w:rsid w:val="0068256E"/>
    <w:rsid w:val="00682572"/>
    <w:rsid w:val="006827C3"/>
    <w:rsid w:val="00682875"/>
    <w:rsid w:val="006829F4"/>
    <w:rsid w:val="00682A07"/>
    <w:rsid w:val="00682B47"/>
    <w:rsid w:val="00682B74"/>
    <w:rsid w:val="00682BE7"/>
    <w:rsid w:val="00682E08"/>
    <w:rsid w:val="00682F8C"/>
    <w:rsid w:val="0068304A"/>
    <w:rsid w:val="00683140"/>
    <w:rsid w:val="00683175"/>
    <w:rsid w:val="00683243"/>
    <w:rsid w:val="0068347D"/>
    <w:rsid w:val="00683566"/>
    <w:rsid w:val="00683903"/>
    <w:rsid w:val="006839B8"/>
    <w:rsid w:val="00683B9C"/>
    <w:rsid w:val="00683ED7"/>
    <w:rsid w:val="00683EE8"/>
    <w:rsid w:val="00683F5F"/>
    <w:rsid w:val="006842BB"/>
    <w:rsid w:val="00684363"/>
    <w:rsid w:val="006843F9"/>
    <w:rsid w:val="00684682"/>
    <w:rsid w:val="00684896"/>
    <w:rsid w:val="00684A60"/>
    <w:rsid w:val="00684B4A"/>
    <w:rsid w:val="00684BA1"/>
    <w:rsid w:val="00684BB2"/>
    <w:rsid w:val="00684F69"/>
    <w:rsid w:val="00684FA9"/>
    <w:rsid w:val="00684FBD"/>
    <w:rsid w:val="00684FF9"/>
    <w:rsid w:val="00685061"/>
    <w:rsid w:val="006850BA"/>
    <w:rsid w:val="006851B5"/>
    <w:rsid w:val="006853ED"/>
    <w:rsid w:val="006855C6"/>
    <w:rsid w:val="006855D3"/>
    <w:rsid w:val="006856DE"/>
    <w:rsid w:val="0068570E"/>
    <w:rsid w:val="00685727"/>
    <w:rsid w:val="0068594F"/>
    <w:rsid w:val="00685A29"/>
    <w:rsid w:val="00685C3A"/>
    <w:rsid w:val="00685C55"/>
    <w:rsid w:val="00685D91"/>
    <w:rsid w:val="00685E1D"/>
    <w:rsid w:val="00685E36"/>
    <w:rsid w:val="00685E6F"/>
    <w:rsid w:val="00685F33"/>
    <w:rsid w:val="0068624B"/>
    <w:rsid w:val="006863B2"/>
    <w:rsid w:val="00686504"/>
    <w:rsid w:val="0068664D"/>
    <w:rsid w:val="0068666E"/>
    <w:rsid w:val="00686736"/>
    <w:rsid w:val="00686828"/>
    <w:rsid w:val="0068697F"/>
    <w:rsid w:val="00686B1B"/>
    <w:rsid w:val="00686C68"/>
    <w:rsid w:val="00686DC1"/>
    <w:rsid w:val="00686EAB"/>
    <w:rsid w:val="0068707F"/>
    <w:rsid w:val="006870D4"/>
    <w:rsid w:val="00687232"/>
    <w:rsid w:val="0068743B"/>
    <w:rsid w:val="0068755B"/>
    <w:rsid w:val="006875FA"/>
    <w:rsid w:val="006876C9"/>
    <w:rsid w:val="00687735"/>
    <w:rsid w:val="0068795E"/>
    <w:rsid w:val="00687E4D"/>
    <w:rsid w:val="0068D1F2"/>
    <w:rsid w:val="006900FB"/>
    <w:rsid w:val="00690118"/>
    <w:rsid w:val="0069019E"/>
    <w:rsid w:val="006901BB"/>
    <w:rsid w:val="0069025E"/>
    <w:rsid w:val="00690416"/>
    <w:rsid w:val="0069068E"/>
    <w:rsid w:val="006906CD"/>
    <w:rsid w:val="006907B3"/>
    <w:rsid w:val="0069082D"/>
    <w:rsid w:val="00690A6E"/>
    <w:rsid w:val="00690B04"/>
    <w:rsid w:val="00690C76"/>
    <w:rsid w:val="00690C85"/>
    <w:rsid w:val="00690E93"/>
    <w:rsid w:val="00691249"/>
    <w:rsid w:val="00691261"/>
    <w:rsid w:val="00691320"/>
    <w:rsid w:val="00691395"/>
    <w:rsid w:val="00691514"/>
    <w:rsid w:val="00691778"/>
    <w:rsid w:val="00691786"/>
    <w:rsid w:val="00691967"/>
    <w:rsid w:val="00691970"/>
    <w:rsid w:val="00691AC4"/>
    <w:rsid w:val="00691D7C"/>
    <w:rsid w:val="00691DC0"/>
    <w:rsid w:val="00691E86"/>
    <w:rsid w:val="00692282"/>
    <w:rsid w:val="00692383"/>
    <w:rsid w:val="00692563"/>
    <w:rsid w:val="00692771"/>
    <w:rsid w:val="00692C75"/>
    <w:rsid w:val="00692E19"/>
    <w:rsid w:val="00692EA4"/>
    <w:rsid w:val="00692FDE"/>
    <w:rsid w:val="00693006"/>
    <w:rsid w:val="006935C4"/>
    <w:rsid w:val="00693692"/>
    <w:rsid w:val="006936DF"/>
    <w:rsid w:val="00693760"/>
    <w:rsid w:val="006937FC"/>
    <w:rsid w:val="006938BC"/>
    <w:rsid w:val="00693C18"/>
    <w:rsid w:val="00693C7F"/>
    <w:rsid w:val="00693E13"/>
    <w:rsid w:val="00693E2E"/>
    <w:rsid w:val="00694095"/>
    <w:rsid w:val="00694134"/>
    <w:rsid w:val="006943B5"/>
    <w:rsid w:val="006944D6"/>
    <w:rsid w:val="00694503"/>
    <w:rsid w:val="00694529"/>
    <w:rsid w:val="006947FF"/>
    <w:rsid w:val="00694820"/>
    <w:rsid w:val="0069494C"/>
    <w:rsid w:val="00694B88"/>
    <w:rsid w:val="00694C19"/>
    <w:rsid w:val="00694E97"/>
    <w:rsid w:val="00694F0E"/>
    <w:rsid w:val="00695196"/>
    <w:rsid w:val="006951B4"/>
    <w:rsid w:val="00695372"/>
    <w:rsid w:val="00695548"/>
    <w:rsid w:val="0069595B"/>
    <w:rsid w:val="00695B55"/>
    <w:rsid w:val="00695B5F"/>
    <w:rsid w:val="00695BB5"/>
    <w:rsid w:val="00695C59"/>
    <w:rsid w:val="00695CE8"/>
    <w:rsid w:val="0069603B"/>
    <w:rsid w:val="0069612B"/>
    <w:rsid w:val="00696260"/>
    <w:rsid w:val="00696270"/>
    <w:rsid w:val="006963DA"/>
    <w:rsid w:val="0069646E"/>
    <w:rsid w:val="00696529"/>
    <w:rsid w:val="006965D7"/>
    <w:rsid w:val="0069664E"/>
    <w:rsid w:val="0069677C"/>
    <w:rsid w:val="006967DF"/>
    <w:rsid w:val="00696803"/>
    <w:rsid w:val="00696867"/>
    <w:rsid w:val="00696B83"/>
    <w:rsid w:val="00696EED"/>
    <w:rsid w:val="00697219"/>
    <w:rsid w:val="006973A2"/>
    <w:rsid w:val="006973C4"/>
    <w:rsid w:val="00697516"/>
    <w:rsid w:val="006975F0"/>
    <w:rsid w:val="00697672"/>
    <w:rsid w:val="006977B1"/>
    <w:rsid w:val="00697960"/>
    <w:rsid w:val="00697B61"/>
    <w:rsid w:val="00697D62"/>
    <w:rsid w:val="00697E0D"/>
    <w:rsid w:val="00697E35"/>
    <w:rsid w:val="00697E59"/>
    <w:rsid w:val="00697EF5"/>
    <w:rsid w:val="00697F0F"/>
    <w:rsid w:val="006A010F"/>
    <w:rsid w:val="006A0172"/>
    <w:rsid w:val="006A027C"/>
    <w:rsid w:val="006A028C"/>
    <w:rsid w:val="006A02A8"/>
    <w:rsid w:val="006A0355"/>
    <w:rsid w:val="006A03CD"/>
    <w:rsid w:val="006A0482"/>
    <w:rsid w:val="006A0570"/>
    <w:rsid w:val="006A0922"/>
    <w:rsid w:val="006A0950"/>
    <w:rsid w:val="006A098F"/>
    <w:rsid w:val="006A09D5"/>
    <w:rsid w:val="006A09FB"/>
    <w:rsid w:val="006A0E2C"/>
    <w:rsid w:val="006A0F59"/>
    <w:rsid w:val="006A0FBF"/>
    <w:rsid w:val="006A0FEF"/>
    <w:rsid w:val="006A106E"/>
    <w:rsid w:val="006A1140"/>
    <w:rsid w:val="006A11EA"/>
    <w:rsid w:val="006A124E"/>
    <w:rsid w:val="006A18F3"/>
    <w:rsid w:val="006A1C25"/>
    <w:rsid w:val="006A1C37"/>
    <w:rsid w:val="006A1CD5"/>
    <w:rsid w:val="006A1D1F"/>
    <w:rsid w:val="006A2003"/>
    <w:rsid w:val="006A20ED"/>
    <w:rsid w:val="006A221A"/>
    <w:rsid w:val="006A2239"/>
    <w:rsid w:val="006A23FB"/>
    <w:rsid w:val="006A2433"/>
    <w:rsid w:val="006A286E"/>
    <w:rsid w:val="006A2DA2"/>
    <w:rsid w:val="006A2E9E"/>
    <w:rsid w:val="006A2FD0"/>
    <w:rsid w:val="006A3078"/>
    <w:rsid w:val="006A3152"/>
    <w:rsid w:val="006A3213"/>
    <w:rsid w:val="006A3226"/>
    <w:rsid w:val="006A328A"/>
    <w:rsid w:val="006A3565"/>
    <w:rsid w:val="006A37B0"/>
    <w:rsid w:val="006A37BE"/>
    <w:rsid w:val="006A3C88"/>
    <w:rsid w:val="006A40FB"/>
    <w:rsid w:val="006A42F5"/>
    <w:rsid w:val="006A43F1"/>
    <w:rsid w:val="006A453D"/>
    <w:rsid w:val="006A46FC"/>
    <w:rsid w:val="006A48CA"/>
    <w:rsid w:val="006A4955"/>
    <w:rsid w:val="006A4AEC"/>
    <w:rsid w:val="006A4B43"/>
    <w:rsid w:val="006A4CE8"/>
    <w:rsid w:val="006A4D53"/>
    <w:rsid w:val="006A4EAB"/>
    <w:rsid w:val="006A503D"/>
    <w:rsid w:val="006A554C"/>
    <w:rsid w:val="006A587C"/>
    <w:rsid w:val="006A5AA2"/>
    <w:rsid w:val="006A5D6A"/>
    <w:rsid w:val="006A5D9C"/>
    <w:rsid w:val="006A5E82"/>
    <w:rsid w:val="006A5EE3"/>
    <w:rsid w:val="006A5F22"/>
    <w:rsid w:val="006A5F29"/>
    <w:rsid w:val="006A6376"/>
    <w:rsid w:val="006A653C"/>
    <w:rsid w:val="006A65E7"/>
    <w:rsid w:val="006A6613"/>
    <w:rsid w:val="006A6792"/>
    <w:rsid w:val="006A67AF"/>
    <w:rsid w:val="006A694F"/>
    <w:rsid w:val="006A69E4"/>
    <w:rsid w:val="006A6CE0"/>
    <w:rsid w:val="006A6DAC"/>
    <w:rsid w:val="006A6E5A"/>
    <w:rsid w:val="006A6EC1"/>
    <w:rsid w:val="006A706F"/>
    <w:rsid w:val="006A7159"/>
    <w:rsid w:val="006A71F7"/>
    <w:rsid w:val="006A786F"/>
    <w:rsid w:val="006A7930"/>
    <w:rsid w:val="006A7952"/>
    <w:rsid w:val="006A7AA9"/>
    <w:rsid w:val="006A7D36"/>
    <w:rsid w:val="006A7DA5"/>
    <w:rsid w:val="006B0023"/>
    <w:rsid w:val="006B00C2"/>
    <w:rsid w:val="006B00F2"/>
    <w:rsid w:val="006B01C4"/>
    <w:rsid w:val="006B0201"/>
    <w:rsid w:val="006B0341"/>
    <w:rsid w:val="006B03AB"/>
    <w:rsid w:val="006B03E4"/>
    <w:rsid w:val="006B042A"/>
    <w:rsid w:val="006B0513"/>
    <w:rsid w:val="006B061D"/>
    <w:rsid w:val="006B0777"/>
    <w:rsid w:val="006B0978"/>
    <w:rsid w:val="006B0B3C"/>
    <w:rsid w:val="006B0BD9"/>
    <w:rsid w:val="006B0CDD"/>
    <w:rsid w:val="006B0D34"/>
    <w:rsid w:val="006B0D5D"/>
    <w:rsid w:val="006B1138"/>
    <w:rsid w:val="006B1150"/>
    <w:rsid w:val="006B1227"/>
    <w:rsid w:val="006B1287"/>
    <w:rsid w:val="006B13BC"/>
    <w:rsid w:val="006B1442"/>
    <w:rsid w:val="006B177F"/>
    <w:rsid w:val="006B17FB"/>
    <w:rsid w:val="006B19DF"/>
    <w:rsid w:val="006B1DBA"/>
    <w:rsid w:val="006B1FA4"/>
    <w:rsid w:val="006B2043"/>
    <w:rsid w:val="006B2164"/>
    <w:rsid w:val="006B228D"/>
    <w:rsid w:val="006B22F5"/>
    <w:rsid w:val="006B2455"/>
    <w:rsid w:val="006B24AC"/>
    <w:rsid w:val="006B258A"/>
    <w:rsid w:val="006B263C"/>
    <w:rsid w:val="006B26BC"/>
    <w:rsid w:val="006B26E2"/>
    <w:rsid w:val="006B270F"/>
    <w:rsid w:val="006B2807"/>
    <w:rsid w:val="006B288C"/>
    <w:rsid w:val="006B2904"/>
    <w:rsid w:val="006B2915"/>
    <w:rsid w:val="006B2933"/>
    <w:rsid w:val="006B29B2"/>
    <w:rsid w:val="006B2A4F"/>
    <w:rsid w:val="006B2A79"/>
    <w:rsid w:val="006B2A87"/>
    <w:rsid w:val="006B2AFB"/>
    <w:rsid w:val="006B2B7C"/>
    <w:rsid w:val="006B2BAF"/>
    <w:rsid w:val="006B2BB5"/>
    <w:rsid w:val="006B2C1F"/>
    <w:rsid w:val="006B2D3D"/>
    <w:rsid w:val="006B2DE9"/>
    <w:rsid w:val="006B2E98"/>
    <w:rsid w:val="006B2F70"/>
    <w:rsid w:val="006B3068"/>
    <w:rsid w:val="006B306D"/>
    <w:rsid w:val="006B31F6"/>
    <w:rsid w:val="006B3207"/>
    <w:rsid w:val="006B3564"/>
    <w:rsid w:val="006B3589"/>
    <w:rsid w:val="006B35A0"/>
    <w:rsid w:val="006B36B5"/>
    <w:rsid w:val="006B37DA"/>
    <w:rsid w:val="006B37E6"/>
    <w:rsid w:val="006B383F"/>
    <w:rsid w:val="006B3990"/>
    <w:rsid w:val="006B3D4B"/>
    <w:rsid w:val="006B40E6"/>
    <w:rsid w:val="006B417D"/>
    <w:rsid w:val="006B44DF"/>
    <w:rsid w:val="006B4596"/>
    <w:rsid w:val="006B4658"/>
    <w:rsid w:val="006B4771"/>
    <w:rsid w:val="006B47E4"/>
    <w:rsid w:val="006B4811"/>
    <w:rsid w:val="006B485C"/>
    <w:rsid w:val="006B496A"/>
    <w:rsid w:val="006B4A37"/>
    <w:rsid w:val="006B4C54"/>
    <w:rsid w:val="006B4E87"/>
    <w:rsid w:val="006B4EFD"/>
    <w:rsid w:val="006B4FEA"/>
    <w:rsid w:val="006B5142"/>
    <w:rsid w:val="006B5693"/>
    <w:rsid w:val="006B574B"/>
    <w:rsid w:val="006B57BE"/>
    <w:rsid w:val="006B58D0"/>
    <w:rsid w:val="006B5A13"/>
    <w:rsid w:val="006B5B43"/>
    <w:rsid w:val="006B5D11"/>
    <w:rsid w:val="006B5DA8"/>
    <w:rsid w:val="006B5DDB"/>
    <w:rsid w:val="006B5FB7"/>
    <w:rsid w:val="006B6149"/>
    <w:rsid w:val="006B6151"/>
    <w:rsid w:val="006B62F6"/>
    <w:rsid w:val="006B6457"/>
    <w:rsid w:val="006B645F"/>
    <w:rsid w:val="006B64BC"/>
    <w:rsid w:val="006B64BF"/>
    <w:rsid w:val="006B6530"/>
    <w:rsid w:val="006B67D2"/>
    <w:rsid w:val="006B6990"/>
    <w:rsid w:val="006B6A82"/>
    <w:rsid w:val="006B6AD5"/>
    <w:rsid w:val="006B6C43"/>
    <w:rsid w:val="006B6E15"/>
    <w:rsid w:val="006B6E5D"/>
    <w:rsid w:val="006B6E73"/>
    <w:rsid w:val="006B6F63"/>
    <w:rsid w:val="006B70DC"/>
    <w:rsid w:val="006B717F"/>
    <w:rsid w:val="006B72B2"/>
    <w:rsid w:val="006B7311"/>
    <w:rsid w:val="006B7322"/>
    <w:rsid w:val="006B738C"/>
    <w:rsid w:val="006B74C0"/>
    <w:rsid w:val="006B7525"/>
    <w:rsid w:val="006B755F"/>
    <w:rsid w:val="006B75B1"/>
    <w:rsid w:val="006B75C1"/>
    <w:rsid w:val="006B769A"/>
    <w:rsid w:val="006B7745"/>
    <w:rsid w:val="006B77A9"/>
    <w:rsid w:val="006B7BCA"/>
    <w:rsid w:val="006B7D8D"/>
    <w:rsid w:val="006B7F16"/>
    <w:rsid w:val="006B7F83"/>
    <w:rsid w:val="006C010A"/>
    <w:rsid w:val="006C01E5"/>
    <w:rsid w:val="006C01FD"/>
    <w:rsid w:val="006C0393"/>
    <w:rsid w:val="006C04A8"/>
    <w:rsid w:val="006C0608"/>
    <w:rsid w:val="006C0780"/>
    <w:rsid w:val="006C0803"/>
    <w:rsid w:val="006C08BB"/>
    <w:rsid w:val="006C0930"/>
    <w:rsid w:val="006C09EC"/>
    <w:rsid w:val="006C0D98"/>
    <w:rsid w:val="006C0E92"/>
    <w:rsid w:val="006C0F93"/>
    <w:rsid w:val="006C0FBC"/>
    <w:rsid w:val="006C1058"/>
    <w:rsid w:val="006C114A"/>
    <w:rsid w:val="006C11A7"/>
    <w:rsid w:val="006C1317"/>
    <w:rsid w:val="006C1435"/>
    <w:rsid w:val="006C1714"/>
    <w:rsid w:val="006C1757"/>
    <w:rsid w:val="006C191D"/>
    <w:rsid w:val="006C1A27"/>
    <w:rsid w:val="006C1A7B"/>
    <w:rsid w:val="006C1C3E"/>
    <w:rsid w:val="006C1C6E"/>
    <w:rsid w:val="006C1D7E"/>
    <w:rsid w:val="006C1EDF"/>
    <w:rsid w:val="006C1FDD"/>
    <w:rsid w:val="006C210D"/>
    <w:rsid w:val="006C21B1"/>
    <w:rsid w:val="006C21D7"/>
    <w:rsid w:val="006C226C"/>
    <w:rsid w:val="006C2658"/>
    <w:rsid w:val="006C2B97"/>
    <w:rsid w:val="006C2BC2"/>
    <w:rsid w:val="006C2BD3"/>
    <w:rsid w:val="006C2DA7"/>
    <w:rsid w:val="006C2EBA"/>
    <w:rsid w:val="006C3017"/>
    <w:rsid w:val="006C3083"/>
    <w:rsid w:val="006C3088"/>
    <w:rsid w:val="006C3143"/>
    <w:rsid w:val="006C31CE"/>
    <w:rsid w:val="006C31E0"/>
    <w:rsid w:val="006C320C"/>
    <w:rsid w:val="006C325B"/>
    <w:rsid w:val="006C332F"/>
    <w:rsid w:val="006C35E0"/>
    <w:rsid w:val="006C3951"/>
    <w:rsid w:val="006C39F5"/>
    <w:rsid w:val="006C3A72"/>
    <w:rsid w:val="006C3AE1"/>
    <w:rsid w:val="006C3B82"/>
    <w:rsid w:val="006C3D3A"/>
    <w:rsid w:val="006C3EB5"/>
    <w:rsid w:val="006C41B1"/>
    <w:rsid w:val="006C4332"/>
    <w:rsid w:val="006C435B"/>
    <w:rsid w:val="006C4381"/>
    <w:rsid w:val="006C44C7"/>
    <w:rsid w:val="006C458D"/>
    <w:rsid w:val="006C459B"/>
    <w:rsid w:val="006C465B"/>
    <w:rsid w:val="006C478A"/>
    <w:rsid w:val="006C4ACF"/>
    <w:rsid w:val="006C4D79"/>
    <w:rsid w:val="006C4DE6"/>
    <w:rsid w:val="006C4E3C"/>
    <w:rsid w:val="006C52A4"/>
    <w:rsid w:val="006C52F8"/>
    <w:rsid w:val="006C5318"/>
    <w:rsid w:val="006C5354"/>
    <w:rsid w:val="006C53A2"/>
    <w:rsid w:val="006C54CB"/>
    <w:rsid w:val="006C5547"/>
    <w:rsid w:val="006C563D"/>
    <w:rsid w:val="006C56CC"/>
    <w:rsid w:val="006C57B0"/>
    <w:rsid w:val="006C5899"/>
    <w:rsid w:val="006C5918"/>
    <w:rsid w:val="006C5AF3"/>
    <w:rsid w:val="006C5B53"/>
    <w:rsid w:val="006C5BB3"/>
    <w:rsid w:val="006C5BC3"/>
    <w:rsid w:val="006C5CDC"/>
    <w:rsid w:val="006C5DEC"/>
    <w:rsid w:val="006C5EE6"/>
    <w:rsid w:val="006C5EE7"/>
    <w:rsid w:val="006C5F24"/>
    <w:rsid w:val="006C5F33"/>
    <w:rsid w:val="006C5F91"/>
    <w:rsid w:val="006C600F"/>
    <w:rsid w:val="006C6056"/>
    <w:rsid w:val="006C62B3"/>
    <w:rsid w:val="006C636C"/>
    <w:rsid w:val="006C6448"/>
    <w:rsid w:val="006C6489"/>
    <w:rsid w:val="006C650F"/>
    <w:rsid w:val="006C6551"/>
    <w:rsid w:val="006C6651"/>
    <w:rsid w:val="006C66B4"/>
    <w:rsid w:val="006C697D"/>
    <w:rsid w:val="006C6A97"/>
    <w:rsid w:val="006C6BA2"/>
    <w:rsid w:val="006C6FBA"/>
    <w:rsid w:val="006C709B"/>
    <w:rsid w:val="006C70D3"/>
    <w:rsid w:val="006C7104"/>
    <w:rsid w:val="006C73B3"/>
    <w:rsid w:val="006C74C6"/>
    <w:rsid w:val="006C74DC"/>
    <w:rsid w:val="006C74EC"/>
    <w:rsid w:val="006C7596"/>
    <w:rsid w:val="006C768F"/>
    <w:rsid w:val="006C7B5D"/>
    <w:rsid w:val="006C7E25"/>
    <w:rsid w:val="006C7E32"/>
    <w:rsid w:val="006C7FB3"/>
    <w:rsid w:val="006C7FC6"/>
    <w:rsid w:val="006D00C7"/>
    <w:rsid w:val="006D0232"/>
    <w:rsid w:val="006D025A"/>
    <w:rsid w:val="006D027D"/>
    <w:rsid w:val="006D044C"/>
    <w:rsid w:val="006D04E4"/>
    <w:rsid w:val="006D05FD"/>
    <w:rsid w:val="006D062E"/>
    <w:rsid w:val="006D06D8"/>
    <w:rsid w:val="006D06E5"/>
    <w:rsid w:val="006D093E"/>
    <w:rsid w:val="006D0CEB"/>
    <w:rsid w:val="006D0DCB"/>
    <w:rsid w:val="006D0DE0"/>
    <w:rsid w:val="006D0F16"/>
    <w:rsid w:val="006D1247"/>
    <w:rsid w:val="006D132D"/>
    <w:rsid w:val="006D1342"/>
    <w:rsid w:val="006D1377"/>
    <w:rsid w:val="006D13B3"/>
    <w:rsid w:val="006D140A"/>
    <w:rsid w:val="006D14A1"/>
    <w:rsid w:val="006D1881"/>
    <w:rsid w:val="006D1A45"/>
    <w:rsid w:val="006D1AD9"/>
    <w:rsid w:val="006D1DAF"/>
    <w:rsid w:val="006D1FD0"/>
    <w:rsid w:val="006D208C"/>
    <w:rsid w:val="006D2399"/>
    <w:rsid w:val="006D23CF"/>
    <w:rsid w:val="006D25B7"/>
    <w:rsid w:val="006D25C1"/>
    <w:rsid w:val="006D2999"/>
    <w:rsid w:val="006D2AEB"/>
    <w:rsid w:val="006D2B2F"/>
    <w:rsid w:val="006D2B41"/>
    <w:rsid w:val="006D2B6B"/>
    <w:rsid w:val="006D2DC5"/>
    <w:rsid w:val="006D2E68"/>
    <w:rsid w:val="006D2E6B"/>
    <w:rsid w:val="006D2FCF"/>
    <w:rsid w:val="006D317F"/>
    <w:rsid w:val="006D334E"/>
    <w:rsid w:val="006D3995"/>
    <w:rsid w:val="006D3B23"/>
    <w:rsid w:val="006D3C0A"/>
    <w:rsid w:val="006D3C51"/>
    <w:rsid w:val="006D3CB0"/>
    <w:rsid w:val="006D3DD0"/>
    <w:rsid w:val="006D3ECB"/>
    <w:rsid w:val="006D4177"/>
    <w:rsid w:val="006D4218"/>
    <w:rsid w:val="006D423B"/>
    <w:rsid w:val="006D4441"/>
    <w:rsid w:val="006D45E2"/>
    <w:rsid w:val="006D467E"/>
    <w:rsid w:val="006D49E6"/>
    <w:rsid w:val="006D49E8"/>
    <w:rsid w:val="006D4AA8"/>
    <w:rsid w:val="006D4B5A"/>
    <w:rsid w:val="006D4DCF"/>
    <w:rsid w:val="006D4EC3"/>
    <w:rsid w:val="006D4FE4"/>
    <w:rsid w:val="006D517C"/>
    <w:rsid w:val="006D53DB"/>
    <w:rsid w:val="006D5422"/>
    <w:rsid w:val="006D54B8"/>
    <w:rsid w:val="006D5583"/>
    <w:rsid w:val="006D56BC"/>
    <w:rsid w:val="006D56CE"/>
    <w:rsid w:val="006D579F"/>
    <w:rsid w:val="006D59C8"/>
    <w:rsid w:val="006D5BAF"/>
    <w:rsid w:val="006D5D55"/>
    <w:rsid w:val="006D5D89"/>
    <w:rsid w:val="006D5DCC"/>
    <w:rsid w:val="006D5F90"/>
    <w:rsid w:val="006D60A9"/>
    <w:rsid w:val="006D6120"/>
    <w:rsid w:val="006D6379"/>
    <w:rsid w:val="006D642E"/>
    <w:rsid w:val="006D6500"/>
    <w:rsid w:val="006D65DC"/>
    <w:rsid w:val="006D6642"/>
    <w:rsid w:val="006D671B"/>
    <w:rsid w:val="006D6769"/>
    <w:rsid w:val="006D67D6"/>
    <w:rsid w:val="006D6919"/>
    <w:rsid w:val="006D6A8F"/>
    <w:rsid w:val="006D6BD4"/>
    <w:rsid w:val="006D6BF1"/>
    <w:rsid w:val="006D6D29"/>
    <w:rsid w:val="006D6D81"/>
    <w:rsid w:val="006D72D4"/>
    <w:rsid w:val="006D7320"/>
    <w:rsid w:val="006D7474"/>
    <w:rsid w:val="006D75F0"/>
    <w:rsid w:val="006D77ED"/>
    <w:rsid w:val="006D7A74"/>
    <w:rsid w:val="006D7BD2"/>
    <w:rsid w:val="006D7C3C"/>
    <w:rsid w:val="006D7E65"/>
    <w:rsid w:val="006D7E7A"/>
    <w:rsid w:val="006E0051"/>
    <w:rsid w:val="006E01A3"/>
    <w:rsid w:val="006E0423"/>
    <w:rsid w:val="006E05A4"/>
    <w:rsid w:val="006E06F9"/>
    <w:rsid w:val="006E0753"/>
    <w:rsid w:val="006E0894"/>
    <w:rsid w:val="006E08C2"/>
    <w:rsid w:val="006E09D6"/>
    <w:rsid w:val="006E0DF6"/>
    <w:rsid w:val="006E0E4F"/>
    <w:rsid w:val="006E0FCA"/>
    <w:rsid w:val="006E0FDA"/>
    <w:rsid w:val="006E11CB"/>
    <w:rsid w:val="006E1413"/>
    <w:rsid w:val="006E17E4"/>
    <w:rsid w:val="006E17E8"/>
    <w:rsid w:val="006E18BC"/>
    <w:rsid w:val="006E18F0"/>
    <w:rsid w:val="006E1B3F"/>
    <w:rsid w:val="006E1C73"/>
    <w:rsid w:val="006E1CB8"/>
    <w:rsid w:val="006E1E11"/>
    <w:rsid w:val="006E2066"/>
    <w:rsid w:val="006E2373"/>
    <w:rsid w:val="006E237B"/>
    <w:rsid w:val="006E2493"/>
    <w:rsid w:val="006E2525"/>
    <w:rsid w:val="006E25B9"/>
    <w:rsid w:val="006E2679"/>
    <w:rsid w:val="006E2779"/>
    <w:rsid w:val="006E27B0"/>
    <w:rsid w:val="006E283F"/>
    <w:rsid w:val="006E2AF7"/>
    <w:rsid w:val="006E2CC5"/>
    <w:rsid w:val="006E2CF3"/>
    <w:rsid w:val="006E2D28"/>
    <w:rsid w:val="006E2E40"/>
    <w:rsid w:val="006E2FC8"/>
    <w:rsid w:val="006E322F"/>
    <w:rsid w:val="006E326C"/>
    <w:rsid w:val="006E33B6"/>
    <w:rsid w:val="006E33F4"/>
    <w:rsid w:val="006E349D"/>
    <w:rsid w:val="006E351B"/>
    <w:rsid w:val="006E357C"/>
    <w:rsid w:val="006E357E"/>
    <w:rsid w:val="006E372D"/>
    <w:rsid w:val="006E3883"/>
    <w:rsid w:val="006E3944"/>
    <w:rsid w:val="006E3F7F"/>
    <w:rsid w:val="006E3FF1"/>
    <w:rsid w:val="006E429C"/>
    <w:rsid w:val="006E433D"/>
    <w:rsid w:val="006E4360"/>
    <w:rsid w:val="006E4384"/>
    <w:rsid w:val="006E4436"/>
    <w:rsid w:val="006E4632"/>
    <w:rsid w:val="006E46A5"/>
    <w:rsid w:val="006E4970"/>
    <w:rsid w:val="006E49B7"/>
    <w:rsid w:val="006E4A40"/>
    <w:rsid w:val="006E4B74"/>
    <w:rsid w:val="006E4BAC"/>
    <w:rsid w:val="006E4C49"/>
    <w:rsid w:val="006E4E38"/>
    <w:rsid w:val="006E4F6C"/>
    <w:rsid w:val="006E519A"/>
    <w:rsid w:val="006E546E"/>
    <w:rsid w:val="006E571D"/>
    <w:rsid w:val="006E580B"/>
    <w:rsid w:val="006E587E"/>
    <w:rsid w:val="006E5952"/>
    <w:rsid w:val="006E5C43"/>
    <w:rsid w:val="006E5CE0"/>
    <w:rsid w:val="006E5CEE"/>
    <w:rsid w:val="006E5CF8"/>
    <w:rsid w:val="006E6002"/>
    <w:rsid w:val="006E606D"/>
    <w:rsid w:val="006E61A0"/>
    <w:rsid w:val="006E6291"/>
    <w:rsid w:val="006E63FF"/>
    <w:rsid w:val="006E662C"/>
    <w:rsid w:val="006E6AE7"/>
    <w:rsid w:val="006E6BE2"/>
    <w:rsid w:val="006E6CDE"/>
    <w:rsid w:val="006E6D7E"/>
    <w:rsid w:val="006E6DE6"/>
    <w:rsid w:val="006E6E00"/>
    <w:rsid w:val="006E6FAF"/>
    <w:rsid w:val="006E70B3"/>
    <w:rsid w:val="006E70B9"/>
    <w:rsid w:val="006E7377"/>
    <w:rsid w:val="006E7391"/>
    <w:rsid w:val="006E7417"/>
    <w:rsid w:val="006E74B0"/>
    <w:rsid w:val="006E7584"/>
    <w:rsid w:val="006E75B1"/>
    <w:rsid w:val="006E7B0A"/>
    <w:rsid w:val="006E7CD3"/>
    <w:rsid w:val="006E7D64"/>
    <w:rsid w:val="006E9DA0"/>
    <w:rsid w:val="006F0025"/>
    <w:rsid w:val="006F0220"/>
    <w:rsid w:val="006F03C5"/>
    <w:rsid w:val="006F0464"/>
    <w:rsid w:val="006F0482"/>
    <w:rsid w:val="006F054C"/>
    <w:rsid w:val="006F05A0"/>
    <w:rsid w:val="006F07D8"/>
    <w:rsid w:val="006F07F4"/>
    <w:rsid w:val="006F08CD"/>
    <w:rsid w:val="006F0A41"/>
    <w:rsid w:val="006F0A57"/>
    <w:rsid w:val="006F0AE3"/>
    <w:rsid w:val="006F0C61"/>
    <w:rsid w:val="006F0C9C"/>
    <w:rsid w:val="006F0E91"/>
    <w:rsid w:val="006F0EBC"/>
    <w:rsid w:val="006F15EA"/>
    <w:rsid w:val="006F17E4"/>
    <w:rsid w:val="006F1827"/>
    <w:rsid w:val="006F1980"/>
    <w:rsid w:val="006F1A13"/>
    <w:rsid w:val="006F1A41"/>
    <w:rsid w:val="006F1F38"/>
    <w:rsid w:val="006F1FA1"/>
    <w:rsid w:val="006F2023"/>
    <w:rsid w:val="006F21B7"/>
    <w:rsid w:val="006F21E2"/>
    <w:rsid w:val="006F23DF"/>
    <w:rsid w:val="006F2798"/>
    <w:rsid w:val="006F2888"/>
    <w:rsid w:val="006F2912"/>
    <w:rsid w:val="006F2ACE"/>
    <w:rsid w:val="006F2AD9"/>
    <w:rsid w:val="006F2B66"/>
    <w:rsid w:val="006F2BA5"/>
    <w:rsid w:val="006F2C9B"/>
    <w:rsid w:val="006F2CC5"/>
    <w:rsid w:val="006F2DB2"/>
    <w:rsid w:val="006F2E54"/>
    <w:rsid w:val="006F2E64"/>
    <w:rsid w:val="006F2F6D"/>
    <w:rsid w:val="006F302E"/>
    <w:rsid w:val="006F30F3"/>
    <w:rsid w:val="006F3254"/>
    <w:rsid w:val="006F345B"/>
    <w:rsid w:val="006F3464"/>
    <w:rsid w:val="006F348E"/>
    <w:rsid w:val="006F34A7"/>
    <w:rsid w:val="006F3676"/>
    <w:rsid w:val="006F37B8"/>
    <w:rsid w:val="006F3804"/>
    <w:rsid w:val="006F38D1"/>
    <w:rsid w:val="006F3904"/>
    <w:rsid w:val="006F39A7"/>
    <w:rsid w:val="006F3C70"/>
    <w:rsid w:val="006F3D99"/>
    <w:rsid w:val="006F3E15"/>
    <w:rsid w:val="006F4089"/>
    <w:rsid w:val="006F41FE"/>
    <w:rsid w:val="006F43DF"/>
    <w:rsid w:val="006F4458"/>
    <w:rsid w:val="006F46A7"/>
    <w:rsid w:val="006F47B9"/>
    <w:rsid w:val="006F4905"/>
    <w:rsid w:val="006F49A8"/>
    <w:rsid w:val="006F4AF5"/>
    <w:rsid w:val="006F4B79"/>
    <w:rsid w:val="006F4C73"/>
    <w:rsid w:val="006F4DA5"/>
    <w:rsid w:val="006F4E4E"/>
    <w:rsid w:val="006F5020"/>
    <w:rsid w:val="006F50BF"/>
    <w:rsid w:val="006F52C5"/>
    <w:rsid w:val="006F53B8"/>
    <w:rsid w:val="006F54AC"/>
    <w:rsid w:val="006F54E0"/>
    <w:rsid w:val="006F54F3"/>
    <w:rsid w:val="006F55B8"/>
    <w:rsid w:val="006F574B"/>
    <w:rsid w:val="006F599B"/>
    <w:rsid w:val="006F5A94"/>
    <w:rsid w:val="006F5CAB"/>
    <w:rsid w:val="006F5DEF"/>
    <w:rsid w:val="006F5FDD"/>
    <w:rsid w:val="006F6328"/>
    <w:rsid w:val="006F639C"/>
    <w:rsid w:val="006F6448"/>
    <w:rsid w:val="006F64AE"/>
    <w:rsid w:val="006F65A2"/>
    <w:rsid w:val="006F6758"/>
    <w:rsid w:val="006F6846"/>
    <w:rsid w:val="006F6849"/>
    <w:rsid w:val="006F69EC"/>
    <w:rsid w:val="006F6AC9"/>
    <w:rsid w:val="006F6B31"/>
    <w:rsid w:val="006F6BE2"/>
    <w:rsid w:val="006F6D79"/>
    <w:rsid w:val="006F6F34"/>
    <w:rsid w:val="006F6F6B"/>
    <w:rsid w:val="006F700C"/>
    <w:rsid w:val="006F7209"/>
    <w:rsid w:val="006F723B"/>
    <w:rsid w:val="006F7428"/>
    <w:rsid w:val="006F76E2"/>
    <w:rsid w:val="006F77F5"/>
    <w:rsid w:val="006F78AC"/>
    <w:rsid w:val="006F78DF"/>
    <w:rsid w:val="006F78E3"/>
    <w:rsid w:val="006F791B"/>
    <w:rsid w:val="006F7A93"/>
    <w:rsid w:val="006F7BC2"/>
    <w:rsid w:val="006F7C8C"/>
    <w:rsid w:val="006F7CBD"/>
    <w:rsid w:val="006F7F84"/>
    <w:rsid w:val="006F7F8F"/>
    <w:rsid w:val="00700053"/>
    <w:rsid w:val="007001AB"/>
    <w:rsid w:val="00700259"/>
    <w:rsid w:val="0070027B"/>
    <w:rsid w:val="007003AF"/>
    <w:rsid w:val="007003B8"/>
    <w:rsid w:val="007005A5"/>
    <w:rsid w:val="007005BD"/>
    <w:rsid w:val="0070071F"/>
    <w:rsid w:val="007007C7"/>
    <w:rsid w:val="00700825"/>
    <w:rsid w:val="0070087C"/>
    <w:rsid w:val="00700895"/>
    <w:rsid w:val="007008C6"/>
    <w:rsid w:val="00700930"/>
    <w:rsid w:val="007009C6"/>
    <w:rsid w:val="00700B4A"/>
    <w:rsid w:val="00700B63"/>
    <w:rsid w:val="00700B78"/>
    <w:rsid w:val="00700B9C"/>
    <w:rsid w:val="00700CA5"/>
    <w:rsid w:val="00700F39"/>
    <w:rsid w:val="00700F5A"/>
    <w:rsid w:val="00700F7F"/>
    <w:rsid w:val="00701054"/>
    <w:rsid w:val="0070111F"/>
    <w:rsid w:val="007012E0"/>
    <w:rsid w:val="00701359"/>
    <w:rsid w:val="0070142E"/>
    <w:rsid w:val="0070155E"/>
    <w:rsid w:val="0070158B"/>
    <w:rsid w:val="00701627"/>
    <w:rsid w:val="00701701"/>
    <w:rsid w:val="0070172E"/>
    <w:rsid w:val="00701827"/>
    <w:rsid w:val="0070191F"/>
    <w:rsid w:val="00701B11"/>
    <w:rsid w:val="00701B74"/>
    <w:rsid w:val="00701BA8"/>
    <w:rsid w:val="00701C75"/>
    <w:rsid w:val="00701CEF"/>
    <w:rsid w:val="00701D36"/>
    <w:rsid w:val="00701F70"/>
    <w:rsid w:val="00702042"/>
    <w:rsid w:val="00702053"/>
    <w:rsid w:val="0070211A"/>
    <w:rsid w:val="00702133"/>
    <w:rsid w:val="00702348"/>
    <w:rsid w:val="00702402"/>
    <w:rsid w:val="007024F7"/>
    <w:rsid w:val="0070251E"/>
    <w:rsid w:val="00702852"/>
    <w:rsid w:val="007028C1"/>
    <w:rsid w:val="00702AD9"/>
    <w:rsid w:val="00702CC6"/>
    <w:rsid w:val="00702D5B"/>
    <w:rsid w:val="00702E68"/>
    <w:rsid w:val="00702E88"/>
    <w:rsid w:val="00702EAB"/>
    <w:rsid w:val="00702F4F"/>
    <w:rsid w:val="00702FA4"/>
    <w:rsid w:val="00703004"/>
    <w:rsid w:val="007031C3"/>
    <w:rsid w:val="007032B3"/>
    <w:rsid w:val="00703363"/>
    <w:rsid w:val="00703394"/>
    <w:rsid w:val="007035AC"/>
    <w:rsid w:val="007035BC"/>
    <w:rsid w:val="00703671"/>
    <w:rsid w:val="00703829"/>
    <w:rsid w:val="00703940"/>
    <w:rsid w:val="00703A90"/>
    <w:rsid w:val="00703BA1"/>
    <w:rsid w:val="00704156"/>
    <w:rsid w:val="00704230"/>
    <w:rsid w:val="007045B7"/>
    <w:rsid w:val="007047F8"/>
    <w:rsid w:val="00704826"/>
    <w:rsid w:val="0070497E"/>
    <w:rsid w:val="007049E8"/>
    <w:rsid w:val="00704BE9"/>
    <w:rsid w:val="00704C98"/>
    <w:rsid w:val="00704CC9"/>
    <w:rsid w:val="00704CED"/>
    <w:rsid w:val="00704DA1"/>
    <w:rsid w:val="00705142"/>
    <w:rsid w:val="00705225"/>
    <w:rsid w:val="00705260"/>
    <w:rsid w:val="0070526E"/>
    <w:rsid w:val="00705386"/>
    <w:rsid w:val="00705436"/>
    <w:rsid w:val="00705941"/>
    <w:rsid w:val="00705B06"/>
    <w:rsid w:val="00705BE0"/>
    <w:rsid w:val="00705BFD"/>
    <w:rsid w:val="00705C06"/>
    <w:rsid w:val="00705C4C"/>
    <w:rsid w:val="00705EAB"/>
    <w:rsid w:val="00705EB6"/>
    <w:rsid w:val="007060A1"/>
    <w:rsid w:val="0070617D"/>
    <w:rsid w:val="007061D8"/>
    <w:rsid w:val="00706259"/>
    <w:rsid w:val="007063BE"/>
    <w:rsid w:val="007064A4"/>
    <w:rsid w:val="007064C0"/>
    <w:rsid w:val="00706675"/>
    <w:rsid w:val="00706717"/>
    <w:rsid w:val="00706769"/>
    <w:rsid w:val="007069B2"/>
    <w:rsid w:val="00706A18"/>
    <w:rsid w:val="00706C1F"/>
    <w:rsid w:val="00706D5B"/>
    <w:rsid w:val="00707080"/>
    <w:rsid w:val="0070734D"/>
    <w:rsid w:val="007074D3"/>
    <w:rsid w:val="00707539"/>
    <w:rsid w:val="00707795"/>
    <w:rsid w:val="00707A37"/>
    <w:rsid w:val="00707A5D"/>
    <w:rsid w:val="00707B68"/>
    <w:rsid w:val="00707C61"/>
    <w:rsid w:val="00707C82"/>
    <w:rsid w:val="00707D38"/>
    <w:rsid w:val="00707EAD"/>
    <w:rsid w:val="00707F5C"/>
    <w:rsid w:val="0071009B"/>
    <w:rsid w:val="00710177"/>
    <w:rsid w:val="00710185"/>
    <w:rsid w:val="0071025D"/>
    <w:rsid w:val="0071037F"/>
    <w:rsid w:val="007104A0"/>
    <w:rsid w:val="007105B3"/>
    <w:rsid w:val="00710662"/>
    <w:rsid w:val="007106D2"/>
    <w:rsid w:val="0071075E"/>
    <w:rsid w:val="007107E3"/>
    <w:rsid w:val="0071080C"/>
    <w:rsid w:val="00710D8A"/>
    <w:rsid w:val="00710E0A"/>
    <w:rsid w:val="0071100C"/>
    <w:rsid w:val="00711053"/>
    <w:rsid w:val="00711725"/>
    <w:rsid w:val="0071172C"/>
    <w:rsid w:val="007118F9"/>
    <w:rsid w:val="00711ACA"/>
    <w:rsid w:val="00711BDF"/>
    <w:rsid w:val="00711C1C"/>
    <w:rsid w:val="00711E26"/>
    <w:rsid w:val="0071204E"/>
    <w:rsid w:val="007120BE"/>
    <w:rsid w:val="00712347"/>
    <w:rsid w:val="007125DE"/>
    <w:rsid w:val="0071268C"/>
    <w:rsid w:val="0071278C"/>
    <w:rsid w:val="007128AC"/>
    <w:rsid w:val="007128C4"/>
    <w:rsid w:val="007128F3"/>
    <w:rsid w:val="0071294B"/>
    <w:rsid w:val="00712D86"/>
    <w:rsid w:val="00712DF8"/>
    <w:rsid w:val="00712FFC"/>
    <w:rsid w:val="00713224"/>
    <w:rsid w:val="007132D5"/>
    <w:rsid w:val="0071337A"/>
    <w:rsid w:val="00713394"/>
    <w:rsid w:val="00713411"/>
    <w:rsid w:val="0071369A"/>
    <w:rsid w:val="0071377E"/>
    <w:rsid w:val="00713C22"/>
    <w:rsid w:val="00713D37"/>
    <w:rsid w:val="00713DD7"/>
    <w:rsid w:val="00713E1A"/>
    <w:rsid w:val="00713E9B"/>
    <w:rsid w:val="0071401A"/>
    <w:rsid w:val="007141D3"/>
    <w:rsid w:val="007144CF"/>
    <w:rsid w:val="007146BE"/>
    <w:rsid w:val="0071470C"/>
    <w:rsid w:val="00714881"/>
    <w:rsid w:val="007149F1"/>
    <w:rsid w:val="00714A84"/>
    <w:rsid w:val="00714B24"/>
    <w:rsid w:val="00714C84"/>
    <w:rsid w:val="00714CAC"/>
    <w:rsid w:val="00714DAD"/>
    <w:rsid w:val="0071545C"/>
    <w:rsid w:val="00715983"/>
    <w:rsid w:val="00715989"/>
    <w:rsid w:val="0071599D"/>
    <w:rsid w:val="00715B80"/>
    <w:rsid w:val="00715F11"/>
    <w:rsid w:val="0071607A"/>
    <w:rsid w:val="007161EA"/>
    <w:rsid w:val="007163FA"/>
    <w:rsid w:val="0071641D"/>
    <w:rsid w:val="00716435"/>
    <w:rsid w:val="0071644B"/>
    <w:rsid w:val="007164A0"/>
    <w:rsid w:val="0071663E"/>
    <w:rsid w:val="00716648"/>
    <w:rsid w:val="00716884"/>
    <w:rsid w:val="007169FC"/>
    <w:rsid w:val="00716A91"/>
    <w:rsid w:val="00716B4A"/>
    <w:rsid w:val="00716BB8"/>
    <w:rsid w:val="00716CCD"/>
    <w:rsid w:val="00716D56"/>
    <w:rsid w:val="00716EE0"/>
    <w:rsid w:val="00717075"/>
    <w:rsid w:val="007171EE"/>
    <w:rsid w:val="0071727E"/>
    <w:rsid w:val="0071735D"/>
    <w:rsid w:val="007175B0"/>
    <w:rsid w:val="00717614"/>
    <w:rsid w:val="0071765F"/>
    <w:rsid w:val="007178A7"/>
    <w:rsid w:val="00717913"/>
    <w:rsid w:val="007179C1"/>
    <w:rsid w:val="00717BCC"/>
    <w:rsid w:val="00717D66"/>
    <w:rsid w:val="00717D75"/>
    <w:rsid w:val="00717DFC"/>
    <w:rsid w:val="00717EF5"/>
    <w:rsid w:val="00720014"/>
    <w:rsid w:val="0072004E"/>
    <w:rsid w:val="0072004F"/>
    <w:rsid w:val="007200C6"/>
    <w:rsid w:val="007201FF"/>
    <w:rsid w:val="007202B2"/>
    <w:rsid w:val="00720600"/>
    <w:rsid w:val="0072075D"/>
    <w:rsid w:val="00720982"/>
    <w:rsid w:val="007209EF"/>
    <w:rsid w:val="00720B7B"/>
    <w:rsid w:val="00721044"/>
    <w:rsid w:val="007211BD"/>
    <w:rsid w:val="007211E9"/>
    <w:rsid w:val="007213DB"/>
    <w:rsid w:val="00721410"/>
    <w:rsid w:val="0072141B"/>
    <w:rsid w:val="00721496"/>
    <w:rsid w:val="007215BF"/>
    <w:rsid w:val="00721954"/>
    <w:rsid w:val="0072195E"/>
    <w:rsid w:val="00721A32"/>
    <w:rsid w:val="00721C3E"/>
    <w:rsid w:val="00721DFB"/>
    <w:rsid w:val="00721E32"/>
    <w:rsid w:val="00722171"/>
    <w:rsid w:val="0072219B"/>
    <w:rsid w:val="007221E7"/>
    <w:rsid w:val="00722350"/>
    <w:rsid w:val="007226DF"/>
    <w:rsid w:val="00722975"/>
    <w:rsid w:val="00722A2E"/>
    <w:rsid w:val="00722A7A"/>
    <w:rsid w:val="00722AAD"/>
    <w:rsid w:val="00722AB9"/>
    <w:rsid w:val="00722C50"/>
    <w:rsid w:val="00722F9D"/>
    <w:rsid w:val="00722FBE"/>
    <w:rsid w:val="00723086"/>
    <w:rsid w:val="0072332F"/>
    <w:rsid w:val="007233E1"/>
    <w:rsid w:val="007235FC"/>
    <w:rsid w:val="007237F5"/>
    <w:rsid w:val="007238B8"/>
    <w:rsid w:val="0072397A"/>
    <w:rsid w:val="00723A44"/>
    <w:rsid w:val="00723AD6"/>
    <w:rsid w:val="00723E0B"/>
    <w:rsid w:val="00724488"/>
    <w:rsid w:val="00724747"/>
    <w:rsid w:val="0072487E"/>
    <w:rsid w:val="0072489C"/>
    <w:rsid w:val="00724A97"/>
    <w:rsid w:val="00724AB1"/>
    <w:rsid w:val="00724B2E"/>
    <w:rsid w:val="00724CEC"/>
    <w:rsid w:val="00724EF2"/>
    <w:rsid w:val="007250AA"/>
    <w:rsid w:val="0072529D"/>
    <w:rsid w:val="0072574F"/>
    <w:rsid w:val="007258D8"/>
    <w:rsid w:val="007259C5"/>
    <w:rsid w:val="00725A06"/>
    <w:rsid w:val="00725A10"/>
    <w:rsid w:val="00725ADE"/>
    <w:rsid w:val="00725B3E"/>
    <w:rsid w:val="00725B53"/>
    <w:rsid w:val="00725C65"/>
    <w:rsid w:val="00725F9C"/>
    <w:rsid w:val="007261CD"/>
    <w:rsid w:val="007265C5"/>
    <w:rsid w:val="00726842"/>
    <w:rsid w:val="007269D0"/>
    <w:rsid w:val="00726C8D"/>
    <w:rsid w:val="00726CE2"/>
    <w:rsid w:val="00726E25"/>
    <w:rsid w:val="00726FFD"/>
    <w:rsid w:val="00727204"/>
    <w:rsid w:val="00727214"/>
    <w:rsid w:val="0072726C"/>
    <w:rsid w:val="0072737E"/>
    <w:rsid w:val="0072759E"/>
    <w:rsid w:val="0072771E"/>
    <w:rsid w:val="007277DB"/>
    <w:rsid w:val="007278DD"/>
    <w:rsid w:val="00727A26"/>
    <w:rsid w:val="00727B55"/>
    <w:rsid w:val="00727B91"/>
    <w:rsid w:val="00727C0D"/>
    <w:rsid w:val="00727D94"/>
    <w:rsid w:val="00727ECE"/>
    <w:rsid w:val="0072B2BF"/>
    <w:rsid w:val="007300D8"/>
    <w:rsid w:val="007301CB"/>
    <w:rsid w:val="007301DC"/>
    <w:rsid w:val="00730310"/>
    <w:rsid w:val="00730395"/>
    <w:rsid w:val="00730458"/>
    <w:rsid w:val="0073056E"/>
    <w:rsid w:val="00730714"/>
    <w:rsid w:val="007307C1"/>
    <w:rsid w:val="00730A12"/>
    <w:rsid w:val="00730AE0"/>
    <w:rsid w:val="00730B1E"/>
    <w:rsid w:val="00730B5F"/>
    <w:rsid w:val="00730C26"/>
    <w:rsid w:val="00730CB6"/>
    <w:rsid w:val="00730EA5"/>
    <w:rsid w:val="007311E3"/>
    <w:rsid w:val="0073120C"/>
    <w:rsid w:val="00731308"/>
    <w:rsid w:val="0073130A"/>
    <w:rsid w:val="0073131A"/>
    <w:rsid w:val="0073147F"/>
    <w:rsid w:val="007315DB"/>
    <w:rsid w:val="007319F0"/>
    <w:rsid w:val="00731F12"/>
    <w:rsid w:val="00731F7C"/>
    <w:rsid w:val="007320B0"/>
    <w:rsid w:val="00732259"/>
    <w:rsid w:val="0073228B"/>
    <w:rsid w:val="00732384"/>
    <w:rsid w:val="0073244C"/>
    <w:rsid w:val="007325A3"/>
    <w:rsid w:val="007325D6"/>
    <w:rsid w:val="007326E1"/>
    <w:rsid w:val="007327FE"/>
    <w:rsid w:val="00732A0A"/>
    <w:rsid w:val="00732A0D"/>
    <w:rsid w:val="00732AA2"/>
    <w:rsid w:val="00732ABF"/>
    <w:rsid w:val="00732AD2"/>
    <w:rsid w:val="00732B28"/>
    <w:rsid w:val="00732B76"/>
    <w:rsid w:val="00732BA2"/>
    <w:rsid w:val="00732CA7"/>
    <w:rsid w:val="00732F00"/>
    <w:rsid w:val="00732F22"/>
    <w:rsid w:val="00732F2A"/>
    <w:rsid w:val="00732F99"/>
    <w:rsid w:val="007333EA"/>
    <w:rsid w:val="007333F1"/>
    <w:rsid w:val="0073341A"/>
    <w:rsid w:val="00733520"/>
    <w:rsid w:val="00733557"/>
    <w:rsid w:val="007335AF"/>
    <w:rsid w:val="007337D7"/>
    <w:rsid w:val="00733862"/>
    <w:rsid w:val="00733998"/>
    <w:rsid w:val="00733B16"/>
    <w:rsid w:val="00733B2C"/>
    <w:rsid w:val="00733E0D"/>
    <w:rsid w:val="00733F53"/>
    <w:rsid w:val="00734098"/>
    <w:rsid w:val="007341AD"/>
    <w:rsid w:val="00734262"/>
    <w:rsid w:val="00734350"/>
    <w:rsid w:val="00734495"/>
    <w:rsid w:val="00734521"/>
    <w:rsid w:val="007345DB"/>
    <w:rsid w:val="00734730"/>
    <w:rsid w:val="007347A8"/>
    <w:rsid w:val="0073486D"/>
    <w:rsid w:val="00734C80"/>
    <w:rsid w:val="00734DF5"/>
    <w:rsid w:val="00734F11"/>
    <w:rsid w:val="00734F3F"/>
    <w:rsid w:val="007351C1"/>
    <w:rsid w:val="00735309"/>
    <w:rsid w:val="0073548C"/>
    <w:rsid w:val="007354E3"/>
    <w:rsid w:val="00735572"/>
    <w:rsid w:val="0073562F"/>
    <w:rsid w:val="007359E2"/>
    <w:rsid w:val="00735CB2"/>
    <w:rsid w:val="00735D72"/>
    <w:rsid w:val="00736020"/>
    <w:rsid w:val="00736073"/>
    <w:rsid w:val="00736155"/>
    <w:rsid w:val="0073617D"/>
    <w:rsid w:val="007364AB"/>
    <w:rsid w:val="007364BD"/>
    <w:rsid w:val="007364F6"/>
    <w:rsid w:val="00736547"/>
    <w:rsid w:val="007365FE"/>
    <w:rsid w:val="00736650"/>
    <w:rsid w:val="00736765"/>
    <w:rsid w:val="00736800"/>
    <w:rsid w:val="00736A39"/>
    <w:rsid w:val="00736E4E"/>
    <w:rsid w:val="0073714D"/>
    <w:rsid w:val="007371EB"/>
    <w:rsid w:val="00737363"/>
    <w:rsid w:val="00737384"/>
    <w:rsid w:val="00737593"/>
    <w:rsid w:val="0073760D"/>
    <w:rsid w:val="00737728"/>
    <w:rsid w:val="0073772F"/>
    <w:rsid w:val="007377E0"/>
    <w:rsid w:val="00737800"/>
    <w:rsid w:val="0073783D"/>
    <w:rsid w:val="007379E5"/>
    <w:rsid w:val="00737AB5"/>
    <w:rsid w:val="00737CA1"/>
    <w:rsid w:val="00737E37"/>
    <w:rsid w:val="00737F80"/>
    <w:rsid w:val="00740230"/>
    <w:rsid w:val="00740318"/>
    <w:rsid w:val="00740755"/>
    <w:rsid w:val="007407A1"/>
    <w:rsid w:val="007408B2"/>
    <w:rsid w:val="00740956"/>
    <w:rsid w:val="00740D44"/>
    <w:rsid w:val="00740DB9"/>
    <w:rsid w:val="00740F11"/>
    <w:rsid w:val="00741147"/>
    <w:rsid w:val="00741179"/>
    <w:rsid w:val="0074119D"/>
    <w:rsid w:val="007411D8"/>
    <w:rsid w:val="007412DF"/>
    <w:rsid w:val="0074155F"/>
    <w:rsid w:val="007416D2"/>
    <w:rsid w:val="00741943"/>
    <w:rsid w:val="00741B66"/>
    <w:rsid w:val="00741E05"/>
    <w:rsid w:val="00741ED1"/>
    <w:rsid w:val="00741F5B"/>
    <w:rsid w:val="00741FDE"/>
    <w:rsid w:val="0074214A"/>
    <w:rsid w:val="00742810"/>
    <w:rsid w:val="0074290F"/>
    <w:rsid w:val="0074293A"/>
    <w:rsid w:val="0074296F"/>
    <w:rsid w:val="00742980"/>
    <w:rsid w:val="00742BB2"/>
    <w:rsid w:val="00742BD1"/>
    <w:rsid w:val="00742CA6"/>
    <w:rsid w:val="00742E69"/>
    <w:rsid w:val="00742F0B"/>
    <w:rsid w:val="00742F8A"/>
    <w:rsid w:val="00743332"/>
    <w:rsid w:val="00743449"/>
    <w:rsid w:val="007436D1"/>
    <w:rsid w:val="0074386F"/>
    <w:rsid w:val="00743952"/>
    <w:rsid w:val="00743973"/>
    <w:rsid w:val="007439C4"/>
    <w:rsid w:val="00743A69"/>
    <w:rsid w:val="00743AE0"/>
    <w:rsid w:val="00743CBF"/>
    <w:rsid w:val="00743D28"/>
    <w:rsid w:val="00744037"/>
    <w:rsid w:val="0074405F"/>
    <w:rsid w:val="0074411E"/>
    <w:rsid w:val="00744156"/>
    <w:rsid w:val="0074421D"/>
    <w:rsid w:val="00744286"/>
    <w:rsid w:val="007442B5"/>
    <w:rsid w:val="007442BB"/>
    <w:rsid w:val="007442D4"/>
    <w:rsid w:val="0074431A"/>
    <w:rsid w:val="007447EB"/>
    <w:rsid w:val="00744849"/>
    <w:rsid w:val="00744E2A"/>
    <w:rsid w:val="00745121"/>
    <w:rsid w:val="0074523C"/>
    <w:rsid w:val="007455ED"/>
    <w:rsid w:val="00745641"/>
    <w:rsid w:val="0074580C"/>
    <w:rsid w:val="0074590B"/>
    <w:rsid w:val="00745952"/>
    <w:rsid w:val="00745AFC"/>
    <w:rsid w:val="00745CE2"/>
    <w:rsid w:val="00745E0E"/>
    <w:rsid w:val="00745E42"/>
    <w:rsid w:val="00745F60"/>
    <w:rsid w:val="00746021"/>
    <w:rsid w:val="007460FB"/>
    <w:rsid w:val="00746161"/>
    <w:rsid w:val="00746399"/>
    <w:rsid w:val="007464FB"/>
    <w:rsid w:val="0074669B"/>
    <w:rsid w:val="00746839"/>
    <w:rsid w:val="007469E7"/>
    <w:rsid w:val="00746B23"/>
    <w:rsid w:val="00747214"/>
    <w:rsid w:val="0074752C"/>
    <w:rsid w:val="00747542"/>
    <w:rsid w:val="00747546"/>
    <w:rsid w:val="00747634"/>
    <w:rsid w:val="007476B7"/>
    <w:rsid w:val="00747771"/>
    <w:rsid w:val="00747796"/>
    <w:rsid w:val="00747904"/>
    <w:rsid w:val="00747C8C"/>
    <w:rsid w:val="00747CC3"/>
    <w:rsid w:val="00747D58"/>
    <w:rsid w:val="00747D91"/>
    <w:rsid w:val="00747E3A"/>
    <w:rsid w:val="00747ED8"/>
    <w:rsid w:val="00750036"/>
    <w:rsid w:val="0075013B"/>
    <w:rsid w:val="007501A5"/>
    <w:rsid w:val="00750319"/>
    <w:rsid w:val="007504A5"/>
    <w:rsid w:val="007505A7"/>
    <w:rsid w:val="007507E5"/>
    <w:rsid w:val="007509DD"/>
    <w:rsid w:val="00750ADA"/>
    <w:rsid w:val="00751615"/>
    <w:rsid w:val="007517DE"/>
    <w:rsid w:val="00751966"/>
    <w:rsid w:val="007519C0"/>
    <w:rsid w:val="00751A41"/>
    <w:rsid w:val="00751E18"/>
    <w:rsid w:val="00752228"/>
    <w:rsid w:val="0075223A"/>
    <w:rsid w:val="00752271"/>
    <w:rsid w:val="00752322"/>
    <w:rsid w:val="007523FB"/>
    <w:rsid w:val="00752653"/>
    <w:rsid w:val="00752AF2"/>
    <w:rsid w:val="00752CA6"/>
    <w:rsid w:val="00752EA9"/>
    <w:rsid w:val="00752EFE"/>
    <w:rsid w:val="00752F6F"/>
    <w:rsid w:val="00752FAF"/>
    <w:rsid w:val="00753048"/>
    <w:rsid w:val="00753142"/>
    <w:rsid w:val="00753182"/>
    <w:rsid w:val="00753280"/>
    <w:rsid w:val="007532A7"/>
    <w:rsid w:val="0075334F"/>
    <w:rsid w:val="0075389B"/>
    <w:rsid w:val="0075392E"/>
    <w:rsid w:val="00753A79"/>
    <w:rsid w:val="00753DA8"/>
    <w:rsid w:val="0075401E"/>
    <w:rsid w:val="0075414B"/>
    <w:rsid w:val="007543C6"/>
    <w:rsid w:val="00754408"/>
    <w:rsid w:val="007544C3"/>
    <w:rsid w:val="00754585"/>
    <w:rsid w:val="007545BB"/>
    <w:rsid w:val="00754637"/>
    <w:rsid w:val="00754BCD"/>
    <w:rsid w:val="00754BFF"/>
    <w:rsid w:val="00754CB0"/>
    <w:rsid w:val="00754D51"/>
    <w:rsid w:val="00754E3F"/>
    <w:rsid w:val="00754E4C"/>
    <w:rsid w:val="00754EA7"/>
    <w:rsid w:val="00754FA3"/>
    <w:rsid w:val="00755177"/>
    <w:rsid w:val="007552F1"/>
    <w:rsid w:val="007552F5"/>
    <w:rsid w:val="007557E8"/>
    <w:rsid w:val="0075592B"/>
    <w:rsid w:val="00755D51"/>
    <w:rsid w:val="00755FC6"/>
    <w:rsid w:val="00755FFA"/>
    <w:rsid w:val="00756086"/>
    <w:rsid w:val="007561F8"/>
    <w:rsid w:val="0075632C"/>
    <w:rsid w:val="00756A50"/>
    <w:rsid w:val="00756C4C"/>
    <w:rsid w:val="00756D99"/>
    <w:rsid w:val="007570D1"/>
    <w:rsid w:val="00757201"/>
    <w:rsid w:val="00757240"/>
    <w:rsid w:val="0075752A"/>
    <w:rsid w:val="007575C6"/>
    <w:rsid w:val="007576AB"/>
    <w:rsid w:val="007576BD"/>
    <w:rsid w:val="0075777E"/>
    <w:rsid w:val="007577C8"/>
    <w:rsid w:val="007577D0"/>
    <w:rsid w:val="0075781E"/>
    <w:rsid w:val="00757BBC"/>
    <w:rsid w:val="00757E44"/>
    <w:rsid w:val="00757E4C"/>
    <w:rsid w:val="00757EDA"/>
    <w:rsid w:val="00757F29"/>
    <w:rsid w:val="00757F8A"/>
    <w:rsid w:val="00757FC2"/>
    <w:rsid w:val="0076016C"/>
    <w:rsid w:val="0076026B"/>
    <w:rsid w:val="007602D5"/>
    <w:rsid w:val="0076036E"/>
    <w:rsid w:val="00760383"/>
    <w:rsid w:val="007604E9"/>
    <w:rsid w:val="0076057A"/>
    <w:rsid w:val="00760636"/>
    <w:rsid w:val="007606ED"/>
    <w:rsid w:val="0076079E"/>
    <w:rsid w:val="0076089C"/>
    <w:rsid w:val="00760900"/>
    <w:rsid w:val="0076094A"/>
    <w:rsid w:val="00760A11"/>
    <w:rsid w:val="00760A95"/>
    <w:rsid w:val="00760CD2"/>
    <w:rsid w:val="00760F6C"/>
    <w:rsid w:val="007610C3"/>
    <w:rsid w:val="007610D1"/>
    <w:rsid w:val="00761189"/>
    <w:rsid w:val="00761299"/>
    <w:rsid w:val="00761374"/>
    <w:rsid w:val="00761425"/>
    <w:rsid w:val="00761530"/>
    <w:rsid w:val="007616C2"/>
    <w:rsid w:val="0076192C"/>
    <w:rsid w:val="00761BE0"/>
    <w:rsid w:val="00761C23"/>
    <w:rsid w:val="00761D6D"/>
    <w:rsid w:val="00761F6C"/>
    <w:rsid w:val="00761F79"/>
    <w:rsid w:val="00762016"/>
    <w:rsid w:val="00762105"/>
    <w:rsid w:val="007621A2"/>
    <w:rsid w:val="007621D6"/>
    <w:rsid w:val="00762257"/>
    <w:rsid w:val="00762347"/>
    <w:rsid w:val="0076247E"/>
    <w:rsid w:val="007624C0"/>
    <w:rsid w:val="00762646"/>
    <w:rsid w:val="00762749"/>
    <w:rsid w:val="007627B8"/>
    <w:rsid w:val="0076281E"/>
    <w:rsid w:val="007628BE"/>
    <w:rsid w:val="007629C6"/>
    <w:rsid w:val="00762A6C"/>
    <w:rsid w:val="00762D1B"/>
    <w:rsid w:val="00762E09"/>
    <w:rsid w:val="00762E2B"/>
    <w:rsid w:val="00762E8E"/>
    <w:rsid w:val="00762EBA"/>
    <w:rsid w:val="00762F28"/>
    <w:rsid w:val="0076314D"/>
    <w:rsid w:val="0076322D"/>
    <w:rsid w:val="007632DF"/>
    <w:rsid w:val="00763305"/>
    <w:rsid w:val="007635BA"/>
    <w:rsid w:val="00763A3D"/>
    <w:rsid w:val="00763A6E"/>
    <w:rsid w:val="00763B75"/>
    <w:rsid w:val="00763BDC"/>
    <w:rsid w:val="00763DB2"/>
    <w:rsid w:val="00763DEE"/>
    <w:rsid w:val="00763E7D"/>
    <w:rsid w:val="00764041"/>
    <w:rsid w:val="0076404C"/>
    <w:rsid w:val="00764253"/>
    <w:rsid w:val="00764392"/>
    <w:rsid w:val="00764493"/>
    <w:rsid w:val="007644FF"/>
    <w:rsid w:val="00764610"/>
    <w:rsid w:val="00764787"/>
    <w:rsid w:val="00764883"/>
    <w:rsid w:val="007649E6"/>
    <w:rsid w:val="00764A32"/>
    <w:rsid w:val="00764A59"/>
    <w:rsid w:val="00764B49"/>
    <w:rsid w:val="00764B78"/>
    <w:rsid w:val="00764C4E"/>
    <w:rsid w:val="00764E2E"/>
    <w:rsid w:val="00765171"/>
    <w:rsid w:val="0076519E"/>
    <w:rsid w:val="00765261"/>
    <w:rsid w:val="00765262"/>
    <w:rsid w:val="007652E1"/>
    <w:rsid w:val="007652E9"/>
    <w:rsid w:val="00765322"/>
    <w:rsid w:val="007655B7"/>
    <w:rsid w:val="007655CA"/>
    <w:rsid w:val="00765737"/>
    <w:rsid w:val="00765AD2"/>
    <w:rsid w:val="00765B5B"/>
    <w:rsid w:val="00765D2F"/>
    <w:rsid w:val="00765D4C"/>
    <w:rsid w:val="00765DE3"/>
    <w:rsid w:val="00765DE7"/>
    <w:rsid w:val="00765E9D"/>
    <w:rsid w:val="00765EC4"/>
    <w:rsid w:val="00765F81"/>
    <w:rsid w:val="007661E9"/>
    <w:rsid w:val="007662E3"/>
    <w:rsid w:val="00766641"/>
    <w:rsid w:val="007666AE"/>
    <w:rsid w:val="00766751"/>
    <w:rsid w:val="0076678D"/>
    <w:rsid w:val="0076688A"/>
    <w:rsid w:val="00766932"/>
    <w:rsid w:val="007669E6"/>
    <w:rsid w:val="00766A0C"/>
    <w:rsid w:val="00766AE2"/>
    <w:rsid w:val="00766D0D"/>
    <w:rsid w:val="00766F3B"/>
    <w:rsid w:val="00767154"/>
    <w:rsid w:val="00767288"/>
    <w:rsid w:val="00767400"/>
    <w:rsid w:val="007674E9"/>
    <w:rsid w:val="00767706"/>
    <w:rsid w:val="00767778"/>
    <w:rsid w:val="00767787"/>
    <w:rsid w:val="00767A1B"/>
    <w:rsid w:val="00767C17"/>
    <w:rsid w:val="00767C1E"/>
    <w:rsid w:val="00767C39"/>
    <w:rsid w:val="00767C49"/>
    <w:rsid w:val="00767CF3"/>
    <w:rsid w:val="00767CF5"/>
    <w:rsid w:val="00767DBE"/>
    <w:rsid w:val="00767EA4"/>
    <w:rsid w:val="00767F9F"/>
    <w:rsid w:val="0077037D"/>
    <w:rsid w:val="00770384"/>
    <w:rsid w:val="007707D4"/>
    <w:rsid w:val="00770864"/>
    <w:rsid w:val="007708ED"/>
    <w:rsid w:val="007709FE"/>
    <w:rsid w:val="00770ACD"/>
    <w:rsid w:val="00770C9C"/>
    <w:rsid w:val="00770D76"/>
    <w:rsid w:val="00770DC0"/>
    <w:rsid w:val="00770F69"/>
    <w:rsid w:val="0077104C"/>
    <w:rsid w:val="00771132"/>
    <w:rsid w:val="00771226"/>
    <w:rsid w:val="00771324"/>
    <w:rsid w:val="007713D5"/>
    <w:rsid w:val="007713ED"/>
    <w:rsid w:val="00771468"/>
    <w:rsid w:val="00771557"/>
    <w:rsid w:val="0077162E"/>
    <w:rsid w:val="00771657"/>
    <w:rsid w:val="0077177C"/>
    <w:rsid w:val="00771825"/>
    <w:rsid w:val="00771848"/>
    <w:rsid w:val="007718D7"/>
    <w:rsid w:val="007719E2"/>
    <w:rsid w:val="007719E9"/>
    <w:rsid w:val="00771AF2"/>
    <w:rsid w:val="00771B4D"/>
    <w:rsid w:val="00772091"/>
    <w:rsid w:val="00772251"/>
    <w:rsid w:val="00772356"/>
    <w:rsid w:val="0077241A"/>
    <w:rsid w:val="00772571"/>
    <w:rsid w:val="00772703"/>
    <w:rsid w:val="0077278F"/>
    <w:rsid w:val="007727C2"/>
    <w:rsid w:val="007727D6"/>
    <w:rsid w:val="00772889"/>
    <w:rsid w:val="007728B8"/>
    <w:rsid w:val="007729F7"/>
    <w:rsid w:val="00772A90"/>
    <w:rsid w:val="00772BF9"/>
    <w:rsid w:val="00772CDD"/>
    <w:rsid w:val="00772E0C"/>
    <w:rsid w:val="00773082"/>
    <w:rsid w:val="007730D8"/>
    <w:rsid w:val="00773278"/>
    <w:rsid w:val="00773374"/>
    <w:rsid w:val="00773392"/>
    <w:rsid w:val="007733F8"/>
    <w:rsid w:val="00773429"/>
    <w:rsid w:val="00773660"/>
    <w:rsid w:val="00773757"/>
    <w:rsid w:val="0077377D"/>
    <w:rsid w:val="00773861"/>
    <w:rsid w:val="0077390A"/>
    <w:rsid w:val="007739D0"/>
    <w:rsid w:val="00773ED6"/>
    <w:rsid w:val="00773EFD"/>
    <w:rsid w:val="00773F24"/>
    <w:rsid w:val="00773F94"/>
    <w:rsid w:val="00774014"/>
    <w:rsid w:val="007740AC"/>
    <w:rsid w:val="0077410B"/>
    <w:rsid w:val="007741C2"/>
    <w:rsid w:val="0077433E"/>
    <w:rsid w:val="0077436A"/>
    <w:rsid w:val="00774385"/>
    <w:rsid w:val="0077443D"/>
    <w:rsid w:val="0077460E"/>
    <w:rsid w:val="00774684"/>
    <w:rsid w:val="0077470C"/>
    <w:rsid w:val="007747FA"/>
    <w:rsid w:val="007749DF"/>
    <w:rsid w:val="00774B51"/>
    <w:rsid w:val="00774CC3"/>
    <w:rsid w:val="00774EF2"/>
    <w:rsid w:val="00774FA8"/>
    <w:rsid w:val="00774FD5"/>
    <w:rsid w:val="00775048"/>
    <w:rsid w:val="0077524D"/>
    <w:rsid w:val="007752BA"/>
    <w:rsid w:val="0077536D"/>
    <w:rsid w:val="007754D7"/>
    <w:rsid w:val="00775503"/>
    <w:rsid w:val="0077570A"/>
    <w:rsid w:val="0077578B"/>
    <w:rsid w:val="00775A04"/>
    <w:rsid w:val="00775C49"/>
    <w:rsid w:val="00775D11"/>
    <w:rsid w:val="00775DA4"/>
    <w:rsid w:val="00775E2A"/>
    <w:rsid w:val="007761B4"/>
    <w:rsid w:val="00776274"/>
    <w:rsid w:val="00776275"/>
    <w:rsid w:val="0077635A"/>
    <w:rsid w:val="00776641"/>
    <w:rsid w:val="00776693"/>
    <w:rsid w:val="00776737"/>
    <w:rsid w:val="00776BDA"/>
    <w:rsid w:val="00776CC1"/>
    <w:rsid w:val="00776E6A"/>
    <w:rsid w:val="00776EAB"/>
    <w:rsid w:val="00776FC4"/>
    <w:rsid w:val="007771C8"/>
    <w:rsid w:val="00777239"/>
    <w:rsid w:val="00777431"/>
    <w:rsid w:val="0077749F"/>
    <w:rsid w:val="007775DD"/>
    <w:rsid w:val="007776FB"/>
    <w:rsid w:val="007778BC"/>
    <w:rsid w:val="007778F7"/>
    <w:rsid w:val="00777955"/>
    <w:rsid w:val="007779D1"/>
    <w:rsid w:val="00777ABE"/>
    <w:rsid w:val="00777B2A"/>
    <w:rsid w:val="00777CD0"/>
    <w:rsid w:val="00777CEE"/>
    <w:rsid w:val="00777CF0"/>
    <w:rsid w:val="00777DA0"/>
    <w:rsid w:val="00777E13"/>
    <w:rsid w:val="00777E77"/>
    <w:rsid w:val="00777FC7"/>
    <w:rsid w:val="0078000D"/>
    <w:rsid w:val="00780132"/>
    <w:rsid w:val="007801AD"/>
    <w:rsid w:val="007805EA"/>
    <w:rsid w:val="007805F6"/>
    <w:rsid w:val="00780630"/>
    <w:rsid w:val="0078064E"/>
    <w:rsid w:val="007806FD"/>
    <w:rsid w:val="00780CFC"/>
    <w:rsid w:val="00781190"/>
    <w:rsid w:val="007811F9"/>
    <w:rsid w:val="00781244"/>
    <w:rsid w:val="007812A1"/>
    <w:rsid w:val="007813BE"/>
    <w:rsid w:val="00781547"/>
    <w:rsid w:val="00781621"/>
    <w:rsid w:val="007816C9"/>
    <w:rsid w:val="00781764"/>
    <w:rsid w:val="00781891"/>
    <w:rsid w:val="00781AD2"/>
    <w:rsid w:val="00781D46"/>
    <w:rsid w:val="00781DA3"/>
    <w:rsid w:val="00781DAE"/>
    <w:rsid w:val="0078222E"/>
    <w:rsid w:val="00782401"/>
    <w:rsid w:val="00782899"/>
    <w:rsid w:val="007829D1"/>
    <w:rsid w:val="00782A4C"/>
    <w:rsid w:val="00782B48"/>
    <w:rsid w:val="00782B56"/>
    <w:rsid w:val="00782CF0"/>
    <w:rsid w:val="00782E4F"/>
    <w:rsid w:val="00782E73"/>
    <w:rsid w:val="00782E9A"/>
    <w:rsid w:val="00782EFF"/>
    <w:rsid w:val="00782F42"/>
    <w:rsid w:val="00783192"/>
    <w:rsid w:val="007832CD"/>
    <w:rsid w:val="0078334F"/>
    <w:rsid w:val="00783403"/>
    <w:rsid w:val="00783478"/>
    <w:rsid w:val="007836F6"/>
    <w:rsid w:val="007837E9"/>
    <w:rsid w:val="00783989"/>
    <w:rsid w:val="00783CE6"/>
    <w:rsid w:val="00783F6B"/>
    <w:rsid w:val="00784015"/>
    <w:rsid w:val="0078409F"/>
    <w:rsid w:val="007841C7"/>
    <w:rsid w:val="0078421A"/>
    <w:rsid w:val="007843AF"/>
    <w:rsid w:val="00784447"/>
    <w:rsid w:val="00784471"/>
    <w:rsid w:val="00784525"/>
    <w:rsid w:val="00784549"/>
    <w:rsid w:val="0078468F"/>
    <w:rsid w:val="00784A61"/>
    <w:rsid w:val="00784BD0"/>
    <w:rsid w:val="00784C02"/>
    <w:rsid w:val="00784C69"/>
    <w:rsid w:val="00784CBC"/>
    <w:rsid w:val="00784CDA"/>
    <w:rsid w:val="00784CF7"/>
    <w:rsid w:val="00784DE1"/>
    <w:rsid w:val="00784E4C"/>
    <w:rsid w:val="00784F09"/>
    <w:rsid w:val="00784F93"/>
    <w:rsid w:val="007851B5"/>
    <w:rsid w:val="007851E4"/>
    <w:rsid w:val="0078522E"/>
    <w:rsid w:val="00785331"/>
    <w:rsid w:val="007855A6"/>
    <w:rsid w:val="007855CE"/>
    <w:rsid w:val="00785749"/>
    <w:rsid w:val="007858CE"/>
    <w:rsid w:val="00785981"/>
    <w:rsid w:val="007859C8"/>
    <w:rsid w:val="00785A73"/>
    <w:rsid w:val="00785AAC"/>
    <w:rsid w:val="00785D52"/>
    <w:rsid w:val="00785DE6"/>
    <w:rsid w:val="00785DF2"/>
    <w:rsid w:val="00785F12"/>
    <w:rsid w:val="00785F81"/>
    <w:rsid w:val="0078651C"/>
    <w:rsid w:val="00786580"/>
    <w:rsid w:val="00786736"/>
    <w:rsid w:val="00786805"/>
    <w:rsid w:val="00786900"/>
    <w:rsid w:val="00786905"/>
    <w:rsid w:val="00786A6B"/>
    <w:rsid w:val="00786A97"/>
    <w:rsid w:val="00786C15"/>
    <w:rsid w:val="00786C93"/>
    <w:rsid w:val="00786DFB"/>
    <w:rsid w:val="00786FB4"/>
    <w:rsid w:val="0078715E"/>
    <w:rsid w:val="00787161"/>
    <w:rsid w:val="00787207"/>
    <w:rsid w:val="007872CE"/>
    <w:rsid w:val="007873F9"/>
    <w:rsid w:val="0078743E"/>
    <w:rsid w:val="0078774F"/>
    <w:rsid w:val="007877A7"/>
    <w:rsid w:val="00787856"/>
    <w:rsid w:val="00787993"/>
    <w:rsid w:val="00787A72"/>
    <w:rsid w:val="00787CF6"/>
    <w:rsid w:val="00787D44"/>
    <w:rsid w:val="00787F44"/>
    <w:rsid w:val="00787FD4"/>
    <w:rsid w:val="00790017"/>
    <w:rsid w:val="007900A0"/>
    <w:rsid w:val="00790778"/>
    <w:rsid w:val="00790B6B"/>
    <w:rsid w:val="00790BD4"/>
    <w:rsid w:val="00791073"/>
    <w:rsid w:val="007911E8"/>
    <w:rsid w:val="007912B8"/>
    <w:rsid w:val="00791401"/>
    <w:rsid w:val="0079150E"/>
    <w:rsid w:val="0079152D"/>
    <w:rsid w:val="00791665"/>
    <w:rsid w:val="0079166C"/>
    <w:rsid w:val="00791820"/>
    <w:rsid w:val="00791933"/>
    <w:rsid w:val="007919E0"/>
    <w:rsid w:val="00791A6E"/>
    <w:rsid w:val="00791B71"/>
    <w:rsid w:val="00791E6D"/>
    <w:rsid w:val="00791F62"/>
    <w:rsid w:val="00791F90"/>
    <w:rsid w:val="00792008"/>
    <w:rsid w:val="007922CE"/>
    <w:rsid w:val="0079277D"/>
    <w:rsid w:val="007927CB"/>
    <w:rsid w:val="00792A46"/>
    <w:rsid w:val="00792BFD"/>
    <w:rsid w:val="00792DEE"/>
    <w:rsid w:val="00792F74"/>
    <w:rsid w:val="0079313C"/>
    <w:rsid w:val="0079314E"/>
    <w:rsid w:val="007931A8"/>
    <w:rsid w:val="0079323E"/>
    <w:rsid w:val="007932A7"/>
    <w:rsid w:val="007933A9"/>
    <w:rsid w:val="00793511"/>
    <w:rsid w:val="0079360D"/>
    <w:rsid w:val="00793A8B"/>
    <w:rsid w:val="00793B66"/>
    <w:rsid w:val="00793C6A"/>
    <w:rsid w:val="00793C82"/>
    <w:rsid w:val="00793CA7"/>
    <w:rsid w:val="00793D25"/>
    <w:rsid w:val="00793DC1"/>
    <w:rsid w:val="00793E70"/>
    <w:rsid w:val="00793E75"/>
    <w:rsid w:val="00793F0C"/>
    <w:rsid w:val="007941BB"/>
    <w:rsid w:val="00794204"/>
    <w:rsid w:val="00794227"/>
    <w:rsid w:val="007942AC"/>
    <w:rsid w:val="0079440E"/>
    <w:rsid w:val="007944BD"/>
    <w:rsid w:val="00794673"/>
    <w:rsid w:val="007946F0"/>
    <w:rsid w:val="007948CE"/>
    <w:rsid w:val="007948DC"/>
    <w:rsid w:val="00794BAC"/>
    <w:rsid w:val="00794E9F"/>
    <w:rsid w:val="007951BB"/>
    <w:rsid w:val="00795589"/>
    <w:rsid w:val="007956FA"/>
    <w:rsid w:val="00795747"/>
    <w:rsid w:val="007957A0"/>
    <w:rsid w:val="007957FD"/>
    <w:rsid w:val="00795B7A"/>
    <w:rsid w:val="00795C10"/>
    <w:rsid w:val="00795C36"/>
    <w:rsid w:val="00795C78"/>
    <w:rsid w:val="00795F2D"/>
    <w:rsid w:val="0079617A"/>
    <w:rsid w:val="007961C4"/>
    <w:rsid w:val="007963F3"/>
    <w:rsid w:val="00796414"/>
    <w:rsid w:val="00796457"/>
    <w:rsid w:val="007964A3"/>
    <w:rsid w:val="00796655"/>
    <w:rsid w:val="0079667A"/>
    <w:rsid w:val="0079672B"/>
    <w:rsid w:val="0079678A"/>
    <w:rsid w:val="00796853"/>
    <w:rsid w:val="00796A0D"/>
    <w:rsid w:val="00796B06"/>
    <w:rsid w:val="00796C59"/>
    <w:rsid w:val="00796D3E"/>
    <w:rsid w:val="00796DAD"/>
    <w:rsid w:val="00796EC6"/>
    <w:rsid w:val="00796FD9"/>
    <w:rsid w:val="00797052"/>
    <w:rsid w:val="007971F8"/>
    <w:rsid w:val="007972BD"/>
    <w:rsid w:val="0079735D"/>
    <w:rsid w:val="0079736E"/>
    <w:rsid w:val="007975C1"/>
    <w:rsid w:val="007977D5"/>
    <w:rsid w:val="00797866"/>
    <w:rsid w:val="00797886"/>
    <w:rsid w:val="00797A42"/>
    <w:rsid w:val="00797C10"/>
    <w:rsid w:val="00797CC5"/>
    <w:rsid w:val="00797E21"/>
    <w:rsid w:val="007A00B4"/>
    <w:rsid w:val="007A0107"/>
    <w:rsid w:val="007A0344"/>
    <w:rsid w:val="007A044D"/>
    <w:rsid w:val="007A0459"/>
    <w:rsid w:val="007A048E"/>
    <w:rsid w:val="007A04B7"/>
    <w:rsid w:val="007A04D4"/>
    <w:rsid w:val="007A0562"/>
    <w:rsid w:val="007A0635"/>
    <w:rsid w:val="007A06FA"/>
    <w:rsid w:val="007A0706"/>
    <w:rsid w:val="007A070A"/>
    <w:rsid w:val="007A082F"/>
    <w:rsid w:val="007A08AF"/>
    <w:rsid w:val="007A0C73"/>
    <w:rsid w:val="007A0C92"/>
    <w:rsid w:val="007A0DDD"/>
    <w:rsid w:val="007A0DFC"/>
    <w:rsid w:val="007A0F18"/>
    <w:rsid w:val="007A0F60"/>
    <w:rsid w:val="007A10DC"/>
    <w:rsid w:val="007A136E"/>
    <w:rsid w:val="007A1404"/>
    <w:rsid w:val="007A146A"/>
    <w:rsid w:val="007A1529"/>
    <w:rsid w:val="007A1577"/>
    <w:rsid w:val="007A15FB"/>
    <w:rsid w:val="007A1642"/>
    <w:rsid w:val="007A175F"/>
    <w:rsid w:val="007A18DE"/>
    <w:rsid w:val="007A199D"/>
    <w:rsid w:val="007A1AE8"/>
    <w:rsid w:val="007A1BF4"/>
    <w:rsid w:val="007A1CE3"/>
    <w:rsid w:val="007A1D5E"/>
    <w:rsid w:val="007A1E8A"/>
    <w:rsid w:val="007A21F6"/>
    <w:rsid w:val="007A22C0"/>
    <w:rsid w:val="007A245C"/>
    <w:rsid w:val="007A2535"/>
    <w:rsid w:val="007A2631"/>
    <w:rsid w:val="007A2655"/>
    <w:rsid w:val="007A2838"/>
    <w:rsid w:val="007A2B83"/>
    <w:rsid w:val="007A2C62"/>
    <w:rsid w:val="007A2C7D"/>
    <w:rsid w:val="007A2E57"/>
    <w:rsid w:val="007A2E78"/>
    <w:rsid w:val="007A2E8A"/>
    <w:rsid w:val="007A2FB3"/>
    <w:rsid w:val="007A317E"/>
    <w:rsid w:val="007A31DD"/>
    <w:rsid w:val="007A3326"/>
    <w:rsid w:val="007A3621"/>
    <w:rsid w:val="007A36F4"/>
    <w:rsid w:val="007A3705"/>
    <w:rsid w:val="007A3725"/>
    <w:rsid w:val="007A37FC"/>
    <w:rsid w:val="007A3839"/>
    <w:rsid w:val="007A3898"/>
    <w:rsid w:val="007A3A1C"/>
    <w:rsid w:val="007A3A6B"/>
    <w:rsid w:val="007A3A90"/>
    <w:rsid w:val="007A3B6F"/>
    <w:rsid w:val="007A3E3C"/>
    <w:rsid w:val="007A3E88"/>
    <w:rsid w:val="007A434A"/>
    <w:rsid w:val="007A4437"/>
    <w:rsid w:val="007A459D"/>
    <w:rsid w:val="007A46D6"/>
    <w:rsid w:val="007A489E"/>
    <w:rsid w:val="007A4917"/>
    <w:rsid w:val="007A49D6"/>
    <w:rsid w:val="007A4A65"/>
    <w:rsid w:val="007A4BBF"/>
    <w:rsid w:val="007A4CDB"/>
    <w:rsid w:val="007A4D2E"/>
    <w:rsid w:val="007A4E2E"/>
    <w:rsid w:val="007A500E"/>
    <w:rsid w:val="007A5096"/>
    <w:rsid w:val="007A51F0"/>
    <w:rsid w:val="007A525E"/>
    <w:rsid w:val="007A554A"/>
    <w:rsid w:val="007A5684"/>
    <w:rsid w:val="007A57A8"/>
    <w:rsid w:val="007A5B27"/>
    <w:rsid w:val="007A5D06"/>
    <w:rsid w:val="007A5D50"/>
    <w:rsid w:val="007A5E2F"/>
    <w:rsid w:val="007A5E8D"/>
    <w:rsid w:val="007A616C"/>
    <w:rsid w:val="007A61E0"/>
    <w:rsid w:val="007A61FB"/>
    <w:rsid w:val="007A61FD"/>
    <w:rsid w:val="007A6274"/>
    <w:rsid w:val="007A66BE"/>
    <w:rsid w:val="007A6899"/>
    <w:rsid w:val="007A6B35"/>
    <w:rsid w:val="007A6C0A"/>
    <w:rsid w:val="007A6D96"/>
    <w:rsid w:val="007A7178"/>
    <w:rsid w:val="007A7213"/>
    <w:rsid w:val="007A726B"/>
    <w:rsid w:val="007A73AB"/>
    <w:rsid w:val="007A7428"/>
    <w:rsid w:val="007A75AB"/>
    <w:rsid w:val="007A77BC"/>
    <w:rsid w:val="007A79C9"/>
    <w:rsid w:val="007A7A39"/>
    <w:rsid w:val="007A7B1F"/>
    <w:rsid w:val="007A7B8D"/>
    <w:rsid w:val="007A7D43"/>
    <w:rsid w:val="007A7DAA"/>
    <w:rsid w:val="007A7FD0"/>
    <w:rsid w:val="007A7FDC"/>
    <w:rsid w:val="007A7FE5"/>
    <w:rsid w:val="007B04F1"/>
    <w:rsid w:val="007B079D"/>
    <w:rsid w:val="007B0805"/>
    <w:rsid w:val="007B08C7"/>
    <w:rsid w:val="007B0D2A"/>
    <w:rsid w:val="007B0D30"/>
    <w:rsid w:val="007B0E1F"/>
    <w:rsid w:val="007B0E4F"/>
    <w:rsid w:val="007B0F25"/>
    <w:rsid w:val="007B12F7"/>
    <w:rsid w:val="007B13EE"/>
    <w:rsid w:val="007B1681"/>
    <w:rsid w:val="007B16C8"/>
    <w:rsid w:val="007B1826"/>
    <w:rsid w:val="007B1904"/>
    <w:rsid w:val="007B1A05"/>
    <w:rsid w:val="007B1AA2"/>
    <w:rsid w:val="007B1CC3"/>
    <w:rsid w:val="007B1D70"/>
    <w:rsid w:val="007B1E32"/>
    <w:rsid w:val="007B1F03"/>
    <w:rsid w:val="007B1F56"/>
    <w:rsid w:val="007B2054"/>
    <w:rsid w:val="007B20DC"/>
    <w:rsid w:val="007B2177"/>
    <w:rsid w:val="007B21A9"/>
    <w:rsid w:val="007B24A5"/>
    <w:rsid w:val="007B2764"/>
    <w:rsid w:val="007B281A"/>
    <w:rsid w:val="007B285D"/>
    <w:rsid w:val="007B2867"/>
    <w:rsid w:val="007B2ACA"/>
    <w:rsid w:val="007B2BD7"/>
    <w:rsid w:val="007B2BFD"/>
    <w:rsid w:val="007B2C9B"/>
    <w:rsid w:val="007B2CEE"/>
    <w:rsid w:val="007B2D15"/>
    <w:rsid w:val="007B2D5C"/>
    <w:rsid w:val="007B2DE3"/>
    <w:rsid w:val="007B2F0A"/>
    <w:rsid w:val="007B2F8B"/>
    <w:rsid w:val="007B30C9"/>
    <w:rsid w:val="007B3255"/>
    <w:rsid w:val="007B36EC"/>
    <w:rsid w:val="007B39D5"/>
    <w:rsid w:val="007B39DF"/>
    <w:rsid w:val="007B3A56"/>
    <w:rsid w:val="007B3B14"/>
    <w:rsid w:val="007B3C47"/>
    <w:rsid w:val="007B3CDF"/>
    <w:rsid w:val="007B40A0"/>
    <w:rsid w:val="007B418E"/>
    <w:rsid w:val="007B4331"/>
    <w:rsid w:val="007B471B"/>
    <w:rsid w:val="007B49DC"/>
    <w:rsid w:val="007B4BF1"/>
    <w:rsid w:val="007B4CBF"/>
    <w:rsid w:val="007B509A"/>
    <w:rsid w:val="007B517B"/>
    <w:rsid w:val="007B5312"/>
    <w:rsid w:val="007B551C"/>
    <w:rsid w:val="007B555B"/>
    <w:rsid w:val="007B56EE"/>
    <w:rsid w:val="007B57F2"/>
    <w:rsid w:val="007B5985"/>
    <w:rsid w:val="007B599A"/>
    <w:rsid w:val="007B5A2D"/>
    <w:rsid w:val="007B5BFE"/>
    <w:rsid w:val="007B5D7A"/>
    <w:rsid w:val="007B5DC1"/>
    <w:rsid w:val="007B5E26"/>
    <w:rsid w:val="007B5F68"/>
    <w:rsid w:val="007B5FC9"/>
    <w:rsid w:val="007B623C"/>
    <w:rsid w:val="007B630D"/>
    <w:rsid w:val="007B636F"/>
    <w:rsid w:val="007B63DD"/>
    <w:rsid w:val="007B6A17"/>
    <w:rsid w:val="007B6A54"/>
    <w:rsid w:val="007B6BA2"/>
    <w:rsid w:val="007B6BEE"/>
    <w:rsid w:val="007B6D08"/>
    <w:rsid w:val="007B6D18"/>
    <w:rsid w:val="007B6DE7"/>
    <w:rsid w:val="007B70F8"/>
    <w:rsid w:val="007B7452"/>
    <w:rsid w:val="007B750B"/>
    <w:rsid w:val="007B75A0"/>
    <w:rsid w:val="007B7633"/>
    <w:rsid w:val="007B7BA5"/>
    <w:rsid w:val="007B7BDD"/>
    <w:rsid w:val="007B7BE9"/>
    <w:rsid w:val="007B7C2A"/>
    <w:rsid w:val="007BE347"/>
    <w:rsid w:val="007C008C"/>
    <w:rsid w:val="007C00C0"/>
    <w:rsid w:val="007C00C7"/>
    <w:rsid w:val="007C0103"/>
    <w:rsid w:val="007C0107"/>
    <w:rsid w:val="007C0128"/>
    <w:rsid w:val="007C02CA"/>
    <w:rsid w:val="007C04B8"/>
    <w:rsid w:val="007C0715"/>
    <w:rsid w:val="007C0DB8"/>
    <w:rsid w:val="007C0E5B"/>
    <w:rsid w:val="007C0F6F"/>
    <w:rsid w:val="007C0F86"/>
    <w:rsid w:val="007C1131"/>
    <w:rsid w:val="007C145E"/>
    <w:rsid w:val="007C163E"/>
    <w:rsid w:val="007C177D"/>
    <w:rsid w:val="007C17F3"/>
    <w:rsid w:val="007C1867"/>
    <w:rsid w:val="007C1A29"/>
    <w:rsid w:val="007C1AFE"/>
    <w:rsid w:val="007C1B99"/>
    <w:rsid w:val="007C1D9E"/>
    <w:rsid w:val="007C1DA9"/>
    <w:rsid w:val="007C1E0E"/>
    <w:rsid w:val="007C1EE0"/>
    <w:rsid w:val="007C2059"/>
    <w:rsid w:val="007C2546"/>
    <w:rsid w:val="007C28B4"/>
    <w:rsid w:val="007C28C1"/>
    <w:rsid w:val="007C28D5"/>
    <w:rsid w:val="007C2ADA"/>
    <w:rsid w:val="007C2C1F"/>
    <w:rsid w:val="007C2C9D"/>
    <w:rsid w:val="007C2E78"/>
    <w:rsid w:val="007C2F49"/>
    <w:rsid w:val="007C2F82"/>
    <w:rsid w:val="007C31B0"/>
    <w:rsid w:val="007C31CF"/>
    <w:rsid w:val="007C3454"/>
    <w:rsid w:val="007C3766"/>
    <w:rsid w:val="007C37B7"/>
    <w:rsid w:val="007C3848"/>
    <w:rsid w:val="007C388C"/>
    <w:rsid w:val="007C3C62"/>
    <w:rsid w:val="007C3EF6"/>
    <w:rsid w:val="007C409D"/>
    <w:rsid w:val="007C40B0"/>
    <w:rsid w:val="007C4236"/>
    <w:rsid w:val="007C429C"/>
    <w:rsid w:val="007C4359"/>
    <w:rsid w:val="007C454B"/>
    <w:rsid w:val="007C4813"/>
    <w:rsid w:val="007C4B8C"/>
    <w:rsid w:val="007C4D18"/>
    <w:rsid w:val="007C4D61"/>
    <w:rsid w:val="007C4E08"/>
    <w:rsid w:val="007C51CF"/>
    <w:rsid w:val="007C5206"/>
    <w:rsid w:val="007C5419"/>
    <w:rsid w:val="007C5575"/>
    <w:rsid w:val="007C589E"/>
    <w:rsid w:val="007C5A11"/>
    <w:rsid w:val="007C5C91"/>
    <w:rsid w:val="007C5E20"/>
    <w:rsid w:val="007C5F2B"/>
    <w:rsid w:val="007C5FC9"/>
    <w:rsid w:val="007C6067"/>
    <w:rsid w:val="007C61ED"/>
    <w:rsid w:val="007C6290"/>
    <w:rsid w:val="007C62FC"/>
    <w:rsid w:val="007C6450"/>
    <w:rsid w:val="007C680F"/>
    <w:rsid w:val="007C6831"/>
    <w:rsid w:val="007C6846"/>
    <w:rsid w:val="007C68C5"/>
    <w:rsid w:val="007C68CD"/>
    <w:rsid w:val="007C68DD"/>
    <w:rsid w:val="007C6916"/>
    <w:rsid w:val="007C6AE4"/>
    <w:rsid w:val="007C6C31"/>
    <w:rsid w:val="007C6C8F"/>
    <w:rsid w:val="007C6D86"/>
    <w:rsid w:val="007C6F23"/>
    <w:rsid w:val="007C6FB0"/>
    <w:rsid w:val="007C7089"/>
    <w:rsid w:val="007C7230"/>
    <w:rsid w:val="007C75C0"/>
    <w:rsid w:val="007C7750"/>
    <w:rsid w:val="007C78D7"/>
    <w:rsid w:val="007C7B58"/>
    <w:rsid w:val="007C7D09"/>
    <w:rsid w:val="007D0124"/>
    <w:rsid w:val="007D03BF"/>
    <w:rsid w:val="007D040C"/>
    <w:rsid w:val="007D0707"/>
    <w:rsid w:val="007D0767"/>
    <w:rsid w:val="007D0819"/>
    <w:rsid w:val="007D0AB4"/>
    <w:rsid w:val="007D0C26"/>
    <w:rsid w:val="007D0D75"/>
    <w:rsid w:val="007D0D7E"/>
    <w:rsid w:val="007D0DD2"/>
    <w:rsid w:val="007D1018"/>
    <w:rsid w:val="007D1037"/>
    <w:rsid w:val="007D1261"/>
    <w:rsid w:val="007D1680"/>
    <w:rsid w:val="007D1729"/>
    <w:rsid w:val="007D178E"/>
    <w:rsid w:val="007D1AED"/>
    <w:rsid w:val="007D1B7E"/>
    <w:rsid w:val="007D1BDC"/>
    <w:rsid w:val="007D1C49"/>
    <w:rsid w:val="007D1D02"/>
    <w:rsid w:val="007D1D80"/>
    <w:rsid w:val="007D1DBB"/>
    <w:rsid w:val="007D1DC3"/>
    <w:rsid w:val="007D1DFC"/>
    <w:rsid w:val="007D201A"/>
    <w:rsid w:val="007D213E"/>
    <w:rsid w:val="007D22A8"/>
    <w:rsid w:val="007D26D9"/>
    <w:rsid w:val="007D2732"/>
    <w:rsid w:val="007D273E"/>
    <w:rsid w:val="007D27D3"/>
    <w:rsid w:val="007D27ED"/>
    <w:rsid w:val="007D29CF"/>
    <w:rsid w:val="007D2ADF"/>
    <w:rsid w:val="007D2C2F"/>
    <w:rsid w:val="007D305A"/>
    <w:rsid w:val="007D3308"/>
    <w:rsid w:val="007D351E"/>
    <w:rsid w:val="007D3536"/>
    <w:rsid w:val="007D355E"/>
    <w:rsid w:val="007D37D4"/>
    <w:rsid w:val="007D3823"/>
    <w:rsid w:val="007D3997"/>
    <w:rsid w:val="007D3A41"/>
    <w:rsid w:val="007D3AD3"/>
    <w:rsid w:val="007D3C63"/>
    <w:rsid w:val="007D3DE2"/>
    <w:rsid w:val="007D3EC6"/>
    <w:rsid w:val="007D423E"/>
    <w:rsid w:val="007D4390"/>
    <w:rsid w:val="007D43FB"/>
    <w:rsid w:val="007D46BE"/>
    <w:rsid w:val="007D49F3"/>
    <w:rsid w:val="007D49FA"/>
    <w:rsid w:val="007D4ABA"/>
    <w:rsid w:val="007D4C74"/>
    <w:rsid w:val="007D4D50"/>
    <w:rsid w:val="007D4F3B"/>
    <w:rsid w:val="007D5125"/>
    <w:rsid w:val="007D513B"/>
    <w:rsid w:val="007D5207"/>
    <w:rsid w:val="007D5232"/>
    <w:rsid w:val="007D57DA"/>
    <w:rsid w:val="007D596F"/>
    <w:rsid w:val="007D5AB7"/>
    <w:rsid w:val="007D5BB5"/>
    <w:rsid w:val="007D5C41"/>
    <w:rsid w:val="007D5E03"/>
    <w:rsid w:val="007D5EA9"/>
    <w:rsid w:val="007D617C"/>
    <w:rsid w:val="007D6231"/>
    <w:rsid w:val="007D6256"/>
    <w:rsid w:val="007D651B"/>
    <w:rsid w:val="007D66A1"/>
    <w:rsid w:val="007D6788"/>
    <w:rsid w:val="007D6A0D"/>
    <w:rsid w:val="007D6A41"/>
    <w:rsid w:val="007D6AF0"/>
    <w:rsid w:val="007D6B36"/>
    <w:rsid w:val="007D6D62"/>
    <w:rsid w:val="007D6EDA"/>
    <w:rsid w:val="007D6F62"/>
    <w:rsid w:val="007D7076"/>
    <w:rsid w:val="007D70F5"/>
    <w:rsid w:val="007D71C6"/>
    <w:rsid w:val="007D72F7"/>
    <w:rsid w:val="007D7605"/>
    <w:rsid w:val="007D7876"/>
    <w:rsid w:val="007D7974"/>
    <w:rsid w:val="007D7B23"/>
    <w:rsid w:val="007D7BD4"/>
    <w:rsid w:val="007D7DDF"/>
    <w:rsid w:val="007D7F35"/>
    <w:rsid w:val="007D7FF1"/>
    <w:rsid w:val="007DFEBB"/>
    <w:rsid w:val="007E045D"/>
    <w:rsid w:val="007E04DB"/>
    <w:rsid w:val="007E0673"/>
    <w:rsid w:val="007E0698"/>
    <w:rsid w:val="007E081F"/>
    <w:rsid w:val="007E0850"/>
    <w:rsid w:val="007E0888"/>
    <w:rsid w:val="007E09F0"/>
    <w:rsid w:val="007E0AE3"/>
    <w:rsid w:val="007E0B1E"/>
    <w:rsid w:val="007E0BB3"/>
    <w:rsid w:val="007E0BB8"/>
    <w:rsid w:val="007E0C9E"/>
    <w:rsid w:val="007E0CCB"/>
    <w:rsid w:val="007E0F71"/>
    <w:rsid w:val="007E12F8"/>
    <w:rsid w:val="007E1724"/>
    <w:rsid w:val="007E177B"/>
    <w:rsid w:val="007E1AA3"/>
    <w:rsid w:val="007E1AB8"/>
    <w:rsid w:val="007E1B33"/>
    <w:rsid w:val="007E1BD4"/>
    <w:rsid w:val="007E1D4C"/>
    <w:rsid w:val="007E1FA4"/>
    <w:rsid w:val="007E1FB6"/>
    <w:rsid w:val="007E21E3"/>
    <w:rsid w:val="007E2371"/>
    <w:rsid w:val="007E253C"/>
    <w:rsid w:val="007E2631"/>
    <w:rsid w:val="007E2660"/>
    <w:rsid w:val="007E26DA"/>
    <w:rsid w:val="007E2708"/>
    <w:rsid w:val="007E27FB"/>
    <w:rsid w:val="007E2A16"/>
    <w:rsid w:val="007E2B29"/>
    <w:rsid w:val="007E2B6A"/>
    <w:rsid w:val="007E2B9E"/>
    <w:rsid w:val="007E2C20"/>
    <w:rsid w:val="007E2C2B"/>
    <w:rsid w:val="007E2D17"/>
    <w:rsid w:val="007E2D3F"/>
    <w:rsid w:val="007E2DF5"/>
    <w:rsid w:val="007E2E19"/>
    <w:rsid w:val="007E2F4A"/>
    <w:rsid w:val="007E35CA"/>
    <w:rsid w:val="007E37B7"/>
    <w:rsid w:val="007E3D36"/>
    <w:rsid w:val="007E3E4E"/>
    <w:rsid w:val="007E3F8F"/>
    <w:rsid w:val="007E40A3"/>
    <w:rsid w:val="007E41C2"/>
    <w:rsid w:val="007E4287"/>
    <w:rsid w:val="007E4490"/>
    <w:rsid w:val="007E49A3"/>
    <w:rsid w:val="007E4A3A"/>
    <w:rsid w:val="007E4A5E"/>
    <w:rsid w:val="007E4BE1"/>
    <w:rsid w:val="007E4C40"/>
    <w:rsid w:val="007E4D27"/>
    <w:rsid w:val="007E4D80"/>
    <w:rsid w:val="007E4E3A"/>
    <w:rsid w:val="007E4E47"/>
    <w:rsid w:val="007E4F2A"/>
    <w:rsid w:val="007E4FB3"/>
    <w:rsid w:val="007E4FE0"/>
    <w:rsid w:val="007E50B3"/>
    <w:rsid w:val="007E50EC"/>
    <w:rsid w:val="007E51BE"/>
    <w:rsid w:val="007E528E"/>
    <w:rsid w:val="007E530A"/>
    <w:rsid w:val="007E5398"/>
    <w:rsid w:val="007E54B9"/>
    <w:rsid w:val="007E551C"/>
    <w:rsid w:val="007E55CB"/>
    <w:rsid w:val="007E5639"/>
    <w:rsid w:val="007E566A"/>
    <w:rsid w:val="007E56DD"/>
    <w:rsid w:val="007E597E"/>
    <w:rsid w:val="007E5AB4"/>
    <w:rsid w:val="007E5BAC"/>
    <w:rsid w:val="007E5D29"/>
    <w:rsid w:val="007E5E43"/>
    <w:rsid w:val="007E5FDF"/>
    <w:rsid w:val="007E6071"/>
    <w:rsid w:val="007E61F9"/>
    <w:rsid w:val="007E6450"/>
    <w:rsid w:val="007E647C"/>
    <w:rsid w:val="007E650B"/>
    <w:rsid w:val="007E652F"/>
    <w:rsid w:val="007E67B4"/>
    <w:rsid w:val="007E6894"/>
    <w:rsid w:val="007E6960"/>
    <w:rsid w:val="007E6AAE"/>
    <w:rsid w:val="007E70E6"/>
    <w:rsid w:val="007E73D8"/>
    <w:rsid w:val="007E758D"/>
    <w:rsid w:val="007E7680"/>
    <w:rsid w:val="007E774A"/>
    <w:rsid w:val="007E79D1"/>
    <w:rsid w:val="007E7C31"/>
    <w:rsid w:val="007E7E9E"/>
    <w:rsid w:val="007E7F46"/>
    <w:rsid w:val="007F017C"/>
    <w:rsid w:val="007F04CD"/>
    <w:rsid w:val="007F062C"/>
    <w:rsid w:val="007F0644"/>
    <w:rsid w:val="007F06D7"/>
    <w:rsid w:val="007F08CF"/>
    <w:rsid w:val="007F0A90"/>
    <w:rsid w:val="007F0A9C"/>
    <w:rsid w:val="007F0AC8"/>
    <w:rsid w:val="007F0B96"/>
    <w:rsid w:val="007F0C14"/>
    <w:rsid w:val="007F0E2C"/>
    <w:rsid w:val="007F0E5F"/>
    <w:rsid w:val="007F1547"/>
    <w:rsid w:val="007F1597"/>
    <w:rsid w:val="007F15BF"/>
    <w:rsid w:val="007F172A"/>
    <w:rsid w:val="007F178A"/>
    <w:rsid w:val="007F17E4"/>
    <w:rsid w:val="007F1B5A"/>
    <w:rsid w:val="007F2076"/>
    <w:rsid w:val="007F2169"/>
    <w:rsid w:val="007F21CE"/>
    <w:rsid w:val="007F220D"/>
    <w:rsid w:val="007F2437"/>
    <w:rsid w:val="007F2504"/>
    <w:rsid w:val="007F2514"/>
    <w:rsid w:val="007F259F"/>
    <w:rsid w:val="007F263E"/>
    <w:rsid w:val="007F275E"/>
    <w:rsid w:val="007F27F9"/>
    <w:rsid w:val="007F293A"/>
    <w:rsid w:val="007F297A"/>
    <w:rsid w:val="007F2B05"/>
    <w:rsid w:val="007F2B1B"/>
    <w:rsid w:val="007F2B33"/>
    <w:rsid w:val="007F2C3C"/>
    <w:rsid w:val="007F2F5A"/>
    <w:rsid w:val="007F2F64"/>
    <w:rsid w:val="007F31AD"/>
    <w:rsid w:val="007F3208"/>
    <w:rsid w:val="007F33AC"/>
    <w:rsid w:val="007F34C8"/>
    <w:rsid w:val="007F36B4"/>
    <w:rsid w:val="007F381E"/>
    <w:rsid w:val="007F3A53"/>
    <w:rsid w:val="007F3C64"/>
    <w:rsid w:val="007F3DA3"/>
    <w:rsid w:val="007F3F51"/>
    <w:rsid w:val="007F40F8"/>
    <w:rsid w:val="007F4228"/>
    <w:rsid w:val="007F445C"/>
    <w:rsid w:val="007F4494"/>
    <w:rsid w:val="007F461F"/>
    <w:rsid w:val="007F462D"/>
    <w:rsid w:val="007F4776"/>
    <w:rsid w:val="007F48CC"/>
    <w:rsid w:val="007F4989"/>
    <w:rsid w:val="007F49F0"/>
    <w:rsid w:val="007F4A51"/>
    <w:rsid w:val="007F4A81"/>
    <w:rsid w:val="007F4AA3"/>
    <w:rsid w:val="007F4C26"/>
    <w:rsid w:val="007F4D7C"/>
    <w:rsid w:val="007F4E43"/>
    <w:rsid w:val="007F4EEA"/>
    <w:rsid w:val="007F508F"/>
    <w:rsid w:val="007F50FA"/>
    <w:rsid w:val="007F5481"/>
    <w:rsid w:val="007F5501"/>
    <w:rsid w:val="007F57A2"/>
    <w:rsid w:val="007F5B22"/>
    <w:rsid w:val="007F5B88"/>
    <w:rsid w:val="007F5CA6"/>
    <w:rsid w:val="007F5D2C"/>
    <w:rsid w:val="007F5EAD"/>
    <w:rsid w:val="007F6204"/>
    <w:rsid w:val="007F6238"/>
    <w:rsid w:val="007F623E"/>
    <w:rsid w:val="007F698F"/>
    <w:rsid w:val="007F69E1"/>
    <w:rsid w:val="007F6B0B"/>
    <w:rsid w:val="007F6BDC"/>
    <w:rsid w:val="007F6D3F"/>
    <w:rsid w:val="007F6E0A"/>
    <w:rsid w:val="007F6F68"/>
    <w:rsid w:val="007F6FC3"/>
    <w:rsid w:val="007F704D"/>
    <w:rsid w:val="007F72A1"/>
    <w:rsid w:val="007F73CC"/>
    <w:rsid w:val="007F74AF"/>
    <w:rsid w:val="007F750D"/>
    <w:rsid w:val="007F7525"/>
    <w:rsid w:val="007F75A6"/>
    <w:rsid w:val="007F77F8"/>
    <w:rsid w:val="007F7923"/>
    <w:rsid w:val="007F7BFC"/>
    <w:rsid w:val="007F7C70"/>
    <w:rsid w:val="007F7C98"/>
    <w:rsid w:val="007F7CFD"/>
    <w:rsid w:val="007F7E7A"/>
    <w:rsid w:val="0080005C"/>
    <w:rsid w:val="00800171"/>
    <w:rsid w:val="00800334"/>
    <w:rsid w:val="008003F8"/>
    <w:rsid w:val="00800475"/>
    <w:rsid w:val="008005B0"/>
    <w:rsid w:val="008005F7"/>
    <w:rsid w:val="00800646"/>
    <w:rsid w:val="00800708"/>
    <w:rsid w:val="00800785"/>
    <w:rsid w:val="00800951"/>
    <w:rsid w:val="00800BFA"/>
    <w:rsid w:val="00800CF0"/>
    <w:rsid w:val="00800DBE"/>
    <w:rsid w:val="00800F7B"/>
    <w:rsid w:val="00800F7E"/>
    <w:rsid w:val="00801120"/>
    <w:rsid w:val="008011C5"/>
    <w:rsid w:val="008012F5"/>
    <w:rsid w:val="00801346"/>
    <w:rsid w:val="008015B0"/>
    <w:rsid w:val="00801841"/>
    <w:rsid w:val="008018D1"/>
    <w:rsid w:val="00801919"/>
    <w:rsid w:val="00801988"/>
    <w:rsid w:val="00801AA6"/>
    <w:rsid w:val="00801B9F"/>
    <w:rsid w:val="00801D1C"/>
    <w:rsid w:val="00801D5B"/>
    <w:rsid w:val="00801FAB"/>
    <w:rsid w:val="00802065"/>
    <w:rsid w:val="00802087"/>
    <w:rsid w:val="0080216A"/>
    <w:rsid w:val="008021BE"/>
    <w:rsid w:val="008021D2"/>
    <w:rsid w:val="00802271"/>
    <w:rsid w:val="008028FE"/>
    <w:rsid w:val="00802AE2"/>
    <w:rsid w:val="00802BD9"/>
    <w:rsid w:val="00802E87"/>
    <w:rsid w:val="00802E9D"/>
    <w:rsid w:val="0080328D"/>
    <w:rsid w:val="008032B7"/>
    <w:rsid w:val="008034E6"/>
    <w:rsid w:val="0080354A"/>
    <w:rsid w:val="0080376B"/>
    <w:rsid w:val="008037FD"/>
    <w:rsid w:val="00803BED"/>
    <w:rsid w:val="00803C98"/>
    <w:rsid w:val="00803CAE"/>
    <w:rsid w:val="00803E03"/>
    <w:rsid w:val="00803E39"/>
    <w:rsid w:val="00803F24"/>
    <w:rsid w:val="00803FB1"/>
    <w:rsid w:val="008043B8"/>
    <w:rsid w:val="00804448"/>
    <w:rsid w:val="0080458F"/>
    <w:rsid w:val="0080461C"/>
    <w:rsid w:val="00804715"/>
    <w:rsid w:val="00804734"/>
    <w:rsid w:val="008047D3"/>
    <w:rsid w:val="008047E0"/>
    <w:rsid w:val="00804989"/>
    <w:rsid w:val="0080498B"/>
    <w:rsid w:val="00804AD3"/>
    <w:rsid w:val="00804C04"/>
    <w:rsid w:val="00804C13"/>
    <w:rsid w:val="00804C2D"/>
    <w:rsid w:val="00804E56"/>
    <w:rsid w:val="00805133"/>
    <w:rsid w:val="00805178"/>
    <w:rsid w:val="008053B8"/>
    <w:rsid w:val="00805557"/>
    <w:rsid w:val="008055F5"/>
    <w:rsid w:val="00805780"/>
    <w:rsid w:val="00805861"/>
    <w:rsid w:val="00805962"/>
    <w:rsid w:val="00805A6D"/>
    <w:rsid w:val="00805BDF"/>
    <w:rsid w:val="00805EA4"/>
    <w:rsid w:val="00805FCB"/>
    <w:rsid w:val="008060A6"/>
    <w:rsid w:val="00806291"/>
    <w:rsid w:val="008062E8"/>
    <w:rsid w:val="00806532"/>
    <w:rsid w:val="008065F0"/>
    <w:rsid w:val="0080661C"/>
    <w:rsid w:val="0080674A"/>
    <w:rsid w:val="008068ED"/>
    <w:rsid w:val="00806A3D"/>
    <w:rsid w:val="00806AD5"/>
    <w:rsid w:val="00806B30"/>
    <w:rsid w:val="00806BAF"/>
    <w:rsid w:val="00806D8C"/>
    <w:rsid w:val="0080702F"/>
    <w:rsid w:val="00807053"/>
    <w:rsid w:val="008072F1"/>
    <w:rsid w:val="0080750C"/>
    <w:rsid w:val="00807678"/>
    <w:rsid w:val="00807813"/>
    <w:rsid w:val="0080791F"/>
    <w:rsid w:val="008079D1"/>
    <w:rsid w:val="00807AA2"/>
    <w:rsid w:val="00807B49"/>
    <w:rsid w:val="00807B61"/>
    <w:rsid w:val="00807C12"/>
    <w:rsid w:val="00807C88"/>
    <w:rsid w:val="00807D5C"/>
    <w:rsid w:val="00807E75"/>
    <w:rsid w:val="00810083"/>
    <w:rsid w:val="0081015E"/>
    <w:rsid w:val="0081017C"/>
    <w:rsid w:val="008101DB"/>
    <w:rsid w:val="00810223"/>
    <w:rsid w:val="00810578"/>
    <w:rsid w:val="008107B4"/>
    <w:rsid w:val="0081085D"/>
    <w:rsid w:val="00810A29"/>
    <w:rsid w:val="00810A6C"/>
    <w:rsid w:val="00810AC4"/>
    <w:rsid w:val="00810B18"/>
    <w:rsid w:val="00810C01"/>
    <w:rsid w:val="00810D90"/>
    <w:rsid w:val="00810DFC"/>
    <w:rsid w:val="00810E7E"/>
    <w:rsid w:val="00811071"/>
    <w:rsid w:val="00811157"/>
    <w:rsid w:val="00811236"/>
    <w:rsid w:val="008112A6"/>
    <w:rsid w:val="00811367"/>
    <w:rsid w:val="008113F6"/>
    <w:rsid w:val="008116CE"/>
    <w:rsid w:val="008117D4"/>
    <w:rsid w:val="00811800"/>
    <w:rsid w:val="00811826"/>
    <w:rsid w:val="00811884"/>
    <w:rsid w:val="008118D5"/>
    <w:rsid w:val="00811A8C"/>
    <w:rsid w:val="00811B66"/>
    <w:rsid w:val="00811E0F"/>
    <w:rsid w:val="00811F77"/>
    <w:rsid w:val="0081207C"/>
    <w:rsid w:val="00812145"/>
    <w:rsid w:val="0081218D"/>
    <w:rsid w:val="00812358"/>
    <w:rsid w:val="0081280E"/>
    <w:rsid w:val="00812882"/>
    <w:rsid w:val="00812DE6"/>
    <w:rsid w:val="00812E8E"/>
    <w:rsid w:val="00812FDD"/>
    <w:rsid w:val="0081306B"/>
    <w:rsid w:val="008130F3"/>
    <w:rsid w:val="00813526"/>
    <w:rsid w:val="00813618"/>
    <w:rsid w:val="0081363D"/>
    <w:rsid w:val="0081366D"/>
    <w:rsid w:val="008136FC"/>
    <w:rsid w:val="008138F1"/>
    <w:rsid w:val="00813A20"/>
    <w:rsid w:val="00813C3F"/>
    <w:rsid w:val="0081411B"/>
    <w:rsid w:val="008141B9"/>
    <w:rsid w:val="008141BE"/>
    <w:rsid w:val="00814222"/>
    <w:rsid w:val="00814314"/>
    <w:rsid w:val="00814515"/>
    <w:rsid w:val="00814627"/>
    <w:rsid w:val="0081462D"/>
    <w:rsid w:val="0081469A"/>
    <w:rsid w:val="00814747"/>
    <w:rsid w:val="00814A22"/>
    <w:rsid w:val="00814B02"/>
    <w:rsid w:val="00814B5C"/>
    <w:rsid w:val="00814C12"/>
    <w:rsid w:val="00814D24"/>
    <w:rsid w:val="00814E43"/>
    <w:rsid w:val="00815145"/>
    <w:rsid w:val="008152D0"/>
    <w:rsid w:val="00815476"/>
    <w:rsid w:val="0081553A"/>
    <w:rsid w:val="008155B5"/>
    <w:rsid w:val="008155B7"/>
    <w:rsid w:val="008155CA"/>
    <w:rsid w:val="00815690"/>
    <w:rsid w:val="0081572A"/>
    <w:rsid w:val="00815762"/>
    <w:rsid w:val="008159B6"/>
    <w:rsid w:val="00815A02"/>
    <w:rsid w:val="00815A75"/>
    <w:rsid w:val="00815DB2"/>
    <w:rsid w:val="00815E8F"/>
    <w:rsid w:val="00815EBA"/>
    <w:rsid w:val="0081614A"/>
    <w:rsid w:val="00816453"/>
    <w:rsid w:val="0081648D"/>
    <w:rsid w:val="0081658E"/>
    <w:rsid w:val="008165CE"/>
    <w:rsid w:val="008166FF"/>
    <w:rsid w:val="008167D0"/>
    <w:rsid w:val="00816906"/>
    <w:rsid w:val="00816916"/>
    <w:rsid w:val="008169DE"/>
    <w:rsid w:val="00816A77"/>
    <w:rsid w:val="00816AF3"/>
    <w:rsid w:val="00816B62"/>
    <w:rsid w:val="00816F9A"/>
    <w:rsid w:val="008172AB"/>
    <w:rsid w:val="00817414"/>
    <w:rsid w:val="00817473"/>
    <w:rsid w:val="0081756E"/>
    <w:rsid w:val="00817639"/>
    <w:rsid w:val="00817E70"/>
    <w:rsid w:val="00817EBE"/>
    <w:rsid w:val="00818A3C"/>
    <w:rsid w:val="00820172"/>
    <w:rsid w:val="008201C8"/>
    <w:rsid w:val="0082025E"/>
    <w:rsid w:val="00820318"/>
    <w:rsid w:val="00820477"/>
    <w:rsid w:val="00820557"/>
    <w:rsid w:val="008205A1"/>
    <w:rsid w:val="008205EF"/>
    <w:rsid w:val="00820753"/>
    <w:rsid w:val="008207ED"/>
    <w:rsid w:val="00820957"/>
    <w:rsid w:val="008209D2"/>
    <w:rsid w:val="00820A86"/>
    <w:rsid w:val="00820A8F"/>
    <w:rsid w:val="00820A9E"/>
    <w:rsid w:val="00820ADE"/>
    <w:rsid w:val="00820C4D"/>
    <w:rsid w:val="00820DE1"/>
    <w:rsid w:val="00820FE3"/>
    <w:rsid w:val="00821208"/>
    <w:rsid w:val="00821308"/>
    <w:rsid w:val="00821311"/>
    <w:rsid w:val="008213B8"/>
    <w:rsid w:val="00821518"/>
    <w:rsid w:val="008215AB"/>
    <w:rsid w:val="008216A4"/>
    <w:rsid w:val="0082187C"/>
    <w:rsid w:val="00821948"/>
    <w:rsid w:val="00821972"/>
    <w:rsid w:val="008219DB"/>
    <w:rsid w:val="00821B78"/>
    <w:rsid w:val="00821C28"/>
    <w:rsid w:val="00821C5E"/>
    <w:rsid w:val="00821EA5"/>
    <w:rsid w:val="00821F50"/>
    <w:rsid w:val="0082203C"/>
    <w:rsid w:val="008221F7"/>
    <w:rsid w:val="00822272"/>
    <w:rsid w:val="008222AD"/>
    <w:rsid w:val="008226A3"/>
    <w:rsid w:val="008226B6"/>
    <w:rsid w:val="008227EC"/>
    <w:rsid w:val="008227F2"/>
    <w:rsid w:val="00822B90"/>
    <w:rsid w:val="00823006"/>
    <w:rsid w:val="0082333C"/>
    <w:rsid w:val="008233F3"/>
    <w:rsid w:val="008235D0"/>
    <w:rsid w:val="008237B7"/>
    <w:rsid w:val="008238F0"/>
    <w:rsid w:val="00823902"/>
    <w:rsid w:val="008239A2"/>
    <w:rsid w:val="00823B4E"/>
    <w:rsid w:val="00823C48"/>
    <w:rsid w:val="00823C5F"/>
    <w:rsid w:val="00823CFF"/>
    <w:rsid w:val="00823D0B"/>
    <w:rsid w:val="00823D5C"/>
    <w:rsid w:val="00823DA7"/>
    <w:rsid w:val="00823E33"/>
    <w:rsid w:val="00823F77"/>
    <w:rsid w:val="008241E7"/>
    <w:rsid w:val="0082455A"/>
    <w:rsid w:val="008247A0"/>
    <w:rsid w:val="00824859"/>
    <w:rsid w:val="008248A9"/>
    <w:rsid w:val="008249D8"/>
    <w:rsid w:val="008249EF"/>
    <w:rsid w:val="00824D55"/>
    <w:rsid w:val="00824ED8"/>
    <w:rsid w:val="00824F53"/>
    <w:rsid w:val="008250D2"/>
    <w:rsid w:val="0082532B"/>
    <w:rsid w:val="008253AC"/>
    <w:rsid w:val="008255F0"/>
    <w:rsid w:val="00825605"/>
    <w:rsid w:val="00825817"/>
    <w:rsid w:val="00825925"/>
    <w:rsid w:val="008259F7"/>
    <w:rsid w:val="00825A81"/>
    <w:rsid w:val="00825ABC"/>
    <w:rsid w:val="00825BB6"/>
    <w:rsid w:val="00826065"/>
    <w:rsid w:val="00826115"/>
    <w:rsid w:val="0082632B"/>
    <w:rsid w:val="00826392"/>
    <w:rsid w:val="0082661C"/>
    <w:rsid w:val="008268DB"/>
    <w:rsid w:val="0082699E"/>
    <w:rsid w:val="00826B27"/>
    <w:rsid w:val="00826B74"/>
    <w:rsid w:val="00826BE4"/>
    <w:rsid w:val="00826DA5"/>
    <w:rsid w:val="00826FA6"/>
    <w:rsid w:val="00827189"/>
    <w:rsid w:val="008274CC"/>
    <w:rsid w:val="00827513"/>
    <w:rsid w:val="008275D0"/>
    <w:rsid w:val="008277BB"/>
    <w:rsid w:val="008279F3"/>
    <w:rsid w:val="00827AA5"/>
    <w:rsid w:val="00827AC3"/>
    <w:rsid w:val="00827DC7"/>
    <w:rsid w:val="00830056"/>
    <w:rsid w:val="008300AE"/>
    <w:rsid w:val="00830397"/>
    <w:rsid w:val="00830513"/>
    <w:rsid w:val="0083064B"/>
    <w:rsid w:val="0083065D"/>
    <w:rsid w:val="008306F5"/>
    <w:rsid w:val="00830766"/>
    <w:rsid w:val="008309C4"/>
    <w:rsid w:val="00830CC0"/>
    <w:rsid w:val="00830DCE"/>
    <w:rsid w:val="00830F89"/>
    <w:rsid w:val="0083111E"/>
    <w:rsid w:val="0083141E"/>
    <w:rsid w:val="0083145D"/>
    <w:rsid w:val="0083146E"/>
    <w:rsid w:val="008315B2"/>
    <w:rsid w:val="008315CE"/>
    <w:rsid w:val="008317C1"/>
    <w:rsid w:val="00831A08"/>
    <w:rsid w:val="00831B6F"/>
    <w:rsid w:val="00831BAF"/>
    <w:rsid w:val="00831C6D"/>
    <w:rsid w:val="00831F06"/>
    <w:rsid w:val="00832035"/>
    <w:rsid w:val="00832293"/>
    <w:rsid w:val="008322CF"/>
    <w:rsid w:val="008329BD"/>
    <w:rsid w:val="00832B6D"/>
    <w:rsid w:val="00832CF4"/>
    <w:rsid w:val="00832F52"/>
    <w:rsid w:val="0083303C"/>
    <w:rsid w:val="008337E5"/>
    <w:rsid w:val="00833C89"/>
    <w:rsid w:val="00833E66"/>
    <w:rsid w:val="00833E6D"/>
    <w:rsid w:val="00833F41"/>
    <w:rsid w:val="00834029"/>
    <w:rsid w:val="00834035"/>
    <w:rsid w:val="00834038"/>
    <w:rsid w:val="008344C2"/>
    <w:rsid w:val="008344C6"/>
    <w:rsid w:val="008347DB"/>
    <w:rsid w:val="008348E3"/>
    <w:rsid w:val="00834A19"/>
    <w:rsid w:val="00834B08"/>
    <w:rsid w:val="00834F98"/>
    <w:rsid w:val="0083500B"/>
    <w:rsid w:val="00835040"/>
    <w:rsid w:val="00835114"/>
    <w:rsid w:val="008351C8"/>
    <w:rsid w:val="008352AD"/>
    <w:rsid w:val="008354B5"/>
    <w:rsid w:val="00835584"/>
    <w:rsid w:val="008355BD"/>
    <w:rsid w:val="00835604"/>
    <w:rsid w:val="0083561F"/>
    <w:rsid w:val="008356CD"/>
    <w:rsid w:val="0083575E"/>
    <w:rsid w:val="00835861"/>
    <w:rsid w:val="0083586A"/>
    <w:rsid w:val="00835876"/>
    <w:rsid w:val="008359C6"/>
    <w:rsid w:val="00835A5B"/>
    <w:rsid w:val="0083605C"/>
    <w:rsid w:val="00836180"/>
    <w:rsid w:val="00836258"/>
    <w:rsid w:val="008363CC"/>
    <w:rsid w:val="0083648E"/>
    <w:rsid w:val="008365A7"/>
    <w:rsid w:val="008367C4"/>
    <w:rsid w:val="0083684F"/>
    <w:rsid w:val="008368D4"/>
    <w:rsid w:val="00836BBA"/>
    <w:rsid w:val="00836CCB"/>
    <w:rsid w:val="00836D3C"/>
    <w:rsid w:val="00836D89"/>
    <w:rsid w:val="008370E5"/>
    <w:rsid w:val="00837176"/>
    <w:rsid w:val="00837193"/>
    <w:rsid w:val="008371C9"/>
    <w:rsid w:val="008371F6"/>
    <w:rsid w:val="00837314"/>
    <w:rsid w:val="00837595"/>
    <w:rsid w:val="00837623"/>
    <w:rsid w:val="0083770C"/>
    <w:rsid w:val="00837764"/>
    <w:rsid w:val="0083785B"/>
    <w:rsid w:val="00837B08"/>
    <w:rsid w:val="00837D68"/>
    <w:rsid w:val="00837E08"/>
    <w:rsid w:val="00837E70"/>
    <w:rsid w:val="00837EFF"/>
    <w:rsid w:val="00837F68"/>
    <w:rsid w:val="00837FD0"/>
    <w:rsid w:val="00840411"/>
    <w:rsid w:val="008404DC"/>
    <w:rsid w:val="008408D4"/>
    <w:rsid w:val="008409AC"/>
    <w:rsid w:val="00840A78"/>
    <w:rsid w:val="00840CEF"/>
    <w:rsid w:val="00840FF6"/>
    <w:rsid w:val="00841003"/>
    <w:rsid w:val="0084152D"/>
    <w:rsid w:val="00841596"/>
    <w:rsid w:val="00841615"/>
    <w:rsid w:val="008416E0"/>
    <w:rsid w:val="0084174D"/>
    <w:rsid w:val="008417C6"/>
    <w:rsid w:val="008417CD"/>
    <w:rsid w:val="00841A22"/>
    <w:rsid w:val="00841A60"/>
    <w:rsid w:val="00841DEE"/>
    <w:rsid w:val="008421D1"/>
    <w:rsid w:val="00842200"/>
    <w:rsid w:val="0084220C"/>
    <w:rsid w:val="0084225C"/>
    <w:rsid w:val="00842364"/>
    <w:rsid w:val="00842395"/>
    <w:rsid w:val="008426D1"/>
    <w:rsid w:val="008428A5"/>
    <w:rsid w:val="008429C3"/>
    <w:rsid w:val="00842AA8"/>
    <w:rsid w:val="00842C01"/>
    <w:rsid w:val="00842C7C"/>
    <w:rsid w:val="00842DEF"/>
    <w:rsid w:val="00843067"/>
    <w:rsid w:val="00843145"/>
    <w:rsid w:val="00843184"/>
    <w:rsid w:val="0084321F"/>
    <w:rsid w:val="00843294"/>
    <w:rsid w:val="008434D5"/>
    <w:rsid w:val="0084350B"/>
    <w:rsid w:val="00843777"/>
    <w:rsid w:val="00843A42"/>
    <w:rsid w:val="00843D72"/>
    <w:rsid w:val="00843FB5"/>
    <w:rsid w:val="00844135"/>
    <w:rsid w:val="00844364"/>
    <w:rsid w:val="00844826"/>
    <w:rsid w:val="0084486C"/>
    <w:rsid w:val="008448CC"/>
    <w:rsid w:val="00844ADF"/>
    <w:rsid w:val="00844B53"/>
    <w:rsid w:val="00844BDB"/>
    <w:rsid w:val="00844C54"/>
    <w:rsid w:val="00844CEC"/>
    <w:rsid w:val="00845032"/>
    <w:rsid w:val="008450EF"/>
    <w:rsid w:val="008452C2"/>
    <w:rsid w:val="008454DF"/>
    <w:rsid w:val="0084570A"/>
    <w:rsid w:val="00845929"/>
    <w:rsid w:val="0084592F"/>
    <w:rsid w:val="00845973"/>
    <w:rsid w:val="00845A85"/>
    <w:rsid w:val="00845CFA"/>
    <w:rsid w:val="00845D32"/>
    <w:rsid w:val="00845EAB"/>
    <w:rsid w:val="00845EFB"/>
    <w:rsid w:val="00845EFC"/>
    <w:rsid w:val="00845F1A"/>
    <w:rsid w:val="00846071"/>
    <w:rsid w:val="008461FB"/>
    <w:rsid w:val="008462E3"/>
    <w:rsid w:val="008463E1"/>
    <w:rsid w:val="008464BE"/>
    <w:rsid w:val="00846602"/>
    <w:rsid w:val="0084698A"/>
    <w:rsid w:val="00846D1C"/>
    <w:rsid w:val="00846D97"/>
    <w:rsid w:val="008474DE"/>
    <w:rsid w:val="008474EF"/>
    <w:rsid w:val="00847793"/>
    <w:rsid w:val="00847818"/>
    <w:rsid w:val="0084782B"/>
    <w:rsid w:val="00847DFE"/>
    <w:rsid w:val="0084A244"/>
    <w:rsid w:val="00850084"/>
    <w:rsid w:val="008501B6"/>
    <w:rsid w:val="00850216"/>
    <w:rsid w:val="008502FF"/>
    <w:rsid w:val="00850418"/>
    <w:rsid w:val="008505DD"/>
    <w:rsid w:val="008505E3"/>
    <w:rsid w:val="0085067D"/>
    <w:rsid w:val="0085094C"/>
    <w:rsid w:val="00850A7C"/>
    <w:rsid w:val="00850A92"/>
    <w:rsid w:val="00850ADD"/>
    <w:rsid w:val="00850C19"/>
    <w:rsid w:val="00850CA0"/>
    <w:rsid w:val="00850E70"/>
    <w:rsid w:val="00850F11"/>
    <w:rsid w:val="00850F4D"/>
    <w:rsid w:val="00850F4E"/>
    <w:rsid w:val="00850FE6"/>
    <w:rsid w:val="008510A2"/>
    <w:rsid w:val="00851154"/>
    <w:rsid w:val="008513CE"/>
    <w:rsid w:val="008513FF"/>
    <w:rsid w:val="00851646"/>
    <w:rsid w:val="00851664"/>
    <w:rsid w:val="008517B7"/>
    <w:rsid w:val="00851A3B"/>
    <w:rsid w:val="00851A56"/>
    <w:rsid w:val="00851C42"/>
    <w:rsid w:val="00851D93"/>
    <w:rsid w:val="00851F80"/>
    <w:rsid w:val="00851FFC"/>
    <w:rsid w:val="00852176"/>
    <w:rsid w:val="008521B2"/>
    <w:rsid w:val="008522BD"/>
    <w:rsid w:val="008522C7"/>
    <w:rsid w:val="008523FB"/>
    <w:rsid w:val="00852565"/>
    <w:rsid w:val="00852638"/>
    <w:rsid w:val="008528C6"/>
    <w:rsid w:val="008528C7"/>
    <w:rsid w:val="008529D9"/>
    <w:rsid w:val="00852A41"/>
    <w:rsid w:val="00852BAA"/>
    <w:rsid w:val="00852E3C"/>
    <w:rsid w:val="00852F81"/>
    <w:rsid w:val="00853126"/>
    <w:rsid w:val="0085326F"/>
    <w:rsid w:val="008533E2"/>
    <w:rsid w:val="0085340F"/>
    <w:rsid w:val="00853425"/>
    <w:rsid w:val="0085363F"/>
    <w:rsid w:val="00853698"/>
    <w:rsid w:val="008537EC"/>
    <w:rsid w:val="00853876"/>
    <w:rsid w:val="00853B11"/>
    <w:rsid w:val="00853C53"/>
    <w:rsid w:val="00853C5C"/>
    <w:rsid w:val="00853D42"/>
    <w:rsid w:val="008543FE"/>
    <w:rsid w:val="00854469"/>
    <w:rsid w:val="008547FD"/>
    <w:rsid w:val="008549BC"/>
    <w:rsid w:val="00854A33"/>
    <w:rsid w:val="00854B17"/>
    <w:rsid w:val="00854BEF"/>
    <w:rsid w:val="00854CB0"/>
    <w:rsid w:val="00854CDB"/>
    <w:rsid w:val="00854F50"/>
    <w:rsid w:val="0085505D"/>
    <w:rsid w:val="00855061"/>
    <w:rsid w:val="0085511E"/>
    <w:rsid w:val="008551B8"/>
    <w:rsid w:val="00855251"/>
    <w:rsid w:val="0085547C"/>
    <w:rsid w:val="008556D4"/>
    <w:rsid w:val="008556DB"/>
    <w:rsid w:val="0085577B"/>
    <w:rsid w:val="008558F6"/>
    <w:rsid w:val="00855B7F"/>
    <w:rsid w:val="00855D44"/>
    <w:rsid w:val="00855F4B"/>
    <w:rsid w:val="00855FC7"/>
    <w:rsid w:val="00855FE9"/>
    <w:rsid w:val="008560E1"/>
    <w:rsid w:val="00856169"/>
    <w:rsid w:val="008565DC"/>
    <w:rsid w:val="0085673A"/>
    <w:rsid w:val="00856910"/>
    <w:rsid w:val="00856A3C"/>
    <w:rsid w:val="00856B5A"/>
    <w:rsid w:val="00856D00"/>
    <w:rsid w:val="00856F65"/>
    <w:rsid w:val="0085701C"/>
    <w:rsid w:val="0085714D"/>
    <w:rsid w:val="008571C2"/>
    <w:rsid w:val="008572B0"/>
    <w:rsid w:val="008573AA"/>
    <w:rsid w:val="00857457"/>
    <w:rsid w:val="0085752D"/>
    <w:rsid w:val="0085754D"/>
    <w:rsid w:val="00857649"/>
    <w:rsid w:val="0085771D"/>
    <w:rsid w:val="00857765"/>
    <w:rsid w:val="008577E3"/>
    <w:rsid w:val="00857953"/>
    <w:rsid w:val="008579C9"/>
    <w:rsid w:val="008579E0"/>
    <w:rsid w:val="00857A38"/>
    <w:rsid w:val="00857A3A"/>
    <w:rsid w:val="00857A46"/>
    <w:rsid w:val="00857B2E"/>
    <w:rsid w:val="00857B5B"/>
    <w:rsid w:val="00857BE6"/>
    <w:rsid w:val="00857C8F"/>
    <w:rsid w:val="00857DD3"/>
    <w:rsid w:val="00857DFA"/>
    <w:rsid w:val="00857F33"/>
    <w:rsid w:val="00859E2F"/>
    <w:rsid w:val="00860005"/>
    <w:rsid w:val="0086008E"/>
    <w:rsid w:val="0086013D"/>
    <w:rsid w:val="0086020D"/>
    <w:rsid w:val="008602AC"/>
    <w:rsid w:val="008603E9"/>
    <w:rsid w:val="008604B6"/>
    <w:rsid w:val="008605E7"/>
    <w:rsid w:val="00860647"/>
    <w:rsid w:val="008606CA"/>
    <w:rsid w:val="0086070A"/>
    <w:rsid w:val="008607FD"/>
    <w:rsid w:val="008608FC"/>
    <w:rsid w:val="0086097C"/>
    <w:rsid w:val="00860A1A"/>
    <w:rsid w:val="00860A58"/>
    <w:rsid w:val="00860A6E"/>
    <w:rsid w:val="00860B18"/>
    <w:rsid w:val="00860F0B"/>
    <w:rsid w:val="00860F5B"/>
    <w:rsid w:val="00860F84"/>
    <w:rsid w:val="0086101E"/>
    <w:rsid w:val="008611A5"/>
    <w:rsid w:val="00861237"/>
    <w:rsid w:val="008612D6"/>
    <w:rsid w:val="00861327"/>
    <w:rsid w:val="008613DC"/>
    <w:rsid w:val="00861537"/>
    <w:rsid w:val="008616A0"/>
    <w:rsid w:val="008617C6"/>
    <w:rsid w:val="008619AD"/>
    <w:rsid w:val="00861A5D"/>
    <w:rsid w:val="00861A88"/>
    <w:rsid w:val="00861AE4"/>
    <w:rsid w:val="00861AE8"/>
    <w:rsid w:val="00861B54"/>
    <w:rsid w:val="00861C2E"/>
    <w:rsid w:val="00861C8D"/>
    <w:rsid w:val="00861D64"/>
    <w:rsid w:val="00861E44"/>
    <w:rsid w:val="00861E4F"/>
    <w:rsid w:val="00861E65"/>
    <w:rsid w:val="00861F92"/>
    <w:rsid w:val="00861FFE"/>
    <w:rsid w:val="008621F9"/>
    <w:rsid w:val="008623A3"/>
    <w:rsid w:val="00862599"/>
    <w:rsid w:val="008626E3"/>
    <w:rsid w:val="00862756"/>
    <w:rsid w:val="0086288D"/>
    <w:rsid w:val="00862890"/>
    <w:rsid w:val="00862953"/>
    <w:rsid w:val="008629B6"/>
    <w:rsid w:val="00862C14"/>
    <w:rsid w:val="00862E90"/>
    <w:rsid w:val="00862F5D"/>
    <w:rsid w:val="00862FA4"/>
    <w:rsid w:val="0086305F"/>
    <w:rsid w:val="00863064"/>
    <w:rsid w:val="0086336E"/>
    <w:rsid w:val="00863544"/>
    <w:rsid w:val="00863557"/>
    <w:rsid w:val="00863651"/>
    <w:rsid w:val="00863774"/>
    <w:rsid w:val="00863950"/>
    <w:rsid w:val="00863A04"/>
    <w:rsid w:val="00863A05"/>
    <w:rsid w:val="00863A7D"/>
    <w:rsid w:val="00863B81"/>
    <w:rsid w:val="00863C4B"/>
    <w:rsid w:val="00863EA6"/>
    <w:rsid w:val="00863F3E"/>
    <w:rsid w:val="0086445D"/>
    <w:rsid w:val="008649E4"/>
    <w:rsid w:val="00864B2F"/>
    <w:rsid w:val="00864B6E"/>
    <w:rsid w:val="00864C48"/>
    <w:rsid w:val="00864CCC"/>
    <w:rsid w:val="00864DA2"/>
    <w:rsid w:val="00864ECC"/>
    <w:rsid w:val="008650E2"/>
    <w:rsid w:val="00865135"/>
    <w:rsid w:val="008651DA"/>
    <w:rsid w:val="0086540E"/>
    <w:rsid w:val="00865641"/>
    <w:rsid w:val="0086564D"/>
    <w:rsid w:val="0086596E"/>
    <w:rsid w:val="00865A5D"/>
    <w:rsid w:val="00865ACB"/>
    <w:rsid w:val="00865C1E"/>
    <w:rsid w:val="00865C45"/>
    <w:rsid w:val="00865F29"/>
    <w:rsid w:val="00865FF2"/>
    <w:rsid w:val="008660B3"/>
    <w:rsid w:val="00866221"/>
    <w:rsid w:val="008663FC"/>
    <w:rsid w:val="0086641D"/>
    <w:rsid w:val="00866630"/>
    <w:rsid w:val="0086669E"/>
    <w:rsid w:val="00866779"/>
    <w:rsid w:val="00866784"/>
    <w:rsid w:val="00866801"/>
    <w:rsid w:val="00866C8C"/>
    <w:rsid w:val="00866D4F"/>
    <w:rsid w:val="00866D85"/>
    <w:rsid w:val="00866D8C"/>
    <w:rsid w:val="00866EC2"/>
    <w:rsid w:val="008670BE"/>
    <w:rsid w:val="008670DE"/>
    <w:rsid w:val="008672D7"/>
    <w:rsid w:val="0086730A"/>
    <w:rsid w:val="0086732D"/>
    <w:rsid w:val="008673A2"/>
    <w:rsid w:val="008673DE"/>
    <w:rsid w:val="008673EE"/>
    <w:rsid w:val="00867486"/>
    <w:rsid w:val="008674D0"/>
    <w:rsid w:val="00867681"/>
    <w:rsid w:val="00867A0A"/>
    <w:rsid w:val="00867C32"/>
    <w:rsid w:val="00867F45"/>
    <w:rsid w:val="00867FF1"/>
    <w:rsid w:val="008701C4"/>
    <w:rsid w:val="00870502"/>
    <w:rsid w:val="0087050E"/>
    <w:rsid w:val="00870690"/>
    <w:rsid w:val="0087076C"/>
    <w:rsid w:val="0087079A"/>
    <w:rsid w:val="008708A7"/>
    <w:rsid w:val="00870AA5"/>
    <w:rsid w:val="00870BEE"/>
    <w:rsid w:val="00870CDA"/>
    <w:rsid w:val="00870D04"/>
    <w:rsid w:val="00871057"/>
    <w:rsid w:val="00871071"/>
    <w:rsid w:val="00871133"/>
    <w:rsid w:val="0087133D"/>
    <w:rsid w:val="008713CC"/>
    <w:rsid w:val="0087169F"/>
    <w:rsid w:val="0087172E"/>
    <w:rsid w:val="0087193A"/>
    <w:rsid w:val="00871B9A"/>
    <w:rsid w:val="00871BBD"/>
    <w:rsid w:val="00871CBE"/>
    <w:rsid w:val="00871D1F"/>
    <w:rsid w:val="00871E60"/>
    <w:rsid w:val="00871E9C"/>
    <w:rsid w:val="00872017"/>
    <w:rsid w:val="008721DE"/>
    <w:rsid w:val="0087223B"/>
    <w:rsid w:val="008722FA"/>
    <w:rsid w:val="008723B1"/>
    <w:rsid w:val="00872423"/>
    <w:rsid w:val="0087245B"/>
    <w:rsid w:val="0087252F"/>
    <w:rsid w:val="00872628"/>
    <w:rsid w:val="008727D6"/>
    <w:rsid w:val="008728A2"/>
    <w:rsid w:val="00872E4C"/>
    <w:rsid w:val="00872E4F"/>
    <w:rsid w:val="00872FB5"/>
    <w:rsid w:val="0087307F"/>
    <w:rsid w:val="008730CB"/>
    <w:rsid w:val="00873137"/>
    <w:rsid w:val="00873166"/>
    <w:rsid w:val="008731A6"/>
    <w:rsid w:val="0087351E"/>
    <w:rsid w:val="0087372C"/>
    <w:rsid w:val="0087374E"/>
    <w:rsid w:val="00873C41"/>
    <w:rsid w:val="00873FF4"/>
    <w:rsid w:val="008741BC"/>
    <w:rsid w:val="00874210"/>
    <w:rsid w:val="008743B5"/>
    <w:rsid w:val="00874651"/>
    <w:rsid w:val="0087481B"/>
    <w:rsid w:val="00874873"/>
    <w:rsid w:val="0087489F"/>
    <w:rsid w:val="00874A1B"/>
    <w:rsid w:val="00874C5A"/>
    <w:rsid w:val="00874E18"/>
    <w:rsid w:val="00874ED9"/>
    <w:rsid w:val="00875016"/>
    <w:rsid w:val="0087501B"/>
    <w:rsid w:val="008752A4"/>
    <w:rsid w:val="008752DE"/>
    <w:rsid w:val="0087534C"/>
    <w:rsid w:val="0087547F"/>
    <w:rsid w:val="008754B6"/>
    <w:rsid w:val="0087552D"/>
    <w:rsid w:val="00875B53"/>
    <w:rsid w:val="00875BB7"/>
    <w:rsid w:val="00875C28"/>
    <w:rsid w:val="00875E35"/>
    <w:rsid w:val="00875EA6"/>
    <w:rsid w:val="00876048"/>
    <w:rsid w:val="0087605E"/>
    <w:rsid w:val="00876148"/>
    <w:rsid w:val="008761F9"/>
    <w:rsid w:val="00876450"/>
    <w:rsid w:val="00876468"/>
    <w:rsid w:val="008767AA"/>
    <w:rsid w:val="008767BF"/>
    <w:rsid w:val="00876874"/>
    <w:rsid w:val="00876AA2"/>
    <w:rsid w:val="00876AF2"/>
    <w:rsid w:val="00876E35"/>
    <w:rsid w:val="008770B2"/>
    <w:rsid w:val="008773CF"/>
    <w:rsid w:val="0087753D"/>
    <w:rsid w:val="00877567"/>
    <w:rsid w:val="00877709"/>
    <w:rsid w:val="00877F32"/>
    <w:rsid w:val="0088005C"/>
    <w:rsid w:val="008800C1"/>
    <w:rsid w:val="008801CE"/>
    <w:rsid w:val="0088022B"/>
    <w:rsid w:val="00880629"/>
    <w:rsid w:val="008806A9"/>
    <w:rsid w:val="00880B7A"/>
    <w:rsid w:val="00880CA9"/>
    <w:rsid w:val="00880CF9"/>
    <w:rsid w:val="00880D7A"/>
    <w:rsid w:val="00880E0D"/>
    <w:rsid w:val="00880EC1"/>
    <w:rsid w:val="00881182"/>
    <w:rsid w:val="00881214"/>
    <w:rsid w:val="00881227"/>
    <w:rsid w:val="00881346"/>
    <w:rsid w:val="0088135D"/>
    <w:rsid w:val="00881991"/>
    <w:rsid w:val="00881AAE"/>
    <w:rsid w:val="00881AF4"/>
    <w:rsid w:val="00881BE6"/>
    <w:rsid w:val="00881C70"/>
    <w:rsid w:val="00881D34"/>
    <w:rsid w:val="00881D68"/>
    <w:rsid w:val="00881DE8"/>
    <w:rsid w:val="00881DEB"/>
    <w:rsid w:val="00881E6F"/>
    <w:rsid w:val="00881F96"/>
    <w:rsid w:val="00881FBF"/>
    <w:rsid w:val="008820A6"/>
    <w:rsid w:val="00882114"/>
    <w:rsid w:val="0088215E"/>
    <w:rsid w:val="008821AD"/>
    <w:rsid w:val="008821D3"/>
    <w:rsid w:val="008821FA"/>
    <w:rsid w:val="00882216"/>
    <w:rsid w:val="00882566"/>
    <w:rsid w:val="008828BD"/>
    <w:rsid w:val="00882A58"/>
    <w:rsid w:val="00882A75"/>
    <w:rsid w:val="00882C29"/>
    <w:rsid w:val="00882D4B"/>
    <w:rsid w:val="0088313F"/>
    <w:rsid w:val="008831CC"/>
    <w:rsid w:val="0088321F"/>
    <w:rsid w:val="008834BD"/>
    <w:rsid w:val="008837C3"/>
    <w:rsid w:val="008837D3"/>
    <w:rsid w:val="008839D7"/>
    <w:rsid w:val="00883A17"/>
    <w:rsid w:val="00883C1D"/>
    <w:rsid w:val="00883E09"/>
    <w:rsid w:val="00883F25"/>
    <w:rsid w:val="00883F7D"/>
    <w:rsid w:val="0088413C"/>
    <w:rsid w:val="00884257"/>
    <w:rsid w:val="008842AE"/>
    <w:rsid w:val="00884418"/>
    <w:rsid w:val="00884439"/>
    <w:rsid w:val="00884512"/>
    <w:rsid w:val="00884578"/>
    <w:rsid w:val="0088458F"/>
    <w:rsid w:val="00884611"/>
    <w:rsid w:val="0088468D"/>
    <w:rsid w:val="008846C6"/>
    <w:rsid w:val="00884754"/>
    <w:rsid w:val="00884839"/>
    <w:rsid w:val="008848DB"/>
    <w:rsid w:val="008848F9"/>
    <w:rsid w:val="0088495B"/>
    <w:rsid w:val="00884A96"/>
    <w:rsid w:val="00884A98"/>
    <w:rsid w:val="00884B74"/>
    <w:rsid w:val="00884B7A"/>
    <w:rsid w:val="00884BFE"/>
    <w:rsid w:val="00884CC7"/>
    <w:rsid w:val="00884CCB"/>
    <w:rsid w:val="00884CFD"/>
    <w:rsid w:val="00884D94"/>
    <w:rsid w:val="00884F19"/>
    <w:rsid w:val="008851ED"/>
    <w:rsid w:val="00885254"/>
    <w:rsid w:val="00885260"/>
    <w:rsid w:val="00885530"/>
    <w:rsid w:val="0088555C"/>
    <w:rsid w:val="008856AD"/>
    <w:rsid w:val="008856FF"/>
    <w:rsid w:val="008857EB"/>
    <w:rsid w:val="00885A96"/>
    <w:rsid w:val="00885C9F"/>
    <w:rsid w:val="00885D24"/>
    <w:rsid w:val="008863C8"/>
    <w:rsid w:val="00886549"/>
    <w:rsid w:val="008865FA"/>
    <w:rsid w:val="0088661A"/>
    <w:rsid w:val="0088663C"/>
    <w:rsid w:val="00886715"/>
    <w:rsid w:val="00886736"/>
    <w:rsid w:val="0088676A"/>
    <w:rsid w:val="0088680D"/>
    <w:rsid w:val="00886894"/>
    <w:rsid w:val="00886A48"/>
    <w:rsid w:val="00886AE9"/>
    <w:rsid w:val="00886B03"/>
    <w:rsid w:val="00886B9D"/>
    <w:rsid w:val="00886C64"/>
    <w:rsid w:val="00886CBF"/>
    <w:rsid w:val="00886CEF"/>
    <w:rsid w:val="00886E05"/>
    <w:rsid w:val="008872BC"/>
    <w:rsid w:val="0088735D"/>
    <w:rsid w:val="00887A4D"/>
    <w:rsid w:val="00887B9D"/>
    <w:rsid w:val="00887D24"/>
    <w:rsid w:val="00887D98"/>
    <w:rsid w:val="00887E5A"/>
    <w:rsid w:val="00887FA2"/>
    <w:rsid w:val="008900B1"/>
    <w:rsid w:val="00890225"/>
    <w:rsid w:val="00890552"/>
    <w:rsid w:val="0089058A"/>
    <w:rsid w:val="00890790"/>
    <w:rsid w:val="008907E9"/>
    <w:rsid w:val="0089086D"/>
    <w:rsid w:val="008909F1"/>
    <w:rsid w:val="00890C14"/>
    <w:rsid w:val="00890E3B"/>
    <w:rsid w:val="00890F41"/>
    <w:rsid w:val="008910C9"/>
    <w:rsid w:val="008912EF"/>
    <w:rsid w:val="00891460"/>
    <w:rsid w:val="0089195E"/>
    <w:rsid w:val="00891982"/>
    <w:rsid w:val="00891A20"/>
    <w:rsid w:val="00891E15"/>
    <w:rsid w:val="00891EC4"/>
    <w:rsid w:val="00892067"/>
    <w:rsid w:val="0089212A"/>
    <w:rsid w:val="00892130"/>
    <w:rsid w:val="0089218B"/>
    <w:rsid w:val="0089226E"/>
    <w:rsid w:val="00892303"/>
    <w:rsid w:val="0089245F"/>
    <w:rsid w:val="00892484"/>
    <w:rsid w:val="0089249B"/>
    <w:rsid w:val="00892501"/>
    <w:rsid w:val="0089255E"/>
    <w:rsid w:val="0089274C"/>
    <w:rsid w:val="008927A7"/>
    <w:rsid w:val="008927F5"/>
    <w:rsid w:val="00892A1B"/>
    <w:rsid w:val="00892B9F"/>
    <w:rsid w:val="00892BE1"/>
    <w:rsid w:val="00892C2F"/>
    <w:rsid w:val="00892C4C"/>
    <w:rsid w:val="00892D19"/>
    <w:rsid w:val="00892D96"/>
    <w:rsid w:val="00893013"/>
    <w:rsid w:val="00893163"/>
    <w:rsid w:val="008931A1"/>
    <w:rsid w:val="00893281"/>
    <w:rsid w:val="008932CA"/>
    <w:rsid w:val="008932F3"/>
    <w:rsid w:val="0089342E"/>
    <w:rsid w:val="0089346C"/>
    <w:rsid w:val="0089362F"/>
    <w:rsid w:val="008937C7"/>
    <w:rsid w:val="008937D4"/>
    <w:rsid w:val="00893840"/>
    <w:rsid w:val="008939DA"/>
    <w:rsid w:val="00893A2A"/>
    <w:rsid w:val="00893B69"/>
    <w:rsid w:val="00893C1A"/>
    <w:rsid w:val="00893C2A"/>
    <w:rsid w:val="00893E4A"/>
    <w:rsid w:val="00893EE0"/>
    <w:rsid w:val="0089415A"/>
    <w:rsid w:val="00894230"/>
    <w:rsid w:val="008943CE"/>
    <w:rsid w:val="0089451A"/>
    <w:rsid w:val="00894598"/>
    <w:rsid w:val="00894671"/>
    <w:rsid w:val="008947DD"/>
    <w:rsid w:val="008949DA"/>
    <w:rsid w:val="00894B92"/>
    <w:rsid w:val="00894B9C"/>
    <w:rsid w:val="00894D3B"/>
    <w:rsid w:val="00894F95"/>
    <w:rsid w:val="008950B7"/>
    <w:rsid w:val="008952D9"/>
    <w:rsid w:val="008952EC"/>
    <w:rsid w:val="008953CD"/>
    <w:rsid w:val="00895537"/>
    <w:rsid w:val="00895751"/>
    <w:rsid w:val="00895B66"/>
    <w:rsid w:val="00895C58"/>
    <w:rsid w:val="00895F89"/>
    <w:rsid w:val="008961B2"/>
    <w:rsid w:val="00896241"/>
    <w:rsid w:val="008962CA"/>
    <w:rsid w:val="008962F5"/>
    <w:rsid w:val="00896377"/>
    <w:rsid w:val="008966ED"/>
    <w:rsid w:val="008967BF"/>
    <w:rsid w:val="008969B5"/>
    <w:rsid w:val="00896AEF"/>
    <w:rsid w:val="00896B1B"/>
    <w:rsid w:val="00896CC5"/>
    <w:rsid w:val="00896E0C"/>
    <w:rsid w:val="00896EDD"/>
    <w:rsid w:val="00896EF2"/>
    <w:rsid w:val="00896F3B"/>
    <w:rsid w:val="00896FD5"/>
    <w:rsid w:val="00897123"/>
    <w:rsid w:val="0089736F"/>
    <w:rsid w:val="008973FC"/>
    <w:rsid w:val="008979F1"/>
    <w:rsid w:val="00897B66"/>
    <w:rsid w:val="00897BCC"/>
    <w:rsid w:val="00897D3A"/>
    <w:rsid w:val="00897E6E"/>
    <w:rsid w:val="00897FEA"/>
    <w:rsid w:val="008A0015"/>
    <w:rsid w:val="008A009F"/>
    <w:rsid w:val="008A019A"/>
    <w:rsid w:val="008A020F"/>
    <w:rsid w:val="008A02F9"/>
    <w:rsid w:val="008A056C"/>
    <w:rsid w:val="008A085F"/>
    <w:rsid w:val="008A08F6"/>
    <w:rsid w:val="008A09C0"/>
    <w:rsid w:val="008A0D7B"/>
    <w:rsid w:val="008A0EF3"/>
    <w:rsid w:val="008A0FD8"/>
    <w:rsid w:val="008A0FFC"/>
    <w:rsid w:val="008A1035"/>
    <w:rsid w:val="008A1043"/>
    <w:rsid w:val="008A1293"/>
    <w:rsid w:val="008A136C"/>
    <w:rsid w:val="008A1432"/>
    <w:rsid w:val="008A1665"/>
    <w:rsid w:val="008A17D8"/>
    <w:rsid w:val="008A17F1"/>
    <w:rsid w:val="008A18FA"/>
    <w:rsid w:val="008A1B85"/>
    <w:rsid w:val="008A1BB2"/>
    <w:rsid w:val="008A1BC8"/>
    <w:rsid w:val="008A1FB2"/>
    <w:rsid w:val="008A1FFB"/>
    <w:rsid w:val="008A2290"/>
    <w:rsid w:val="008A2293"/>
    <w:rsid w:val="008A22A0"/>
    <w:rsid w:val="008A2626"/>
    <w:rsid w:val="008A2659"/>
    <w:rsid w:val="008A2796"/>
    <w:rsid w:val="008A27B8"/>
    <w:rsid w:val="008A29E2"/>
    <w:rsid w:val="008A2A3C"/>
    <w:rsid w:val="008A2C2F"/>
    <w:rsid w:val="008A2D6C"/>
    <w:rsid w:val="008A2E60"/>
    <w:rsid w:val="008A2EC1"/>
    <w:rsid w:val="008A2EF4"/>
    <w:rsid w:val="008A3196"/>
    <w:rsid w:val="008A3613"/>
    <w:rsid w:val="008A3816"/>
    <w:rsid w:val="008A38A5"/>
    <w:rsid w:val="008A38F3"/>
    <w:rsid w:val="008A39F1"/>
    <w:rsid w:val="008A3BC0"/>
    <w:rsid w:val="008A3C75"/>
    <w:rsid w:val="008A4120"/>
    <w:rsid w:val="008A416F"/>
    <w:rsid w:val="008A4268"/>
    <w:rsid w:val="008A43A5"/>
    <w:rsid w:val="008A4446"/>
    <w:rsid w:val="008A46A0"/>
    <w:rsid w:val="008A481E"/>
    <w:rsid w:val="008A4835"/>
    <w:rsid w:val="008A487C"/>
    <w:rsid w:val="008A487E"/>
    <w:rsid w:val="008A48C5"/>
    <w:rsid w:val="008A48E2"/>
    <w:rsid w:val="008A4AF8"/>
    <w:rsid w:val="008A4C56"/>
    <w:rsid w:val="008A4EAF"/>
    <w:rsid w:val="008A4EFA"/>
    <w:rsid w:val="008A4FCA"/>
    <w:rsid w:val="008A4FF3"/>
    <w:rsid w:val="008A5214"/>
    <w:rsid w:val="008A529F"/>
    <w:rsid w:val="008A5514"/>
    <w:rsid w:val="008A561D"/>
    <w:rsid w:val="008A57B7"/>
    <w:rsid w:val="008A5818"/>
    <w:rsid w:val="008A5880"/>
    <w:rsid w:val="008A58B5"/>
    <w:rsid w:val="008A593A"/>
    <w:rsid w:val="008A5949"/>
    <w:rsid w:val="008A59A6"/>
    <w:rsid w:val="008A5B5F"/>
    <w:rsid w:val="008A5DA0"/>
    <w:rsid w:val="008A6247"/>
    <w:rsid w:val="008A65CF"/>
    <w:rsid w:val="008A67E0"/>
    <w:rsid w:val="008A68AA"/>
    <w:rsid w:val="008A696D"/>
    <w:rsid w:val="008A6B2F"/>
    <w:rsid w:val="008A6B58"/>
    <w:rsid w:val="008A6B76"/>
    <w:rsid w:val="008A6E20"/>
    <w:rsid w:val="008A6EB2"/>
    <w:rsid w:val="008A702B"/>
    <w:rsid w:val="008A7184"/>
    <w:rsid w:val="008A7185"/>
    <w:rsid w:val="008A75C6"/>
    <w:rsid w:val="008A795F"/>
    <w:rsid w:val="008A7967"/>
    <w:rsid w:val="008A7B8C"/>
    <w:rsid w:val="008A7BAA"/>
    <w:rsid w:val="008A7D92"/>
    <w:rsid w:val="008A7DA0"/>
    <w:rsid w:val="008A7E57"/>
    <w:rsid w:val="008A7E74"/>
    <w:rsid w:val="008A7F93"/>
    <w:rsid w:val="008A7FC8"/>
    <w:rsid w:val="008B0082"/>
    <w:rsid w:val="008B02EB"/>
    <w:rsid w:val="008B039B"/>
    <w:rsid w:val="008B0A5C"/>
    <w:rsid w:val="008B0A73"/>
    <w:rsid w:val="008B0B19"/>
    <w:rsid w:val="008B0C58"/>
    <w:rsid w:val="008B0D2E"/>
    <w:rsid w:val="008B0D7C"/>
    <w:rsid w:val="008B0D95"/>
    <w:rsid w:val="008B0EB1"/>
    <w:rsid w:val="008B1036"/>
    <w:rsid w:val="008B10A4"/>
    <w:rsid w:val="008B11F4"/>
    <w:rsid w:val="008B1240"/>
    <w:rsid w:val="008B129C"/>
    <w:rsid w:val="008B13B8"/>
    <w:rsid w:val="008B1541"/>
    <w:rsid w:val="008B1679"/>
    <w:rsid w:val="008B16F8"/>
    <w:rsid w:val="008B1A28"/>
    <w:rsid w:val="008B1A64"/>
    <w:rsid w:val="008B1B75"/>
    <w:rsid w:val="008B1E99"/>
    <w:rsid w:val="008B1F8F"/>
    <w:rsid w:val="008B220A"/>
    <w:rsid w:val="008B228E"/>
    <w:rsid w:val="008B23A8"/>
    <w:rsid w:val="008B2675"/>
    <w:rsid w:val="008B2744"/>
    <w:rsid w:val="008B27DB"/>
    <w:rsid w:val="008B2904"/>
    <w:rsid w:val="008B2926"/>
    <w:rsid w:val="008B2B1A"/>
    <w:rsid w:val="008B2D9E"/>
    <w:rsid w:val="008B30A2"/>
    <w:rsid w:val="008B30F6"/>
    <w:rsid w:val="008B31E1"/>
    <w:rsid w:val="008B3322"/>
    <w:rsid w:val="008B35C9"/>
    <w:rsid w:val="008B3629"/>
    <w:rsid w:val="008B3745"/>
    <w:rsid w:val="008B37ED"/>
    <w:rsid w:val="008B3962"/>
    <w:rsid w:val="008B399C"/>
    <w:rsid w:val="008B3AAE"/>
    <w:rsid w:val="008B3B12"/>
    <w:rsid w:val="008B3B59"/>
    <w:rsid w:val="008B3DD5"/>
    <w:rsid w:val="008B3E7E"/>
    <w:rsid w:val="008B3E9C"/>
    <w:rsid w:val="008B3ECF"/>
    <w:rsid w:val="008B3F14"/>
    <w:rsid w:val="008B41DB"/>
    <w:rsid w:val="008B4279"/>
    <w:rsid w:val="008B43CB"/>
    <w:rsid w:val="008B43E0"/>
    <w:rsid w:val="008B44D2"/>
    <w:rsid w:val="008B45C8"/>
    <w:rsid w:val="008B474D"/>
    <w:rsid w:val="008B4754"/>
    <w:rsid w:val="008B47B7"/>
    <w:rsid w:val="008B48A2"/>
    <w:rsid w:val="008B49DC"/>
    <w:rsid w:val="008B4A71"/>
    <w:rsid w:val="008B4E98"/>
    <w:rsid w:val="008B4F9A"/>
    <w:rsid w:val="008B4FB9"/>
    <w:rsid w:val="008B4FC0"/>
    <w:rsid w:val="008B5071"/>
    <w:rsid w:val="008B529A"/>
    <w:rsid w:val="008B57FD"/>
    <w:rsid w:val="008B581D"/>
    <w:rsid w:val="008B594A"/>
    <w:rsid w:val="008B59A0"/>
    <w:rsid w:val="008B59EC"/>
    <w:rsid w:val="008B5DE0"/>
    <w:rsid w:val="008B5E6B"/>
    <w:rsid w:val="008B5E88"/>
    <w:rsid w:val="008B5F2D"/>
    <w:rsid w:val="008B5F82"/>
    <w:rsid w:val="008B60E8"/>
    <w:rsid w:val="008B626E"/>
    <w:rsid w:val="008B62B1"/>
    <w:rsid w:val="008B6346"/>
    <w:rsid w:val="008B63A8"/>
    <w:rsid w:val="008B64D4"/>
    <w:rsid w:val="008B659E"/>
    <w:rsid w:val="008B65D8"/>
    <w:rsid w:val="008B66CC"/>
    <w:rsid w:val="008B6AA6"/>
    <w:rsid w:val="008B6B8D"/>
    <w:rsid w:val="008B6D4A"/>
    <w:rsid w:val="008B6F0E"/>
    <w:rsid w:val="008B70B2"/>
    <w:rsid w:val="008B70E5"/>
    <w:rsid w:val="008B74B9"/>
    <w:rsid w:val="008B7585"/>
    <w:rsid w:val="008B7640"/>
    <w:rsid w:val="008B765D"/>
    <w:rsid w:val="008B7740"/>
    <w:rsid w:val="008B7747"/>
    <w:rsid w:val="008B78CA"/>
    <w:rsid w:val="008B7981"/>
    <w:rsid w:val="008B79EB"/>
    <w:rsid w:val="008B7A5A"/>
    <w:rsid w:val="008B7B6C"/>
    <w:rsid w:val="008B7D24"/>
    <w:rsid w:val="008B7DCC"/>
    <w:rsid w:val="008B7DF2"/>
    <w:rsid w:val="008B7EC9"/>
    <w:rsid w:val="008B7F3F"/>
    <w:rsid w:val="008B7F75"/>
    <w:rsid w:val="008B7FE3"/>
    <w:rsid w:val="008C0009"/>
    <w:rsid w:val="008C0172"/>
    <w:rsid w:val="008C0182"/>
    <w:rsid w:val="008C028B"/>
    <w:rsid w:val="008C02BF"/>
    <w:rsid w:val="008C0302"/>
    <w:rsid w:val="008C032E"/>
    <w:rsid w:val="008C0427"/>
    <w:rsid w:val="008C04CA"/>
    <w:rsid w:val="008C073B"/>
    <w:rsid w:val="008C0775"/>
    <w:rsid w:val="008C0965"/>
    <w:rsid w:val="008C09FF"/>
    <w:rsid w:val="008C0A11"/>
    <w:rsid w:val="008C0A62"/>
    <w:rsid w:val="008C0AE6"/>
    <w:rsid w:val="008C0AFF"/>
    <w:rsid w:val="008C0B97"/>
    <w:rsid w:val="008C0BE8"/>
    <w:rsid w:val="008C0BFD"/>
    <w:rsid w:val="008C0C9D"/>
    <w:rsid w:val="008C0CA1"/>
    <w:rsid w:val="008C10F2"/>
    <w:rsid w:val="008C131B"/>
    <w:rsid w:val="008C1376"/>
    <w:rsid w:val="008C1422"/>
    <w:rsid w:val="008C17AB"/>
    <w:rsid w:val="008C192C"/>
    <w:rsid w:val="008C1A5C"/>
    <w:rsid w:val="008C1A5D"/>
    <w:rsid w:val="008C1ABA"/>
    <w:rsid w:val="008C1BF1"/>
    <w:rsid w:val="008C1C58"/>
    <w:rsid w:val="008C2052"/>
    <w:rsid w:val="008C21E1"/>
    <w:rsid w:val="008C21FB"/>
    <w:rsid w:val="008C24AE"/>
    <w:rsid w:val="008C2662"/>
    <w:rsid w:val="008C284F"/>
    <w:rsid w:val="008C2862"/>
    <w:rsid w:val="008C2865"/>
    <w:rsid w:val="008C28B2"/>
    <w:rsid w:val="008C294D"/>
    <w:rsid w:val="008C2951"/>
    <w:rsid w:val="008C2AEC"/>
    <w:rsid w:val="008C2C5C"/>
    <w:rsid w:val="008C2FFA"/>
    <w:rsid w:val="008C302F"/>
    <w:rsid w:val="008C31EE"/>
    <w:rsid w:val="008C326E"/>
    <w:rsid w:val="008C3399"/>
    <w:rsid w:val="008C3494"/>
    <w:rsid w:val="008C37EE"/>
    <w:rsid w:val="008C3877"/>
    <w:rsid w:val="008C38F8"/>
    <w:rsid w:val="008C39FE"/>
    <w:rsid w:val="008C3A20"/>
    <w:rsid w:val="008C3CF4"/>
    <w:rsid w:val="008C3E22"/>
    <w:rsid w:val="008C3E53"/>
    <w:rsid w:val="008C409B"/>
    <w:rsid w:val="008C411F"/>
    <w:rsid w:val="008C4321"/>
    <w:rsid w:val="008C46E7"/>
    <w:rsid w:val="008C4740"/>
    <w:rsid w:val="008C4787"/>
    <w:rsid w:val="008C4954"/>
    <w:rsid w:val="008C4A1F"/>
    <w:rsid w:val="008C4AA9"/>
    <w:rsid w:val="008C4B81"/>
    <w:rsid w:val="008C4BF2"/>
    <w:rsid w:val="008C4C36"/>
    <w:rsid w:val="008C4C64"/>
    <w:rsid w:val="008C4CB1"/>
    <w:rsid w:val="008C4CEB"/>
    <w:rsid w:val="008C4D57"/>
    <w:rsid w:val="008C4E05"/>
    <w:rsid w:val="008C4F0D"/>
    <w:rsid w:val="008C4F1B"/>
    <w:rsid w:val="008C4F80"/>
    <w:rsid w:val="008C518F"/>
    <w:rsid w:val="008C51FC"/>
    <w:rsid w:val="008C53EA"/>
    <w:rsid w:val="008C546C"/>
    <w:rsid w:val="008C5632"/>
    <w:rsid w:val="008C56B5"/>
    <w:rsid w:val="008C57B0"/>
    <w:rsid w:val="008C5A32"/>
    <w:rsid w:val="008C5AF4"/>
    <w:rsid w:val="008C5B0A"/>
    <w:rsid w:val="008C5EC7"/>
    <w:rsid w:val="008C6075"/>
    <w:rsid w:val="008C60D4"/>
    <w:rsid w:val="008C6144"/>
    <w:rsid w:val="008C61BD"/>
    <w:rsid w:val="008C64FC"/>
    <w:rsid w:val="008C65BC"/>
    <w:rsid w:val="008C660A"/>
    <w:rsid w:val="008C6697"/>
    <w:rsid w:val="008C66C9"/>
    <w:rsid w:val="008C66CC"/>
    <w:rsid w:val="008C6848"/>
    <w:rsid w:val="008C6A87"/>
    <w:rsid w:val="008C6AD8"/>
    <w:rsid w:val="008C6B62"/>
    <w:rsid w:val="008C6BAD"/>
    <w:rsid w:val="008C706F"/>
    <w:rsid w:val="008C7236"/>
    <w:rsid w:val="008C7250"/>
    <w:rsid w:val="008C72AB"/>
    <w:rsid w:val="008C733A"/>
    <w:rsid w:val="008C7390"/>
    <w:rsid w:val="008C747F"/>
    <w:rsid w:val="008C760B"/>
    <w:rsid w:val="008C7737"/>
    <w:rsid w:val="008C77EF"/>
    <w:rsid w:val="008C78F4"/>
    <w:rsid w:val="008C7B55"/>
    <w:rsid w:val="008C7E50"/>
    <w:rsid w:val="008D016D"/>
    <w:rsid w:val="008D01B3"/>
    <w:rsid w:val="008D0569"/>
    <w:rsid w:val="008D0759"/>
    <w:rsid w:val="008D08B7"/>
    <w:rsid w:val="008D0C1D"/>
    <w:rsid w:val="008D0D5B"/>
    <w:rsid w:val="008D0D8F"/>
    <w:rsid w:val="008D0F23"/>
    <w:rsid w:val="008D11A5"/>
    <w:rsid w:val="008D11B8"/>
    <w:rsid w:val="008D1205"/>
    <w:rsid w:val="008D1348"/>
    <w:rsid w:val="008D13A1"/>
    <w:rsid w:val="008D1492"/>
    <w:rsid w:val="008D15C8"/>
    <w:rsid w:val="008D163D"/>
    <w:rsid w:val="008D174F"/>
    <w:rsid w:val="008D19E8"/>
    <w:rsid w:val="008D1ADD"/>
    <w:rsid w:val="008D1C0F"/>
    <w:rsid w:val="008D1C79"/>
    <w:rsid w:val="008D212E"/>
    <w:rsid w:val="008D2194"/>
    <w:rsid w:val="008D27B2"/>
    <w:rsid w:val="008D27DA"/>
    <w:rsid w:val="008D2820"/>
    <w:rsid w:val="008D28DF"/>
    <w:rsid w:val="008D291A"/>
    <w:rsid w:val="008D29D2"/>
    <w:rsid w:val="008D2C6A"/>
    <w:rsid w:val="008D2D5F"/>
    <w:rsid w:val="008D2DB1"/>
    <w:rsid w:val="008D3073"/>
    <w:rsid w:val="008D3099"/>
    <w:rsid w:val="008D30A4"/>
    <w:rsid w:val="008D32C9"/>
    <w:rsid w:val="008D33D9"/>
    <w:rsid w:val="008D340B"/>
    <w:rsid w:val="008D34C9"/>
    <w:rsid w:val="008D35A8"/>
    <w:rsid w:val="008D369B"/>
    <w:rsid w:val="008D36FD"/>
    <w:rsid w:val="008D3E8E"/>
    <w:rsid w:val="008D3F2F"/>
    <w:rsid w:val="008D4212"/>
    <w:rsid w:val="008D428A"/>
    <w:rsid w:val="008D4519"/>
    <w:rsid w:val="008D4557"/>
    <w:rsid w:val="008D4604"/>
    <w:rsid w:val="008D48B9"/>
    <w:rsid w:val="008D49B5"/>
    <w:rsid w:val="008D4A70"/>
    <w:rsid w:val="008D4BAB"/>
    <w:rsid w:val="008D4BBF"/>
    <w:rsid w:val="008D4F02"/>
    <w:rsid w:val="008D51A6"/>
    <w:rsid w:val="008D51D2"/>
    <w:rsid w:val="008D54DE"/>
    <w:rsid w:val="008D5539"/>
    <w:rsid w:val="008D556F"/>
    <w:rsid w:val="008D55B6"/>
    <w:rsid w:val="008D561B"/>
    <w:rsid w:val="008D57D8"/>
    <w:rsid w:val="008D57EE"/>
    <w:rsid w:val="008D5B25"/>
    <w:rsid w:val="008D5B60"/>
    <w:rsid w:val="008D5BA4"/>
    <w:rsid w:val="008D5BFC"/>
    <w:rsid w:val="008D5C8D"/>
    <w:rsid w:val="008D5D65"/>
    <w:rsid w:val="008D5F00"/>
    <w:rsid w:val="008D5F0E"/>
    <w:rsid w:val="008D5F7F"/>
    <w:rsid w:val="008D5F8E"/>
    <w:rsid w:val="008D5FE7"/>
    <w:rsid w:val="008D616F"/>
    <w:rsid w:val="008D6191"/>
    <w:rsid w:val="008D62FD"/>
    <w:rsid w:val="008D6300"/>
    <w:rsid w:val="008D63AE"/>
    <w:rsid w:val="008D65D6"/>
    <w:rsid w:val="008D6632"/>
    <w:rsid w:val="008D6657"/>
    <w:rsid w:val="008D671D"/>
    <w:rsid w:val="008D6902"/>
    <w:rsid w:val="008D6A2A"/>
    <w:rsid w:val="008D6A55"/>
    <w:rsid w:val="008D6B9F"/>
    <w:rsid w:val="008D6BC3"/>
    <w:rsid w:val="008D6BCB"/>
    <w:rsid w:val="008D6DC4"/>
    <w:rsid w:val="008D6DCF"/>
    <w:rsid w:val="008D6E2A"/>
    <w:rsid w:val="008D6E39"/>
    <w:rsid w:val="008D7042"/>
    <w:rsid w:val="008D70F5"/>
    <w:rsid w:val="008D714E"/>
    <w:rsid w:val="008D717C"/>
    <w:rsid w:val="008D73A7"/>
    <w:rsid w:val="008D73F7"/>
    <w:rsid w:val="008D7447"/>
    <w:rsid w:val="008D74AC"/>
    <w:rsid w:val="008D7B40"/>
    <w:rsid w:val="008D7FB9"/>
    <w:rsid w:val="008E00E6"/>
    <w:rsid w:val="008E0125"/>
    <w:rsid w:val="008E01DF"/>
    <w:rsid w:val="008E022A"/>
    <w:rsid w:val="008E028E"/>
    <w:rsid w:val="008E02CF"/>
    <w:rsid w:val="008E0395"/>
    <w:rsid w:val="008E043F"/>
    <w:rsid w:val="008E06DF"/>
    <w:rsid w:val="008E096A"/>
    <w:rsid w:val="008E09D9"/>
    <w:rsid w:val="008E0B87"/>
    <w:rsid w:val="008E0F34"/>
    <w:rsid w:val="008E114D"/>
    <w:rsid w:val="008E161A"/>
    <w:rsid w:val="008E1726"/>
    <w:rsid w:val="008E17E6"/>
    <w:rsid w:val="008E18B8"/>
    <w:rsid w:val="008E1AF9"/>
    <w:rsid w:val="008E1B10"/>
    <w:rsid w:val="008E1B6D"/>
    <w:rsid w:val="008E1DDF"/>
    <w:rsid w:val="008E1E0E"/>
    <w:rsid w:val="008E1E1A"/>
    <w:rsid w:val="008E1F48"/>
    <w:rsid w:val="008E2092"/>
    <w:rsid w:val="008E2131"/>
    <w:rsid w:val="008E2394"/>
    <w:rsid w:val="008E2718"/>
    <w:rsid w:val="008E273A"/>
    <w:rsid w:val="008E27A3"/>
    <w:rsid w:val="008E297E"/>
    <w:rsid w:val="008E2B08"/>
    <w:rsid w:val="008E2B66"/>
    <w:rsid w:val="008E2BBF"/>
    <w:rsid w:val="008E2C34"/>
    <w:rsid w:val="008E2D0B"/>
    <w:rsid w:val="008E2FB6"/>
    <w:rsid w:val="008E2FB9"/>
    <w:rsid w:val="008E30C1"/>
    <w:rsid w:val="008E3481"/>
    <w:rsid w:val="008E38E6"/>
    <w:rsid w:val="008E3A75"/>
    <w:rsid w:val="008E3B32"/>
    <w:rsid w:val="008E3EB9"/>
    <w:rsid w:val="008E3FF9"/>
    <w:rsid w:val="008E40D3"/>
    <w:rsid w:val="008E4233"/>
    <w:rsid w:val="008E42FE"/>
    <w:rsid w:val="008E436F"/>
    <w:rsid w:val="008E46D3"/>
    <w:rsid w:val="008E481C"/>
    <w:rsid w:val="008E4869"/>
    <w:rsid w:val="008E4933"/>
    <w:rsid w:val="008E49FD"/>
    <w:rsid w:val="008E4A7F"/>
    <w:rsid w:val="008E4A85"/>
    <w:rsid w:val="008E4B38"/>
    <w:rsid w:val="008E4BC6"/>
    <w:rsid w:val="008E4D54"/>
    <w:rsid w:val="008E4D8A"/>
    <w:rsid w:val="008E4FEF"/>
    <w:rsid w:val="008E5269"/>
    <w:rsid w:val="008E57E3"/>
    <w:rsid w:val="008E5834"/>
    <w:rsid w:val="008E5846"/>
    <w:rsid w:val="008E5869"/>
    <w:rsid w:val="008E594B"/>
    <w:rsid w:val="008E596A"/>
    <w:rsid w:val="008E59FB"/>
    <w:rsid w:val="008E5BF9"/>
    <w:rsid w:val="008E61D9"/>
    <w:rsid w:val="008E61DC"/>
    <w:rsid w:val="008E621C"/>
    <w:rsid w:val="008E6239"/>
    <w:rsid w:val="008E6371"/>
    <w:rsid w:val="008E64D3"/>
    <w:rsid w:val="008E64F0"/>
    <w:rsid w:val="008E6536"/>
    <w:rsid w:val="008E669E"/>
    <w:rsid w:val="008E6793"/>
    <w:rsid w:val="008E6829"/>
    <w:rsid w:val="008E68DF"/>
    <w:rsid w:val="008E69A6"/>
    <w:rsid w:val="008E6A46"/>
    <w:rsid w:val="008E6A73"/>
    <w:rsid w:val="008E6AFC"/>
    <w:rsid w:val="008E6B6D"/>
    <w:rsid w:val="008E6BF7"/>
    <w:rsid w:val="008E6C4A"/>
    <w:rsid w:val="008E6CD6"/>
    <w:rsid w:val="008E70C6"/>
    <w:rsid w:val="008E741C"/>
    <w:rsid w:val="008E7433"/>
    <w:rsid w:val="008E74CC"/>
    <w:rsid w:val="008E7671"/>
    <w:rsid w:val="008E7723"/>
    <w:rsid w:val="008E792A"/>
    <w:rsid w:val="008E7ADE"/>
    <w:rsid w:val="008E7E65"/>
    <w:rsid w:val="008E7EC6"/>
    <w:rsid w:val="008E7FA5"/>
    <w:rsid w:val="008E7FBF"/>
    <w:rsid w:val="008E7FE5"/>
    <w:rsid w:val="008F01A1"/>
    <w:rsid w:val="008F01BD"/>
    <w:rsid w:val="008F0315"/>
    <w:rsid w:val="008F053A"/>
    <w:rsid w:val="008F0558"/>
    <w:rsid w:val="008F090D"/>
    <w:rsid w:val="008F0A1F"/>
    <w:rsid w:val="008F0AAC"/>
    <w:rsid w:val="008F0BD5"/>
    <w:rsid w:val="008F0DF8"/>
    <w:rsid w:val="008F0E32"/>
    <w:rsid w:val="008F0F52"/>
    <w:rsid w:val="008F129F"/>
    <w:rsid w:val="008F139A"/>
    <w:rsid w:val="008F13D9"/>
    <w:rsid w:val="008F1516"/>
    <w:rsid w:val="008F18B7"/>
    <w:rsid w:val="008F1A1E"/>
    <w:rsid w:val="008F1A3F"/>
    <w:rsid w:val="008F1BD4"/>
    <w:rsid w:val="008F1D2F"/>
    <w:rsid w:val="008F2053"/>
    <w:rsid w:val="008F2148"/>
    <w:rsid w:val="008F2299"/>
    <w:rsid w:val="008F2447"/>
    <w:rsid w:val="008F2479"/>
    <w:rsid w:val="008F27F7"/>
    <w:rsid w:val="008F2882"/>
    <w:rsid w:val="008F2923"/>
    <w:rsid w:val="008F2946"/>
    <w:rsid w:val="008F2A0D"/>
    <w:rsid w:val="008F2A93"/>
    <w:rsid w:val="008F2C18"/>
    <w:rsid w:val="008F309E"/>
    <w:rsid w:val="008F3484"/>
    <w:rsid w:val="008F3899"/>
    <w:rsid w:val="008F3AAA"/>
    <w:rsid w:val="008F3CDD"/>
    <w:rsid w:val="008F3FB5"/>
    <w:rsid w:val="008F4393"/>
    <w:rsid w:val="008F4431"/>
    <w:rsid w:val="008F4578"/>
    <w:rsid w:val="008F47C6"/>
    <w:rsid w:val="008F48F0"/>
    <w:rsid w:val="008F4A00"/>
    <w:rsid w:val="008F4A98"/>
    <w:rsid w:val="008F4B63"/>
    <w:rsid w:val="008F4C4C"/>
    <w:rsid w:val="008F4D76"/>
    <w:rsid w:val="008F4F58"/>
    <w:rsid w:val="008F50C0"/>
    <w:rsid w:val="008F5235"/>
    <w:rsid w:val="008F5410"/>
    <w:rsid w:val="008F5596"/>
    <w:rsid w:val="008F5846"/>
    <w:rsid w:val="008F5881"/>
    <w:rsid w:val="008F58B5"/>
    <w:rsid w:val="008F5A51"/>
    <w:rsid w:val="008F5EB0"/>
    <w:rsid w:val="008F5ED9"/>
    <w:rsid w:val="008F60B1"/>
    <w:rsid w:val="008F6133"/>
    <w:rsid w:val="008F6236"/>
    <w:rsid w:val="008F6345"/>
    <w:rsid w:val="008F6352"/>
    <w:rsid w:val="008F641C"/>
    <w:rsid w:val="008F64AD"/>
    <w:rsid w:val="008F681B"/>
    <w:rsid w:val="008F68DA"/>
    <w:rsid w:val="008F6985"/>
    <w:rsid w:val="008F6BBD"/>
    <w:rsid w:val="008F6C87"/>
    <w:rsid w:val="008F6CCA"/>
    <w:rsid w:val="008F6D0F"/>
    <w:rsid w:val="008F6E11"/>
    <w:rsid w:val="008F6ECC"/>
    <w:rsid w:val="008F6F68"/>
    <w:rsid w:val="008F6FF3"/>
    <w:rsid w:val="008F709B"/>
    <w:rsid w:val="008F719E"/>
    <w:rsid w:val="008F7256"/>
    <w:rsid w:val="008F73B9"/>
    <w:rsid w:val="008F77F2"/>
    <w:rsid w:val="008F7836"/>
    <w:rsid w:val="008F799B"/>
    <w:rsid w:val="008F7A03"/>
    <w:rsid w:val="008F7A3B"/>
    <w:rsid w:val="008F7C03"/>
    <w:rsid w:val="008F7C6F"/>
    <w:rsid w:val="008F7CAC"/>
    <w:rsid w:val="00900144"/>
    <w:rsid w:val="009001C7"/>
    <w:rsid w:val="00900510"/>
    <w:rsid w:val="009007C2"/>
    <w:rsid w:val="00900805"/>
    <w:rsid w:val="00900993"/>
    <w:rsid w:val="00900C4B"/>
    <w:rsid w:val="00900E3E"/>
    <w:rsid w:val="00900F52"/>
    <w:rsid w:val="00901057"/>
    <w:rsid w:val="00901154"/>
    <w:rsid w:val="009012DA"/>
    <w:rsid w:val="00901336"/>
    <w:rsid w:val="00901389"/>
    <w:rsid w:val="0090139E"/>
    <w:rsid w:val="009013D9"/>
    <w:rsid w:val="00901509"/>
    <w:rsid w:val="00901598"/>
    <w:rsid w:val="009015D0"/>
    <w:rsid w:val="00901606"/>
    <w:rsid w:val="00901724"/>
    <w:rsid w:val="00901767"/>
    <w:rsid w:val="00901792"/>
    <w:rsid w:val="009018DC"/>
    <w:rsid w:val="0090196A"/>
    <w:rsid w:val="00901A66"/>
    <w:rsid w:val="00901C6C"/>
    <w:rsid w:val="00901D85"/>
    <w:rsid w:val="009021CE"/>
    <w:rsid w:val="00902274"/>
    <w:rsid w:val="0090251B"/>
    <w:rsid w:val="00902578"/>
    <w:rsid w:val="00902800"/>
    <w:rsid w:val="00902913"/>
    <w:rsid w:val="00902CB9"/>
    <w:rsid w:val="00902CBC"/>
    <w:rsid w:val="00902E5D"/>
    <w:rsid w:val="00902E70"/>
    <w:rsid w:val="00902EB1"/>
    <w:rsid w:val="00902FB3"/>
    <w:rsid w:val="00902FCB"/>
    <w:rsid w:val="00903002"/>
    <w:rsid w:val="0090304A"/>
    <w:rsid w:val="009030C8"/>
    <w:rsid w:val="00903136"/>
    <w:rsid w:val="009031BC"/>
    <w:rsid w:val="0090324B"/>
    <w:rsid w:val="00903477"/>
    <w:rsid w:val="009034EA"/>
    <w:rsid w:val="0090386A"/>
    <w:rsid w:val="009039C6"/>
    <w:rsid w:val="00903A9B"/>
    <w:rsid w:val="00903B7C"/>
    <w:rsid w:val="00903CBD"/>
    <w:rsid w:val="00903D55"/>
    <w:rsid w:val="00903EE9"/>
    <w:rsid w:val="0090424D"/>
    <w:rsid w:val="0090430B"/>
    <w:rsid w:val="00904615"/>
    <w:rsid w:val="00904953"/>
    <w:rsid w:val="00904B0F"/>
    <w:rsid w:val="00904B3E"/>
    <w:rsid w:val="00904C3B"/>
    <w:rsid w:val="00904D24"/>
    <w:rsid w:val="00904D5C"/>
    <w:rsid w:val="00904DB6"/>
    <w:rsid w:val="00904E2F"/>
    <w:rsid w:val="00904E77"/>
    <w:rsid w:val="00905302"/>
    <w:rsid w:val="00905336"/>
    <w:rsid w:val="009053C2"/>
    <w:rsid w:val="009054A9"/>
    <w:rsid w:val="009056A4"/>
    <w:rsid w:val="009058CD"/>
    <w:rsid w:val="009059C2"/>
    <w:rsid w:val="00905CAA"/>
    <w:rsid w:val="00905D8B"/>
    <w:rsid w:val="00905E23"/>
    <w:rsid w:val="00905F99"/>
    <w:rsid w:val="00906052"/>
    <w:rsid w:val="00906071"/>
    <w:rsid w:val="009060F4"/>
    <w:rsid w:val="009061C3"/>
    <w:rsid w:val="00906591"/>
    <w:rsid w:val="00906624"/>
    <w:rsid w:val="009067FC"/>
    <w:rsid w:val="00906891"/>
    <w:rsid w:val="009068C5"/>
    <w:rsid w:val="00906959"/>
    <w:rsid w:val="00906A07"/>
    <w:rsid w:val="00906AA4"/>
    <w:rsid w:val="00906BA8"/>
    <w:rsid w:val="00906C22"/>
    <w:rsid w:val="00906F8F"/>
    <w:rsid w:val="00906FC2"/>
    <w:rsid w:val="0090703E"/>
    <w:rsid w:val="0090727D"/>
    <w:rsid w:val="009072CE"/>
    <w:rsid w:val="009072EB"/>
    <w:rsid w:val="00907437"/>
    <w:rsid w:val="0090744B"/>
    <w:rsid w:val="009075E2"/>
    <w:rsid w:val="00907643"/>
    <w:rsid w:val="0090766A"/>
    <w:rsid w:val="009077FD"/>
    <w:rsid w:val="00907839"/>
    <w:rsid w:val="009078E8"/>
    <w:rsid w:val="00907A1D"/>
    <w:rsid w:val="00907C4D"/>
    <w:rsid w:val="00907D4A"/>
    <w:rsid w:val="00907D8D"/>
    <w:rsid w:val="0091004E"/>
    <w:rsid w:val="00910132"/>
    <w:rsid w:val="00910159"/>
    <w:rsid w:val="00910301"/>
    <w:rsid w:val="0091046E"/>
    <w:rsid w:val="009104BE"/>
    <w:rsid w:val="009104C2"/>
    <w:rsid w:val="009105A8"/>
    <w:rsid w:val="009105DC"/>
    <w:rsid w:val="009106EB"/>
    <w:rsid w:val="00910915"/>
    <w:rsid w:val="00910A5E"/>
    <w:rsid w:val="00910CAC"/>
    <w:rsid w:val="00910DA3"/>
    <w:rsid w:val="00910F2C"/>
    <w:rsid w:val="00911161"/>
    <w:rsid w:val="0091152A"/>
    <w:rsid w:val="0091184B"/>
    <w:rsid w:val="00911992"/>
    <w:rsid w:val="009119BE"/>
    <w:rsid w:val="00911AD9"/>
    <w:rsid w:val="00911B10"/>
    <w:rsid w:val="00911CB3"/>
    <w:rsid w:val="00911EB5"/>
    <w:rsid w:val="00911F95"/>
    <w:rsid w:val="00911FC6"/>
    <w:rsid w:val="0091226F"/>
    <w:rsid w:val="009124B0"/>
    <w:rsid w:val="0091257A"/>
    <w:rsid w:val="009126A5"/>
    <w:rsid w:val="0091277F"/>
    <w:rsid w:val="00912799"/>
    <w:rsid w:val="00912866"/>
    <w:rsid w:val="00912D6F"/>
    <w:rsid w:val="00912E5D"/>
    <w:rsid w:val="00913108"/>
    <w:rsid w:val="00913388"/>
    <w:rsid w:val="009134AD"/>
    <w:rsid w:val="00913908"/>
    <w:rsid w:val="00913980"/>
    <w:rsid w:val="00913C92"/>
    <w:rsid w:val="00913CD0"/>
    <w:rsid w:val="00913D94"/>
    <w:rsid w:val="00914077"/>
    <w:rsid w:val="0091411A"/>
    <w:rsid w:val="0091412C"/>
    <w:rsid w:val="00914154"/>
    <w:rsid w:val="0091441A"/>
    <w:rsid w:val="009144F7"/>
    <w:rsid w:val="009145A0"/>
    <w:rsid w:val="0091471F"/>
    <w:rsid w:val="0091479E"/>
    <w:rsid w:val="00914831"/>
    <w:rsid w:val="00914850"/>
    <w:rsid w:val="0091497D"/>
    <w:rsid w:val="009149EF"/>
    <w:rsid w:val="00914C38"/>
    <w:rsid w:val="00914E38"/>
    <w:rsid w:val="00914EC2"/>
    <w:rsid w:val="00914F32"/>
    <w:rsid w:val="00915115"/>
    <w:rsid w:val="00915308"/>
    <w:rsid w:val="00915459"/>
    <w:rsid w:val="00915630"/>
    <w:rsid w:val="009156B5"/>
    <w:rsid w:val="00915710"/>
    <w:rsid w:val="00915B92"/>
    <w:rsid w:val="00915C70"/>
    <w:rsid w:val="00915CE8"/>
    <w:rsid w:val="00915EF2"/>
    <w:rsid w:val="00915F41"/>
    <w:rsid w:val="00915FAC"/>
    <w:rsid w:val="0091604A"/>
    <w:rsid w:val="009162D7"/>
    <w:rsid w:val="00916410"/>
    <w:rsid w:val="00916741"/>
    <w:rsid w:val="0091695D"/>
    <w:rsid w:val="00916BA8"/>
    <w:rsid w:val="00916C81"/>
    <w:rsid w:val="00916C9D"/>
    <w:rsid w:val="00916CA7"/>
    <w:rsid w:val="00916E75"/>
    <w:rsid w:val="00916FF5"/>
    <w:rsid w:val="0091703E"/>
    <w:rsid w:val="00917201"/>
    <w:rsid w:val="009172EC"/>
    <w:rsid w:val="0091746C"/>
    <w:rsid w:val="00917AA8"/>
    <w:rsid w:val="00917ACD"/>
    <w:rsid w:val="00917C28"/>
    <w:rsid w:val="00917F04"/>
    <w:rsid w:val="00920062"/>
    <w:rsid w:val="009200E1"/>
    <w:rsid w:val="009204C9"/>
    <w:rsid w:val="00920505"/>
    <w:rsid w:val="00920653"/>
    <w:rsid w:val="00920732"/>
    <w:rsid w:val="00920743"/>
    <w:rsid w:val="00920778"/>
    <w:rsid w:val="009207B1"/>
    <w:rsid w:val="0092098F"/>
    <w:rsid w:val="00920C6A"/>
    <w:rsid w:val="00920C75"/>
    <w:rsid w:val="00920E43"/>
    <w:rsid w:val="00920F9F"/>
    <w:rsid w:val="0092107B"/>
    <w:rsid w:val="009210E5"/>
    <w:rsid w:val="009212A8"/>
    <w:rsid w:val="00921310"/>
    <w:rsid w:val="009214D4"/>
    <w:rsid w:val="009215E4"/>
    <w:rsid w:val="0092165B"/>
    <w:rsid w:val="0092177E"/>
    <w:rsid w:val="00921915"/>
    <w:rsid w:val="00921918"/>
    <w:rsid w:val="00921961"/>
    <w:rsid w:val="00921A53"/>
    <w:rsid w:val="00921A9F"/>
    <w:rsid w:val="00921C47"/>
    <w:rsid w:val="00921EA4"/>
    <w:rsid w:val="00922057"/>
    <w:rsid w:val="00922094"/>
    <w:rsid w:val="00922151"/>
    <w:rsid w:val="00922258"/>
    <w:rsid w:val="009223B4"/>
    <w:rsid w:val="00922430"/>
    <w:rsid w:val="00922612"/>
    <w:rsid w:val="00922614"/>
    <w:rsid w:val="00922925"/>
    <w:rsid w:val="009229B4"/>
    <w:rsid w:val="00922A5A"/>
    <w:rsid w:val="00922EE3"/>
    <w:rsid w:val="009230F3"/>
    <w:rsid w:val="00923164"/>
    <w:rsid w:val="00923194"/>
    <w:rsid w:val="009232A8"/>
    <w:rsid w:val="009233DB"/>
    <w:rsid w:val="009234C3"/>
    <w:rsid w:val="00923660"/>
    <w:rsid w:val="009236A0"/>
    <w:rsid w:val="00923710"/>
    <w:rsid w:val="00923761"/>
    <w:rsid w:val="00923787"/>
    <w:rsid w:val="00923A20"/>
    <w:rsid w:val="00923A9F"/>
    <w:rsid w:val="00923B6B"/>
    <w:rsid w:val="009240D2"/>
    <w:rsid w:val="00924354"/>
    <w:rsid w:val="0092450C"/>
    <w:rsid w:val="00924569"/>
    <w:rsid w:val="009247D0"/>
    <w:rsid w:val="009248EC"/>
    <w:rsid w:val="009248ED"/>
    <w:rsid w:val="00924A91"/>
    <w:rsid w:val="00924B04"/>
    <w:rsid w:val="00924C5B"/>
    <w:rsid w:val="00924D8F"/>
    <w:rsid w:val="00924DE0"/>
    <w:rsid w:val="0092577E"/>
    <w:rsid w:val="00925E59"/>
    <w:rsid w:val="009260F1"/>
    <w:rsid w:val="00926164"/>
    <w:rsid w:val="0092619A"/>
    <w:rsid w:val="009267CC"/>
    <w:rsid w:val="00926923"/>
    <w:rsid w:val="00926935"/>
    <w:rsid w:val="00926B65"/>
    <w:rsid w:val="00926BBA"/>
    <w:rsid w:val="00926F1A"/>
    <w:rsid w:val="00926F23"/>
    <w:rsid w:val="00926FB6"/>
    <w:rsid w:val="00927071"/>
    <w:rsid w:val="009272FE"/>
    <w:rsid w:val="0092745A"/>
    <w:rsid w:val="00927476"/>
    <w:rsid w:val="00927B48"/>
    <w:rsid w:val="00927B6E"/>
    <w:rsid w:val="00927C8D"/>
    <w:rsid w:val="00927E1C"/>
    <w:rsid w:val="00927F13"/>
    <w:rsid w:val="00927FEC"/>
    <w:rsid w:val="009304CE"/>
    <w:rsid w:val="00930504"/>
    <w:rsid w:val="00930507"/>
    <w:rsid w:val="00930641"/>
    <w:rsid w:val="0093073E"/>
    <w:rsid w:val="00930866"/>
    <w:rsid w:val="00930D69"/>
    <w:rsid w:val="00930FD8"/>
    <w:rsid w:val="00931150"/>
    <w:rsid w:val="009316E1"/>
    <w:rsid w:val="00931721"/>
    <w:rsid w:val="009317C2"/>
    <w:rsid w:val="00931955"/>
    <w:rsid w:val="009319ED"/>
    <w:rsid w:val="00931C69"/>
    <w:rsid w:val="00932079"/>
    <w:rsid w:val="009320BE"/>
    <w:rsid w:val="00932112"/>
    <w:rsid w:val="00932147"/>
    <w:rsid w:val="0093214E"/>
    <w:rsid w:val="009321C4"/>
    <w:rsid w:val="0093220C"/>
    <w:rsid w:val="00932363"/>
    <w:rsid w:val="0093237D"/>
    <w:rsid w:val="0093239B"/>
    <w:rsid w:val="00932706"/>
    <w:rsid w:val="0093275A"/>
    <w:rsid w:val="009327D2"/>
    <w:rsid w:val="00932850"/>
    <w:rsid w:val="0093293D"/>
    <w:rsid w:val="00932A07"/>
    <w:rsid w:val="00932BA4"/>
    <w:rsid w:val="00932C4C"/>
    <w:rsid w:val="00932D96"/>
    <w:rsid w:val="00932DAB"/>
    <w:rsid w:val="00932E14"/>
    <w:rsid w:val="00932F6B"/>
    <w:rsid w:val="00932FFC"/>
    <w:rsid w:val="00933290"/>
    <w:rsid w:val="00933373"/>
    <w:rsid w:val="00933517"/>
    <w:rsid w:val="00933567"/>
    <w:rsid w:val="009335D9"/>
    <w:rsid w:val="009337AD"/>
    <w:rsid w:val="009338EF"/>
    <w:rsid w:val="0093391D"/>
    <w:rsid w:val="00933DCC"/>
    <w:rsid w:val="00933F34"/>
    <w:rsid w:val="00933F49"/>
    <w:rsid w:val="009342B6"/>
    <w:rsid w:val="00934425"/>
    <w:rsid w:val="0093445C"/>
    <w:rsid w:val="00934501"/>
    <w:rsid w:val="009346C1"/>
    <w:rsid w:val="009347D3"/>
    <w:rsid w:val="00934AE4"/>
    <w:rsid w:val="00934ECA"/>
    <w:rsid w:val="00934F27"/>
    <w:rsid w:val="00934FA7"/>
    <w:rsid w:val="0093502F"/>
    <w:rsid w:val="00935100"/>
    <w:rsid w:val="0093533A"/>
    <w:rsid w:val="0093549F"/>
    <w:rsid w:val="0093563F"/>
    <w:rsid w:val="0093581C"/>
    <w:rsid w:val="00935A67"/>
    <w:rsid w:val="00935B02"/>
    <w:rsid w:val="00935C46"/>
    <w:rsid w:val="00935F80"/>
    <w:rsid w:val="0093600A"/>
    <w:rsid w:val="009361C6"/>
    <w:rsid w:val="009362BF"/>
    <w:rsid w:val="00936741"/>
    <w:rsid w:val="0093686F"/>
    <w:rsid w:val="009368DE"/>
    <w:rsid w:val="00936AA8"/>
    <w:rsid w:val="00936D64"/>
    <w:rsid w:val="00936D83"/>
    <w:rsid w:val="00937084"/>
    <w:rsid w:val="009371C4"/>
    <w:rsid w:val="0093730C"/>
    <w:rsid w:val="00937521"/>
    <w:rsid w:val="0093757B"/>
    <w:rsid w:val="009378DC"/>
    <w:rsid w:val="009379DD"/>
    <w:rsid w:val="00937C22"/>
    <w:rsid w:val="00937C77"/>
    <w:rsid w:val="00937CF3"/>
    <w:rsid w:val="00937FA1"/>
    <w:rsid w:val="009401FC"/>
    <w:rsid w:val="0094021F"/>
    <w:rsid w:val="00940544"/>
    <w:rsid w:val="009406AA"/>
    <w:rsid w:val="009406BC"/>
    <w:rsid w:val="0094075C"/>
    <w:rsid w:val="00940896"/>
    <w:rsid w:val="0094089C"/>
    <w:rsid w:val="00940C39"/>
    <w:rsid w:val="00940D31"/>
    <w:rsid w:val="00940F9C"/>
    <w:rsid w:val="0094113F"/>
    <w:rsid w:val="009416DA"/>
    <w:rsid w:val="0094171E"/>
    <w:rsid w:val="0094186B"/>
    <w:rsid w:val="00941AAD"/>
    <w:rsid w:val="00941AB1"/>
    <w:rsid w:val="00941C30"/>
    <w:rsid w:val="00941D3B"/>
    <w:rsid w:val="00941EA6"/>
    <w:rsid w:val="00941EDF"/>
    <w:rsid w:val="00942042"/>
    <w:rsid w:val="009423AB"/>
    <w:rsid w:val="0094260E"/>
    <w:rsid w:val="009426CA"/>
    <w:rsid w:val="009426E9"/>
    <w:rsid w:val="00942AB6"/>
    <w:rsid w:val="00942C2B"/>
    <w:rsid w:val="00942CC1"/>
    <w:rsid w:val="00942DEA"/>
    <w:rsid w:val="00942EC9"/>
    <w:rsid w:val="00942FBA"/>
    <w:rsid w:val="009430EF"/>
    <w:rsid w:val="0094324F"/>
    <w:rsid w:val="00943544"/>
    <w:rsid w:val="009436D9"/>
    <w:rsid w:val="009436EA"/>
    <w:rsid w:val="0094375E"/>
    <w:rsid w:val="00943BA4"/>
    <w:rsid w:val="00943BB7"/>
    <w:rsid w:val="00943BEB"/>
    <w:rsid w:val="00944170"/>
    <w:rsid w:val="0094448A"/>
    <w:rsid w:val="00944535"/>
    <w:rsid w:val="0094457B"/>
    <w:rsid w:val="00944689"/>
    <w:rsid w:val="009446D2"/>
    <w:rsid w:val="00944963"/>
    <w:rsid w:val="00944B0D"/>
    <w:rsid w:val="00944BC9"/>
    <w:rsid w:val="00944BD5"/>
    <w:rsid w:val="00944DF2"/>
    <w:rsid w:val="00944EC6"/>
    <w:rsid w:val="00944EFA"/>
    <w:rsid w:val="00944F1F"/>
    <w:rsid w:val="00944FDF"/>
    <w:rsid w:val="009450F5"/>
    <w:rsid w:val="009453F6"/>
    <w:rsid w:val="00945422"/>
    <w:rsid w:val="0094546F"/>
    <w:rsid w:val="00945518"/>
    <w:rsid w:val="00945537"/>
    <w:rsid w:val="00945723"/>
    <w:rsid w:val="0094574E"/>
    <w:rsid w:val="0094586C"/>
    <w:rsid w:val="00945A4C"/>
    <w:rsid w:val="00945E24"/>
    <w:rsid w:val="00945E72"/>
    <w:rsid w:val="00946035"/>
    <w:rsid w:val="009460A5"/>
    <w:rsid w:val="00946224"/>
    <w:rsid w:val="0094629E"/>
    <w:rsid w:val="009462FC"/>
    <w:rsid w:val="00946383"/>
    <w:rsid w:val="0094638C"/>
    <w:rsid w:val="00946541"/>
    <w:rsid w:val="00946577"/>
    <w:rsid w:val="00946591"/>
    <w:rsid w:val="009468C7"/>
    <w:rsid w:val="009469D0"/>
    <w:rsid w:val="009469F7"/>
    <w:rsid w:val="00946CD5"/>
    <w:rsid w:val="00946E09"/>
    <w:rsid w:val="00946EED"/>
    <w:rsid w:val="009470A4"/>
    <w:rsid w:val="00947192"/>
    <w:rsid w:val="00947242"/>
    <w:rsid w:val="00947277"/>
    <w:rsid w:val="009473A3"/>
    <w:rsid w:val="009473C7"/>
    <w:rsid w:val="0094747C"/>
    <w:rsid w:val="0094755A"/>
    <w:rsid w:val="0094765C"/>
    <w:rsid w:val="00947A68"/>
    <w:rsid w:val="00947AC8"/>
    <w:rsid w:val="00947C46"/>
    <w:rsid w:val="00947D47"/>
    <w:rsid w:val="00947DE4"/>
    <w:rsid w:val="00947E59"/>
    <w:rsid w:val="00947F31"/>
    <w:rsid w:val="00947F50"/>
    <w:rsid w:val="00950316"/>
    <w:rsid w:val="0095035D"/>
    <w:rsid w:val="00950386"/>
    <w:rsid w:val="009504DD"/>
    <w:rsid w:val="00950559"/>
    <w:rsid w:val="009508A0"/>
    <w:rsid w:val="00950A0F"/>
    <w:rsid w:val="00950A5F"/>
    <w:rsid w:val="00950B7B"/>
    <w:rsid w:val="00950CB7"/>
    <w:rsid w:val="00950CE1"/>
    <w:rsid w:val="00950D4B"/>
    <w:rsid w:val="009511B8"/>
    <w:rsid w:val="00951252"/>
    <w:rsid w:val="00951303"/>
    <w:rsid w:val="0095171B"/>
    <w:rsid w:val="0095183F"/>
    <w:rsid w:val="00951A0D"/>
    <w:rsid w:val="00951A6F"/>
    <w:rsid w:val="00951E53"/>
    <w:rsid w:val="00951F8B"/>
    <w:rsid w:val="0095208C"/>
    <w:rsid w:val="00952108"/>
    <w:rsid w:val="009524E8"/>
    <w:rsid w:val="009525FC"/>
    <w:rsid w:val="00952959"/>
    <w:rsid w:val="009529E1"/>
    <w:rsid w:val="00952D16"/>
    <w:rsid w:val="00952E4D"/>
    <w:rsid w:val="00952E6E"/>
    <w:rsid w:val="00952FFD"/>
    <w:rsid w:val="0095321F"/>
    <w:rsid w:val="0095334C"/>
    <w:rsid w:val="009533BA"/>
    <w:rsid w:val="009534F3"/>
    <w:rsid w:val="009535F5"/>
    <w:rsid w:val="00953645"/>
    <w:rsid w:val="00953751"/>
    <w:rsid w:val="009538B6"/>
    <w:rsid w:val="00953925"/>
    <w:rsid w:val="00953CCC"/>
    <w:rsid w:val="00953D06"/>
    <w:rsid w:val="0095409C"/>
    <w:rsid w:val="0095420B"/>
    <w:rsid w:val="009542E6"/>
    <w:rsid w:val="009543D3"/>
    <w:rsid w:val="00954410"/>
    <w:rsid w:val="009545C3"/>
    <w:rsid w:val="0095462F"/>
    <w:rsid w:val="0095463F"/>
    <w:rsid w:val="0095465E"/>
    <w:rsid w:val="009548C4"/>
    <w:rsid w:val="00954921"/>
    <w:rsid w:val="00954ABC"/>
    <w:rsid w:val="00954B66"/>
    <w:rsid w:val="00954D41"/>
    <w:rsid w:val="00954F38"/>
    <w:rsid w:val="00954F9D"/>
    <w:rsid w:val="0095539D"/>
    <w:rsid w:val="009553D7"/>
    <w:rsid w:val="00955435"/>
    <w:rsid w:val="00955589"/>
    <w:rsid w:val="009555F4"/>
    <w:rsid w:val="00955709"/>
    <w:rsid w:val="00955A45"/>
    <w:rsid w:val="00955BBA"/>
    <w:rsid w:val="00955C18"/>
    <w:rsid w:val="00955D23"/>
    <w:rsid w:val="00955DA5"/>
    <w:rsid w:val="00955E98"/>
    <w:rsid w:val="00955F11"/>
    <w:rsid w:val="009560E7"/>
    <w:rsid w:val="009560F6"/>
    <w:rsid w:val="00956129"/>
    <w:rsid w:val="00956241"/>
    <w:rsid w:val="0095626E"/>
    <w:rsid w:val="009562B6"/>
    <w:rsid w:val="00956374"/>
    <w:rsid w:val="009564AF"/>
    <w:rsid w:val="0095659E"/>
    <w:rsid w:val="009565E6"/>
    <w:rsid w:val="00956634"/>
    <w:rsid w:val="0095674A"/>
    <w:rsid w:val="009567D7"/>
    <w:rsid w:val="00956835"/>
    <w:rsid w:val="00956974"/>
    <w:rsid w:val="00956B3C"/>
    <w:rsid w:val="00956BE1"/>
    <w:rsid w:val="00956C11"/>
    <w:rsid w:val="00956C1C"/>
    <w:rsid w:val="00956D07"/>
    <w:rsid w:val="00956E63"/>
    <w:rsid w:val="0095744E"/>
    <w:rsid w:val="0095749B"/>
    <w:rsid w:val="009574B4"/>
    <w:rsid w:val="00957597"/>
    <w:rsid w:val="009575E6"/>
    <w:rsid w:val="009579C5"/>
    <w:rsid w:val="00957A4C"/>
    <w:rsid w:val="00957C1B"/>
    <w:rsid w:val="00957CF2"/>
    <w:rsid w:val="009601F6"/>
    <w:rsid w:val="009602C0"/>
    <w:rsid w:val="009602DC"/>
    <w:rsid w:val="009606E7"/>
    <w:rsid w:val="0096076A"/>
    <w:rsid w:val="0096077D"/>
    <w:rsid w:val="0096090F"/>
    <w:rsid w:val="00960B0E"/>
    <w:rsid w:val="00960BC2"/>
    <w:rsid w:val="00960DA7"/>
    <w:rsid w:val="009615F0"/>
    <w:rsid w:val="009617C7"/>
    <w:rsid w:val="00961872"/>
    <w:rsid w:val="00961902"/>
    <w:rsid w:val="0096193B"/>
    <w:rsid w:val="00961E35"/>
    <w:rsid w:val="00961F38"/>
    <w:rsid w:val="00962017"/>
    <w:rsid w:val="00962136"/>
    <w:rsid w:val="009627F2"/>
    <w:rsid w:val="0096290C"/>
    <w:rsid w:val="00962938"/>
    <w:rsid w:val="00962A6A"/>
    <w:rsid w:val="00962BA7"/>
    <w:rsid w:val="00962C18"/>
    <w:rsid w:val="00962DE7"/>
    <w:rsid w:val="00962E30"/>
    <w:rsid w:val="00963494"/>
    <w:rsid w:val="00963B12"/>
    <w:rsid w:val="00963BEF"/>
    <w:rsid w:val="00963EDA"/>
    <w:rsid w:val="00963F1C"/>
    <w:rsid w:val="00964028"/>
    <w:rsid w:val="00964094"/>
    <w:rsid w:val="0096409E"/>
    <w:rsid w:val="0096417A"/>
    <w:rsid w:val="0096422D"/>
    <w:rsid w:val="009642B0"/>
    <w:rsid w:val="00964338"/>
    <w:rsid w:val="00964339"/>
    <w:rsid w:val="0096435D"/>
    <w:rsid w:val="00964430"/>
    <w:rsid w:val="009644A3"/>
    <w:rsid w:val="0096454D"/>
    <w:rsid w:val="00964767"/>
    <w:rsid w:val="009649B6"/>
    <w:rsid w:val="009649DF"/>
    <w:rsid w:val="00964F21"/>
    <w:rsid w:val="0096506F"/>
    <w:rsid w:val="009651C5"/>
    <w:rsid w:val="009651DD"/>
    <w:rsid w:val="00965578"/>
    <w:rsid w:val="009655E3"/>
    <w:rsid w:val="00965601"/>
    <w:rsid w:val="00965624"/>
    <w:rsid w:val="00965715"/>
    <w:rsid w:val="009657D8"/>
    <w:rsid w:val="0096589E"/>
    <w:rsid w:val="009658CD"/>
    <w:rsid w:val="00965A2E"/>
    <w:rsid w:val="00965AA7"/>
    <w:rsid w:val="00965AB8"/>
    <w:rsid w:val="00965D1B"/>
    <w:rsid w:val="00965E50"/>
    <w:rsid w:val="00965ECA"/>
    <w:rsid w:val="00965FE9"/>
    <w:rsid w:val="009665A1"/>
    <w:rsid w:val="009665B3"/>
    <w:rsid w:val="00966B1D"/>
    <w:rsid w:val="00966BC9"/>
    <w:rsid w:val="00966FB8"/>
    <w:rsid w:val="00967024"/>
    <w:rsid w:val="009672B0"/>
    <w:rsid w:val="009672D3"/>
    <w:rsid w:val="009673E4"/>
    <w:rsid w:val="00967459"/>
    <w:rsid w:val="00967844"/>
    <w:rsid w:val="009678A5"/>
    <w:rsid w:val="00967A34"/>
    <w:rsid w:val="00967B66"/>
    <w:rsid w:val="00967B83"/>
    <w:rsid w:val="00967DA0"/>
    <w:rsid w:val="0097017D"/>
    <w:rsid w:val="0097021E"/>
    <w:rsid w:val="009703F0"/>
    <w:rsid w:val="0097045C"/>
    <w:rsid w:val="0097049D"/>
    <w:rsid w:val="00970753"/>
    <w:rsid w:val="00970867"/>
    <w:rsid w:val="00970872"/>
    <w:rsid w:val="00970950"/>
    <w:rsid w:val="0097095D"/>
    <w:rsid w:val="00970C8E"/>
    <w:rsid w:val="00970DDE"/>
    <w:rsid w:val="00970F1E"/>
    <w:rsid w:val="0097126A"/>
    <w:rsid w:val="009713D4"/>
    <w:rsid w:val="00971446"/>
    <w:rsid w:val="0097150B"/>
    <w:rsid w:val="00971594"/>
    <w:rsid w:val="009715BE"/>
    <w:rsid w:val="009715E7"/>
    <w:rsid w:val="0097178E"/>
    <w:rsid w:val="009718BB"/>
    <w:rsid w:val="00971A10"/>
    <w:rsid w:val="00971EFE"/>
    <w:rsid w:val="00971F3D"/>
    <w:rsid w:val="009720C6"/>
    <w:rsid w:val="009720CE"/>
    <w:rsid w:val="00972122"/>
    <w:rsid w:val="009722A0"/>
    <w:rsid w:val="00972385"/>
    <w:rsid w:val="009723A6"/>
    <w:rsid w:val="009723C3"/>
    <w:rsid w:val="009723EB"/>
    <w:rsid w:val="00972455"/>
    <w:rsid w:val="009724C6"/>
    <w:rsid w:val="0097268A"/>
    <w:rsid w:val="009726D4"/>
    <w:rsid w:val="00972729"/>
    <w:rsid w:val="00972757"/>
    <w:rsid w:val="0097285A"/>
    <w:rsid w:val="00972933"/>
    <w:rsid w:val="00972943"/>
    <w:rsid w:val="00972ED5"/>
    <w:rsid w:val="00972F9E"/>
    <w:rsid w:val="00973115"/>
    <w:rsid w:val="00973153"/>
    <w:rsid w:val="009731D0"/>
    <w:rsid w:val="009732F8"/>
    <w:rsid w:val="0097337F"/>
    <w:rsid w:val="009735A7"/>
    <w:rsid w:val="009736AE"/>
    <w:rsid w:val="0097378C"/>
    <w:rsid w:val="00973861"/>
    <w:rsid w:val="00973940"/>
    <w:rsid w:val="00973A2F"/>
    <w:rsid w:val="00973AA0"/>
    <w:rsid w:val="00973BA7"/>
    <w:rsid w:val="00973EA8"/>
    <w:rsid w:val="00974051"/>
    <w:rsid w:val="009744A6"/>
    <w:rsid w:val="009745F7"/>
    <w:rsid w:val="00974BB0"/>
    <w:rsid w:val="00974C01"/>
    <w:rsid w:val="00974C35"/>
    <w:rsid w:val="00974C43"/>
    <w:rsid w:val="00974C87"/>
    <w:rsid w:val="00974FDA"/>
    <w:rsid w:val="0097502E"/>
    <w:rsid w:val="00975058"/>
    <w:rsid w:val="009750F8"/>
    <w:rsid w:val="00975432"/>
    <w:rsid w:val="00975690"/>
    <w:rsid w:val="0097569B"/>
    <w:rsid w:val="00975814"/>
    <w:rsid w:val="009758A3"/>
    <w:rsid w:val="00975993"/>
    <w:rsid w:val="00975AC7"/>
    <w:rsid w:val="00975C62"/>
    <w:rsid w:val="00975EBA"/>
    <w:rsid w:val="00975F3A"/>
    <w:rsid w:val="00975F4A"/>
    <w:rsid w:val="00976018"/>
    <w:rsid w:val="0097604A"/>
    <w:rsid w:val="00976184"/>
    <w:rsid w:val="009761BF"/>
    <w:rsid w:val="0097637A"/>
    <w:rsid w:val="0097647D"/>
    <w:rsid w:val="00976486"/>
    <w:rsid w:val="009764FB"/>
    <w:rsid w:val="009766AB"/>
    <w:rsid w:val="009768C4"/>
    <w:rsid w:val="00976969"/>
    <w:rsid w:val="00976BD0"/>
    <w:rsid w:val="00976E8D"/>
    <w:rsid w:val="00976F69"/>
    <w:rsid w:val="00977031"/>
    <w:rsid w:val="009770A0"/>
    <w:rsid w:val="009770B5"/>
    <w:rsid w:val="009771AC"/>
    <w:rsid w:val="009771D8"/>
    <w:rsid w:val="0097745B"/>
    <w:rsid w:val="00977510"/>
    <w:rsid w:val="0097757E"/>
    <w:rsid w:val="009777DE"/>
    <w:rsid w:val="00977823"/>
    <w:rsid w:val="0097786F"/>
    <w:rsid w:val="009778A2"/>
    <w:rsid w:val="00977A9B"/>
    <w:rsid w:val="00977BD8"/>
    <w:rsid w:val="00977EB4"/>
    <w:rsid w:val="00977EC7"/>
    <w:rsid w:val="00977F84"/>
    <w:rsid w:val="009800EC"/>
    <w:rsid w:val="00980442"/>
    <w:rsid w:val="0098044C"/>
    <w:rsid w:val="00980886"/>
    <w:rsid w:val="009808D1"/>
    <w:rsid w:val="00980A33"/>
    <w:rsid w:val="00980C28"/>
    <w:rsid w:val="00980CA4"/>
    <w:rsid w:val="00980D41"/>
    <w:rsid w:val="00980F31"/>
    <w:rsid w:val="00980F47"/>
    <w:rsid w:val="00980FD6"/>
    <w:rsid w:val="009810E6"/>
    <w:rsid w:val="0098121D"/>
    <w:rsid w:val="009814E2"/>
    <w:rsid w:val="009814FC"/>
    <w:rsid w:val="00981517"/>
    <w:rsid w:val="00981522"/>
    <w:rsid w:val="0098162D"/>
    <w:rsid w:val="00981696"/>
    <w:rsid w:val="00981A28"/>
    <w:rsid w:val="00981D37"/>
    <w:rsid w:val="00981D6D"/>
    <w:rsid w:val="00981E1D"/>
    <w:rsid w:val="0098203C"/>
    <w:rsid w:val="00982143"/>
    <w:rsid w:val="009822E2"/>
    <w:rsid w:val="009824D0"/>
    <w:rsid w:val="009824E1"/>
    <w:rsid w:val="009824E4"/>
    <w:rsid w:val="00982A26"/>
    <w:rsid w:val="00982EC7"/>
    <w:rsid w:val="009830C8"/>
    <w:rsid w:val="0098317B"/>
    <w:rsid w:val="0098324C"/>
    <w:rsid w:val="00983530"/>
    <w:rsid w:val="00983540"/>
    <w:rsid w:val="0098365E"/>
    <w:rsid w:val="0098390B"/>
    <w:rsid w:val="00983982"/>
    <w:rsid w:val="00983A01"/>
    <w:rsid w:val="00983A24"/>
    <w:rsid w:val="00983A4D"/>
    <w:rsid w:val="00983A6B"/>
    <w:rsid w:val="00983A7D"/>
    <w:rsid w:val="00983B86"/>
    <w:rsid w:val="00984182"/>
    <w:rsid w:val="0098441D"/>
    <w:rsid w:val="00984452"/>
    <w:rsid w:val="009846CE"/>
    <w:rsid w:val="00984878"/>
    <w:rsid w:val="009848EB"/>
    <w:rsid w:val="0098495C"/>
    <w:rsid w:val="00984ABC"/>
    <w:rsid w:val="00984C1B"/>
    <w:rsid w:val="00984CE5"/>
    <w:rsid w:val="00984DEC"/>
    <w:rsid w:val="00984E34"/>
    <w:rsid w:val="00984F2D"/>
    <w:rsid w:val="00984FC9"/>
    <w:rsid w:val="0098505D"/>
    <w:rsid w:val="009850C0"/>
    <w:rsid w:val="0098521D"/>
    <w:rsid w:val="00985222"/>
    <w:rsid w:val="00985277"/>
    <w:rsid w:val="00985305"/>
    <w:rsid w:val="00985665"/>
    <w:rsid w:val="009857F9"/>
    <w:rsid w:val="009858BE"/>
    <w:rsid w:val="00985A02"/>
    <w:rsid w:val="00985A20"/>
    <w:rsid w:val="00985A74"/>
    <w:rsid w:val="00985B5A"/>
    <w:rsid w:val="00985FA2"/>
    <w:rsid w:val="0098604A"/>
    <w:rsid w:val="009860DC"/>
    <w:rsid w:val="0098625B"/>
    <w:rsid w:val="00986477"/>
    <w:rsid w:val="009865DF"/>
    <w:rsid w:val="009867AE"/>
    <w:rsid w:val="00986844"/>
    <w:rsid w:val="009869F3"/>
    <w:rsid w:val="00986A39"/>
    <w:rsid w:val="00986CA8"/>
    <w:rsid w:val="00986F6B"/>
    <w:rsid w:val="009870D9"/>
    <w:rsid w:val="0098710B"/>
    <w:rsid w:val="009871F6"/>
    <w:rsid w:val="00987326"/>
    <w:rsid w:val="009874FB"/>
    <w:rsid w:val="00987661"/>
    <w:rsid w:val="00987687"/>
    <w:rsid w:val="0098783D"/>
    <w:rsid w:val="00987954"/>
    <w:rsid w:val="00987A0D"/>
    <w:rsid w:val="00987A36"/>
    <w:rsid w:val="00987A8B"/>
    <w:rsid w:val="00987AA9"/>
    <w:rsid w:val="009900F8"/>
    <w:rsid w:val="00990127"/>
    <w:rsid w:val="009905A9"/>
    <w:rsid w:val="00990603"/>
    <w:rsid w:val="00990637"/>
    <w:rsid w:val="00990833"/>
    <w:rsid w:val="009909DF"/>
    <w:rsid w:val="00990B33"/>
    <w:rsid w:val="00990C2E"/>
    <w:rsid w:val="00990C8D"/>
    <w:rsid w:val="00990DB0"/>
    <w:rsid w:val="00990DE1"/>
    <w:rsid w:val="00990E10"/>
    <w:rsid w:val="00990E75"/>
    <w:rsid w:val="00990EB8"/>
    <w:rsid w:val="00991027"/>
    <w:rsid w:val="0099109C"/>
    <w:rsid w:val="00991218"/>
    <w:rsid w:val="00991231"/>
    <w:rsid w:val="009913FA"/>
    <w:rsid w:val="00991820"/>
    <w:rsid w:val="0099196F"/>
    <w:rsid w:val="00991A56"/>
    <w:rsid w:val="00991B74"/>
    <w:rsid w:val="00991B7E"/>
    <w:rsid w:val="00991BB7"/>
    <w:rsid w:val="00991C99"/>
    <w:rsid w:val="00991D0B"/>
    <w:rsid w:val="00991D11"/>
    <w:rsid w:val="00991E20"/>
    <w:rsid w:val="00991F08"/>
    <w:rsid w:val="00992025"/>
    <w:rsid w:val="0099220B"/>
    <w:rsid w:val="009922A5"/>
    <w:rsid w:val="00992440"/>
    <w:rsid w:val="0099245F"/>
    <w:rsid w:val="00992501"/>
    <w:rsid w:val="00992581"/>
    <w:rsid w:val="00992621"/>
    <w:rsid w:val="0099263E"/>
    <w:rsid w:val="009927FE"/>
    <w:rsid w:val="009928B4"/>
    <w:rsid w:val="009928D8"/>
    <w:rsid w:val="00992A8F"/>
    <w:rsid w:val="00992B6A"/>
    <w:rsid w:val="00992D14"/>
    <w:rsid w:val="00992F5F"/>
    <w:rsid w:val="009930D5"/>
    <w:rsid w:val="0099312A"/>
    <w:rsid w:val="009936AE"/>
    <w:rsid w:val="00993755"/>
    <w:rsid w:val="009939C5"/>
    <w:rsid w:val="00993A59"/>
    <w:rsid w:val="00993B09"/>
    <w:rsid w:val="00993B18"/>
    <w:rsid w:val="00993C27"/>
    <w:rsid w:val="00993C84"/>
    <w:rsid w:val="00993E53"/>
    <w:rsid w:val="00993E81"/>
    <w:rsid w:val="00993F46"/>
    <w:rsid w:val="00993FAF"/>
    <w:rsid w:val="00994232"/>
    <w:rsid w:val="0099430D"/>
    <w:rsid w:val="0099453F"/>
    <w:rsid w:val="0099458D"/>
    <w:rsid w:val="00994652"/>
    <w:rsid w:val="00994789"/>
    <w:rsid w:val="009947A0"/>
    <w:rsid w:val="009948FB"/>
    <w:rsid w:val="0099497D"/>
    <w:rsid w:val="00994993"/>
    <w:rsid w:val="00994A8D"/>
    <w:rsid w:val="00994AE0"/>
    <w:rsid w:val="00994B0E"/>
    <w:rsid w:val="00994C7B"/>
    <w:rsid w:val="00994D0B"/>
    <w:rsid w:val="00994DFD"/>
    <w:rsid w:val="00995168"/>
    <w:rsid w:val="00995195"/>
    <w:rsid w:val="009952C4"/>
    <w:rsid w:val="0099547B"/>
    <w:rsid w:val="00995538"/>
    <w:rsid w:val="009955E6"/>
    <w:rsid w:val="009957CE"/>
    <w:rsid w:val="00995910"/>
    <w:rsid w:val="0099597A"/>
    <w:rsid w:val="009959CA"/>
    <w:rsid w:val="009959E3"/>
    <w:rsid w:val="009959EA"/>
    <w:rsid w:val="00995AFA"/>
    <w:rsid w:val="00995B65"/>
    <w:rsid w:val="00995CA4"/>
    <w:rsid w:val="00995DA8"/>
    <w:rsid w:val="00996066"/>
    <w:rsid w:val="009960EF"/>
    <w:rsid w:val="00996593"/>
    <w:rsid w:val="0099666D"/>
    <w:rsid w:val="00996828"/>
    <w:rsid w:val="00996979"/>
    <w:rsid w:val="00996A0E"/>
    <w:rsid w:val="00996A5B"/>
    <w:rsid w:val="00996ADB"/>
    <w:rsid w:val="00996B92"/>
    <w:rsid w:val="00996B9B"/>
    <w:rsid w:val="00996C3A"/>
    <w:rsid w:val="00996CFD"/>
    <w:rsid w:val="00996EC1"/>
    <w:rsid w:val="00996FD8"/>
    <w:rsid w:val="00996FDA"/>
    <w:rsid w:val="0099714B"/>
    <w:rsid w:val="0099733E"/>
    <w:rsid w:val="0099742B"/>
    <w:rsid w:val="009975A3"/>
    <w:rsid w:val="009976A0"/>
    <w:rsid w:val="00997903"/>
    <w:rsid w:val="00997935"/>
    <w:rsid w:val="00997B57"/>
    <w:rsid w:val="00997B6F"/>
    <w:rsid w:val="00997C0C"/>
    <w:rsid w:val="00997C21"/>
    <w:rsid w:val="00997C3A"/>
    <w:rsid w:val="00997CC2"/>
    <w:rsid w:val="00997EA3"/>
    <w:rsid w:val="00997F47"/>
    <w:rsid w:val="00997FA7"/>
    <w:rsid w:val="00997FCA"/>
    <w:rsid w:val="009A01D0"/>
    <w:rsid w:val="009A043A"/>
    <w:rsid w:val="009A0498"/>
    <w:rsid w:val="009A06ED"/>
    <w:rsid w:val="009A075C"/>
    <w:rsid w:val="009A080C"/>
    <w:rsid w:val="009A081B"/>
    <w:rsid w:val="009A08FA"/>
    <w:rsid w:val="009A0B6B"/>
    <w:rsid w:val="009A0C20"/>
    <w:rsid w:val="009A0CD6"/>
    <w:rsid w:val="009A0D72"/>
    <w:rsid w:val="009A0DD1"/>
    <w:rsid w:val="009A0F45"/>
    <w:rsid w:val="009A0FBC"/>
    <w:rsid w:val="009A0FDB"/>
    <w:rsid w:val="009A0FE4"/>
    <w:rsid w:val="009A103F"/>
    <w:rsid w:val="009A1103"/>
    <w:rsid w:val="009A110A"/>
    <w:rsid w:val="009A1176"/>
    <w:rsid w:val="009A11A4"/>
    <w:rsid w:val="009A1350"/>
    <w:rsid w:val="009A1582"/>
    <w:rsid w:val="009A1812"/>
    <w:rsid w:val="009A196A"/>
    <w:rsid w:val="009A19DF"/>
    <w:rsid w:val="009A1A08"/>
    <w:rsid w:val="009A1C57"/>
    <w:rsid w:val="009A1E8F"/>
    <w:rsid w:val="009A1F02"/>
    <w:rsid w:val="009A2008"/>
    <w:rsid w:val="009A2053"/>
    <w:rsid w:val="009A21D2"/>
    <w:rsid w:val="009A238C"/>
    <w:rsid w:val="009A23AF"/>
    <w:rsid w:val="009A23B5"/>
    <w:rsid w:val="009A240B"/>
    <w:rsid w:val="009A248F"/>
    <w:rsid w:val="009A25D4"/>
    <w:rsid w:val="009A2667"/>
    <w:rsid w:val="009A2701"/>
    <w:rsid w:val="009A27BE"/>
    <w:rsid w:val="009A30AD"/>
    <w:rsid w:val="009A3263"/>
    <w:rsid w:val="009A3293"/>
    <w:rsid w:val="009A336D"/>
    <w:rsid w:val="009A3446"/>
    <w:rsid w:val="009A3468"/>
    <w:rsid w:val="009A3509"/>
    <w:rsid w:val="009A3669"/>
    <w:rsid w:val="009A375E"/>
    <w:rsid w:val="009A37AF"/>
    <w:rsid w:val="009A3835"/>
    <w:rsid w:val="009A3941"/>
    <w:rsid w:val="009A3AF0"/>
    <w:rsid w:val="009A3AFE"/>
    <w:rsid w:val="009A3C46"/>
    <w:rsid w:val="009A3EA2"/>
    <w:rsid w:val="009A3EC9"/>
    <w:rsid w:val="009A42E6"/>
    <w:rsid w:val="009A42FE"/>
    <w:rsid w:val="009A4397"/>
    <w:rsid w:val="009A43EA"/>
    <w:rsid w:val="009A4599"/>
    <w:rsid w:val="009A473E"/>
    <w:rsid w:val="009A486B"/>
    <w:rsid w:val="009A4955"/>
    <w:rsid w:val="009A4C8C"/>
    <w:rsid w:val="009A4D4A"/>
    <w:rsid w:val="009A4DCE"/>
    <w:rsid w:val="009A4E75"/>
    <w:rsid w:val="009A50DA"/>
    <w:rsid w:val="009A5106"/>
    <w:rsid w:val="009A537D"/>
    <w:rsid w:val="009A53D9"/>
    <w:rsid w:val="009A5402"/>
    <w:rsid w:val="009A566E"/>
    <w:rsid w:val="009A56B1"/>
    <w:rsid w:val="009A596E"/>
    <w:rsid w:val="009A5ABA"/>
    <w:rsid w:val="009A5AED"/>
    <w:rsid w:val="009A5B51"/>
    <w:rsid w:val="009A5B86"/>
    <w:rsid w:val="009A5D4A"/>
    <w:rsid w:val="009A5EA0"/>
    <w:rsid w:val="009A5EC9"/>
    <w:rsid w:val="009A5EFE"/>
    <w:rsid w:val="009A6130"/>
    <w:rsid w:val="009A61DD"/>
    <w:rsid w:val="009A6311"/>
    <w:rsid w:val="009A6362"/>
    <w:rsid w:val="009A63C6"/>
    <w:rsid w:val="009A6425"/>
    <w:rsid w:val="009A6610"/>
    <w:rsid w:val="009A6672"/>
    <w:rsid w:val="009A6694"/>
    <w:rsid w:val="009A66CC"/>
    <w:rsid w:val="009A674E"/>
    <w:rsid w:val="009A6878"/>
    <w:rsid w:val="009A6935"/>
    <w:rsid w:val="009A6A23"/>
    <w:rsid w:val="009A6CDE"/>
    <w:rsid w:val="009A6D47"/>
    <w:rsid w:val="009A70B7"/>
    <w:rsid w:val="009A7111"/>
    <w:rsid w:val="009A71B6"/>
    <w:rsid w:val="009A72DB"/>
    <w:rsid w:val="009A73AC"/>
    <w:rsid w:val="009A7579"/>
    <w:rsid w:val="009A76D3"/>
    <w:rsid w:val="009A76FF"/>
    <w:rsid w:val="009A79AD"/>
    <w:rsid w:val="009A7C86"/>
    <w:rsid w:val="009A7E74"/>
    <w:rsid w:val="009A7FF6"/>
    <w:rsid w:val="009B009F"/>
    <w:rsid w:val="009B0251"/>
    <w:rsid w:val="009B02F8"/>
    <w:rsid w:val="009B047E"/>
    <w:rsid w:val="009B0611"/>
    <w:rsid w:val="009B06BB"/>
    <w:rsid w:val="009B0826"/>
    <w:rsid w:val="009B084A"/>
    <w:rsid w:val="009B0950"/>
    <w:rsid w:val="009B0968"/>
    <w:rsid w:val="009B098B"/>
    <w:rsid w:val="009B0B19"/>
    <w:rsid w:val="009B0B9F"/>
    <w:rsid w:val="009B0C7D"/>
    <w:rsid w:val="009B0CF1"/>
    <w:rsid w:val="009B0D03"/>
    <w:rsid w:val="009B0D17"/>
    <w:rsid w:val="009B0F15"/>
    <w:rsid w:val="009B0FBE"/>
    <w:rsid w:val="009B112F"/>
    <w:rsid w:val="009B1213"/>
    <w:rsid w:val="009B14AF"/>
    <w:rsid w:val="009B14C7"/>
    <w:rsid w:val="009B1677"/>
    <w:rsid w:val="009B16B8"/>
    <w:rsid w:val="009B1A9D"/>
    <w:rsid w:val="009B1B3C"/>
    <w:rsid w:val="009B1B86"/>
    <w:rsid w:val="009B1F2D"/>
    <w:rsid w:val="009B1F98"/>
    <w:rsid w:val="009B2091"/>
    <w:rsid w:val="009B217D"/>
    <w:rsid w:val="009B21C8"/>
    <w:rsid w:val="009B21E5"/>
    <w:rsid w:val="009B2641"/>
    <w:rsid w:val="009B28C9"/>
    <w:rsid w:val="009B2AC7"/>
    <w:rsid w:val="009B2CEE"/>
    <w:rsid w:val="009B2E80"/>
    <w:rsid w:val="009B2E96"/>
    <w:rsid w:val="009B2EAB"/>
    <w:rsid w:val="009B2EF7"/>
    <w:rsid w:val="009B2FD0"/>
    <w:rsid w:val="009B30CD"/>
    <w:rsid w:val="009B3224"/>
    <w:rsid w:val="009B3231"/>
    <w:rsid w:val="009B3689"/>
    <w:rsid w:val="009B370E"/>
    <w:rsid w:val="009B3840"/>
    <w:rsid w:val="009B3926"/>
    <w:rsid w:val="009B3D23"/>
    <w:rsid w:val="009B3DAF"/>
    <w:rsid w:val="009B3DDC"/>
    <w:rsid w:val="009B40F3"/>
    <w:rsid w:val="009B41FE"/>
    <w:rsid w:val="009B43BA"/>
    <w:rsid w:val="009B449B"/>
    <w:rsid w:val="009B44A4"/>
    <w:rsid w:val="009B487A"/>
    <w:rsid w:val="009B49AE"/>
    <w:rsid w:val="009B49C1"/>
    <w:rsid w:val="009B49D4"/>
    <w:rsid w:val="009B49EF"/>
    <w:rsid w:val="009B4C94"/>
    <w:rsid w:val="009B4D3B"/>
    <w:rsid w:val="009B4F92"/>
    <w:rsid w:val="009B50D9"/>
    <w:rsid w:val="009B519A"/>
    <w:rsid w:val="009B521E"/>
    <w:rsid w:val="009B5261"/>
    <w:rsid w:val="009B52F4"/>
    <w:rsid w:val="009B5354"/>
    <w:rsid w:val="009B5482"/>
    <w:rsid w:val="009B54F4"/>
    <w:rsid w:val="009B5833"/>
    <w:rsid w:val="009B5B2F"/>
    <w:rsid w:val="009B5C4F"/>
    <w:rsid w:val="009B5D2D"/>
    <w:rsid w:val="009B5E63"/>
    <w:rsid w:val="009B5E76"/>
    <w:rsid w:val="009B5ED4"/>
    <w:rsid w:val="009B5F49"/>
    <w:rsid w:val="009B601E"/>
    <w:rsid w:val="009B61F2"/>
    <w:rsid w:val="009B6216"/>
    <w:rsid w:val="009B6345"/>
    <w:rsid w:val="009B63C9"/>
    <w:rsid w:val="009B64D1"/>
    <w:rsid w:val="009B6799"/>
    <w:rsid w:val="009B686E"/>
    <w:rsid w:val="009B6883"/>
    <w:rsid w:val="009B6A05"/>
    <w:rsid w:val="009B6A3E"/>
    <w:rsid w:val="009B6B11"/>
    <w:rsid w:val="009B6C77"/>
    <w:rsid w:val="009B6DE5"/>
    <w:rsid w:val="009B6EF0"/>
    <w:rsid w:val="009B6F67"/>
    <w:rsid w:val="009B6FA8"/>
    <w:rsid w:val="009B7396"/>
    <w:rsid w:val="009B73A1"/>
    <w:rsid w:val="009B73C4"/>
    <w:rsid w:val="009B74DA"/>
    <w:rsid w:val="009B76A1"/>
    <w:rsid w:val="009B76EC"/>
    <w:rsid w:val="009B776E"/>
    <w:rsid w:val="009B7A55"/>
    <w:rsid w:val="009B7A74"/>
    <w:rsid w:val="009B7CD0"/>
    <w:rsid w:val="009B7D25"/>
    <w:rsid w:val="009B7F54"/>
    <w:rsid w:val="009B8B1B"/>
    <w:rsid w:val="009C0047"/>
    <w:rsid w:val="009C00BD"/>
    <w:rsid w:val="009C0153"/>
    <w:rsid w:val="009C0303"/>
    <w:rsid w:val="009C06BD"/>
    <w:rsid w:val="009C06E8"/>
    <w:rsid w:val="009C078E"/>
    <w:rsid w:val="009C0849"/>
    <w:rsid w:val="009C0876"/>
    <w:rsid w:val="009C095D"/>
    <w:rsid w:val="009C0ABE"/>
    <w:rsid w:val="009C0C06"/>
    <w:rsid w:val="009C0C9F"/>
    <w:rsid w:val="009C0E5E"/>
    <w:rsid w:val="009C0EA7"/>
    <w:rsid w:val="009C0ED4"/>
    <w:rsid w:val="009C113A"/>
    <w:rsid w:val="009C12E4"/>
    <w:rsid w:val="009C13AC"/>
    <w:rsid w:val="009C148F"/>
    <w:rsid w:val="009C150A"/>
    <w:rsid w:val="009C1625"/>
    <w:rsid w:val="009C17F8"/>
    <w:rsid w:val="009C19CE"/>
    <w:rsid w:val="009C1B83"/>
    <w:rsid w:val="009C1BCC"/>
    <w:rsid w:val="009C1BCF"/>
    <w:rsid w:val="009C1BD3"/>
    <w:rsid w:val="009C1D22"/>
    <w:rsid w:val="009C1DF4"/>
    <w:rsid w:val="009C1E7A"/>
    <w:rsid w:val="009C210A"/>
    <w:rsid w:val="009C2406"/>
    <w:rsid w:val="009C24FD"/>
    <w:rsid w:val="009C2575"/>
    <w:rsid w:val="009C2698"/>
    <w:rsid w:val="009C2910"/>
    <w:rsid w:val="009C2AAD"/>
    <w:rsid w:val="009C2AB0"/>
    <w:rsid w:val="009C2E4D"/>
    <w:rsid w:val="009C2F43"/>
    <w:rsid w:val="009C350A"/>
    <w:rsid w:val="009C36CE"/>
    <w:rsid w:val="009C37EE"/>
    <w:rsid w:val="009C382C"/>
    <w:rsid w:val="009C38E9"/>
    <w:rsid w:val="009C3A32"/>
    <w:rsid w:val="009C3B18"/>
    <w:rsid w:val="009C3C3B"/>
    <w:rsid w:val="009C3E31"/>
    <w:rsid w:val="009C3EFF"/>
    <w:rsid w:val="009C3FF5"/>
    <w:rsid w:val="009C430F"/>
    <w:rsid w:val="009C434D"/>
    <w:rsid w:val="009C44D4"/>
    <w:rsid w:val="009C48FB"/>
    <w:rsid w:val="009C499A"/>
    <w:rsid w:val="009C49F4"/>
    <w:rsid w:val="009C4D23"/>
    <w:rsid w:val="009C4D8C"/>
    <w:rsid w:val="009C4DE9"/>
    <w:rsid w:val="009C4E9A"/>
    <w:rsid w:val="009C4F92"/>
    <w:rsid w:val="009C50B0"/>
    <w:rsid w:val="009C5254"/>
    <w:rsid w:val="009C5457"/>
    <w:rsid w:val="009C5531"/>
    <w:rsid w:val="009C5649"/>
    <w:rsid w:val="009C568C"/>
    <w:rsid w:val="009C56AF"/>
    <w:rsid w:val="009C5703"/>
    <w:rsid w:val="009C5716"/>
    <w:rsid w:val="009C57DC"/>
    <w:rsid w:val="009C582C"/>
    <w:rsid w:val="009C58AC"/>
    <w:rsid w:val="009C5904"/>
    <w:rsid w:val="009C59BA"/>
    <w:rsid w:val="009C5A5C"/>
    <w:rsid w:val="009C5CE1"/>
    <w:rsid w:val="009C5E55"/>
    <w:rsid w:val="009C603B"/>
    <w:rsid w:val="009C606E"/>
    <w:rsid w:val="009C620D"/>
    <w:rsid w:val="009C62DA"/>
    <w:rsid w:val="009C6368"/>
    <w:rsid w:val="009C637F"/>
    <w:rsid w:val="009C6470"/>
    <w:rsid w:val="009C65DC"/>
    <w:rsid w:val="009C67B0"/>
    <w:rsid w:val="009C6894"/>
    <w:rsid w:val="009C69F6"/>
    <w:rsid w:val="009C6A2B"/>
    <w:rsid w:val="009C6BB8"/>
    <w:rsid w:val="009C6C2E"/>
    <w:rsid w:val="009C6C37"/>
    <w:rsid w:val="009C6F7A"/>
    <w:rsid w:val="009C71B9"/>
    <w:rsid w:val="009C7206"/>
    <w:rsid w:val="009C722B"/>
    <w:rsid w:val="009C7260"/>
    <w:rsid w:val="009C76F7"/>
    <w:rsid w:val="009C771A"/>
    <w:rsid w:val="009C7B7B"/>
    <w:rsid w:val="009C7D65"/>
    <w:rsid w:val="009C7DC8"/>
    <w:rsid w:val="009C7FF7"/>
    <w:rsid w:val="009D01F6"/>
    <w:rsid w:val="009D03A0"/>
    <w:rsid w:val="009D03B8"/>
    <w:rsid w:val="009D0451"/>
    <w:rsid w:val="009D058C"/>
    <w:rsid w:val="009D05E7"/>
    <w:rsid w:val="009D06BF"/>
    <w:rsid w:val="009D07A3"/>
    <w:rsid w:val="009D07C3"/>
    <w:rsid w:val="009D0A06"/>
    <w:rsid w:val="009D0ABE"/>
    <w:rsid w:val="009D0CA4"/>
    <w:rsid w:val="009D0CE4"/>
    <w:rsid w:val="009D0D4E"/>
    <w:rsid w:val="009D0E2F"/>
    <w:rsid w:val="009D0E88"/>
    <w:rsid w:val="009D0F69"/>
    <w:rsid w:val="009D101F"/>
    <w:rsid w:val="009D14AD"/>
    <w:rsid w:val="009D15ED"/>
    <w:rsid w:val="009D1629"/>
    <w:rsid w:val="009D1890"/>
    <w:rsid w:val="009D1959"/>
    <w:rsid w:val="009D1977"/>
    <w:rsid w:val="009D1A53"/>
    <w:rsid w:val="009D1B40"/>
    <w:rsid w:val="009D1B51"/>
    <w:rsid w:val="009D1E14"/>
    <w:rsid w:val="009D1E43"/>
    <w:rsid w:val="009D1E61"/>
    <w:rsid w:val="009D1E68"/>
    <w:rsid w:val="009D1F0A"/>
    <w:rsid w:val="009D1F13"/>
    <w:rsid w:val="009D205C"/>
    <w:rsid w:val="009D227E"/>
    <w:rsid w:val="009D263C"/>
    <w:rsid w:val="009D266B"/>
    <w:rsid w:val="009D2761"/>
    <w:rsid w:val="009D2886"/>
    <w:rsid w:val="009D28BA"/>
    <w:rsid w:val="009D292E"/>
    <w:rsid w:val="009D2BAF"/>
    <w:rsid w:val="009D2EF5"/>
    <w:rsid w:val="009D33B1"/>
    <w:rsid w:val="009D33E1"/>
    <w:rsid w:val="009D35A2"/>
    <w:rsid w:val="009D396C"/>
    <w:rsid w:val="009D3C30"/>
    <w:rsid w:val="009D3C76"/>
    <w:rsid w:val="009D3E2D"/>
    <w:rsid w:val="009D3EFF"/>
    <w:rsid w:val="009D3F49"/>
    <w:rsid w:val="009D3F69"/>
    <w:rsid w:val="009D3FBB"/>
    <w:rsid w:val="009D410C"/>
    <w:rsid w:val="009D41CA"/>
    <w:rsid w:val="009D433E"/>
    <w:rsid w:val="009D4444"/>
    <w:rsid w:val="009D44A3"/>
    <w:rsid w:val="009D45CF"/>
    <w:rsid w:val="009D471A"/>
    <w:rsid w:val="009D47E8"/>
    <w:rsid w:val="009D47E9"/>
    <w:rsid w:val="009D4900"/>
    <w:rsid w:val="009D4B9E"/>
    <w:rsid w:val="009D4D2E"/>
    <w:rsid w:val="009D4EE3"/>
    <w:rsid w:val="009D55E9"/>
    <w:rsid w:val="009D55FE"/>
    <w:rsid w:val="009D5730"/>
    <w:rsid w:val="009D5752"/>
    <w:rsid w:val="009D5822"/>
    <w:rsid w:val="009D58C3"/>
    <w:rsid w:val="009D5A41"/>
    <w:rsid w:val="009D5C10"/>
    <w:rsid w:val="009D5CB0"/>
    <w:rsid w:val="009D5D7B"/>
    <w:rsid w:val="009D5DA5"/>
    <w:rsid w:val="009D5DB7"/>
    <w:rsid w:val="009D5E90"/>
    <w:rsid w:val="009D616D"/>
    <w:rsid w:val="009D6279"/>
    <w:rsid w:val="009D6455"/>
    <w:rsid w:val="009D64BB"/>
    <w:rsid w:val="009D6577"/>
    <w:rsid w:val="009D660F"/>
    <w:rsid w:val="009D6614"/>
    <w:rsid w:val="009D66C7"/>
    <w:rsid w:val="009D6B3C"/>
    <w:rsid w:val="009D6CE9"/>
    <w:rsid w:val="009D6D2B"/>
    <w:rsid w:val="009D6DDD"/>
    <w:rsid w:val="009D6E08"/>
    <w:rsid w:val="009D6E32"/>
    <w:rsid w:val="009D72A8"/>
    <w:rsid w:val="009D743F"/>
    <w:rsid w:val="009D762C"/>
    <w:rsid w:val="009D7980"/>
    <w:rsid w:val="009D79E5"/>
    <w:rsid w:val="009D7AAF"/>
    <w:rsid w:val="009D7AB5"/>
    <w:rsid w:val="009D7CE8"/>
    <w:rsid w:val="009D7E79"/>
    <w:rsid w:val="009D7F15"/>
    <w:rsid w:val="009D7F48"/>
    <w:rsid w:val="009D7F4D"/>
    <w:rsid w:val="009D7F57"/>
    <w:rsid w:val="009D7FA6"/>
    <w:rsid w:val="009D7FE9"/>
    <w:rsid w:val="009DC09C"/>
    <w:rsid w:val="009E03F6"/>
    <w:rsid w:val="009E050E"/>
    <w:rsid w:val="009E0540"/>
    <w:rsid w:val="009E0552"/>
    <w:rsid w:val="009E065A"/>
    <w:rsid w:val="009E06F9"/>
    <w:rsid w:val="009E083B"/>
    <w:rsid w:val="009E09C6"/>
    <w:rsid w:val="009E0B48"/>
    <w:rsid w:val="009E0C29"/>
    <w:rsid w:val="009E0C2B"/>
    <w:rsid w:val="009E0C7F"/>
    <w:rsid w:val="009E0D8F"/>
    <w:rsid w:val="009E0F5A"/>
    <w:rsid w:val="009E0F7B"/>
    <w:rsid w:val="009E1103"/>
    <w:rsid w:val="009E11FB"/>
    <w:rsid w:val="009E12EE"/>
    <w:rsid w:val="009E14DD"/>
    <w:rsid w:val="009E1737"/>
    <w:rsid w:val="009E17CC"/>
    <w:rsid w:val="009E1895"/>
    <w:rsid w:val="009E18AE"/>
    <w:rsid w:val="009E1AC4"/>
    <w:rsid w:val="009E1C7E"/>
    <w:rsid w:val="009E2274"/>
    <w:rsid w:val="009E239B"/>
    <w:rsid w:val="009E2457"/>
    <w:rsid w:val="009E24B3"/>
    <w:rsid w:val="009E28AC"/>
    <w:rsid w:val="009E298B"/>
    <w:rsid w:val="009E2A02"/>
    <w:rsid w:val="009E2D93"/>
    <w:rsid w:val="009E2E88"/>
    <w:rsid w:val="009E30D3"/>
    <w:rsid w:val="009E315B"/>
    <w:rsid w:val="009E31CB"/>
    <w:rsid w:val="009E3248"/>
    <w:rsid w:val="009E35C8"/>
    <w:rsid w:val="009E37B0"/>
    <w:rsid w:val="009E388D"/>
    <w:rsid w:val="009E3AA1"/>
    <w:rsid w:val="009E41A4"/>
    <w:rsid w:val="009E4258"/>
    <w:rsid w:val="009E435A"/>
    <w:rsid w:val="009E43CD"/>
    <w:rsid w:val="009E4514"/>
    <w:rsid w:val="009E47B1"/>
    <w:rsid w:val="009E4801"/>
    <w:rsid w:val="009E4AB5"/>
    <w:rsid w:val="009E4B5F"/>
    <w:rsid w:val="009E4B86"/>
    <w:rsid w:val="009E4B94"/>
    <w:rsid w:val="009E4BE1"/>
    <w:rsid w:val="009E4ECA"/>
    <w:rsid w:val="009E4ECE"/>
    <w:rsid w:val="009E4EF9"/>
    <w:rsid w:val="009E5141"/>
    <w:rsid w:val="009E525D"/>
    <w:rsid w:val="009E53C6"/>
    <w:rsid w:val="009E54D8"/>
    <w:rsid w:val="009E56CA"/>
    <w:rsid w:val="009E5861"/>
    <w:rsid w:val="009E5A84"/>
    <w:rsid w:val="009E5AA9"/>
    <w:rsid w:val="009E5B61"/>
    <w:rsid w:val="009E5CBE"/>
    <w:rsid w:val="009E5D0F"/>
    <w:rsid w:val="009E5D30"/>
    <w:rsid w:val="009E5D68"/>
    <w:rsid w:val="009E5DB0"/>
    <w:rsid w:val="009E5FD2"/>
    <w:rsid w:val="009E6115"/>
    <w:rsid w:val="009E615F"/>
    <w:rsid w:val="009E616E"/>
    <w:rsid w:val="009E62FB"/>
    <w:rsid w:val="009E638C"/>
    <w:rsid w:val="009E645B"/>
    <w:rsid w:val="009E6472"/>
    <w:rsid w:val="009E6611"/>
    <w:rsid w:val="009E6703"/>
    <w:rsid w:val="009E6794"/>
    <w:rsid w:val="009E68AD"/>
    <w:rsid w:val="009E68B1"/>
    <w:rsid w:val="009E69E3"/>
    <w:rsid w:val="009E6A3C"/>
    <w:rsid w:val="009E6A92"/>
    <w:rsid w:val="009E6B10"/>
    <w:rsid w:val="009E6D79"/>
    <w:rsid w:val="009E6D8F"/>
    <w:rsid w:val="009E6EAD"/>
    <w:rsid w:val="009E700E"/>
    <w:rsid w:val="009E72E3"/>
    <w:rsid w:val="009E7592"/>
    <w:rsid w:val="009E78E6"/>
    <w:rsid w:val="009E7D46"/>
    <w:rsid w:val="009E7DA7"/>
    <w:rsid w:val="009F003A"/>
    <w:rsid w:val="009F004D"/>
    <w:rsid w:val="009F00C6"/>
    <w:rsid w:val="009F0121"/>
    <w:rsid w:val="009F016B"/>
    <w:rsid w:val="009F0218"/>
    <w:rsid w:val="009F03EF"/>
    <w:rsid w:val="009F0504"/>
    <w:rsid w:val="009F0800"/>
    <w:rsid w:val="009F0816"/>
    <w:rsid w:val="009F08E1"/>
    <w:rsid w:val="009F0956"/>
    <w:rsid w:val="009F0A49"/>
    <w:rsid w:val="009F0A95"/>
    <w:rsid w:val="009F0B46"/>
    <w:rsid w:val="009F0E49"/>
    <w:rsid w:val="009F10D1"/>
    <w:rsid w:val="009F122B"/>
    <w:rsid w:val="009F1289"/>
    <w:rsid w:val="009F140F"/>
    <w:rsid w:val="009F149C"/>
    <w:rsid w:val="009F17AD"/>
    <w:rsid w:val="009F17AE"/>
    <w:rsid w:val="009F194F"/>
    <w:rsid w:val="009F1A70"/>
    <w:rsid w:val="009F1AC0"/>
    <w:rsid w:val="009F1AE1"/>
    <w:rsid w:val="009F1D24"/>
    <w:rsid w:val="009F1D4D"/>
    <w:rsid w:val="009F24DA"/>
    <w:rsid w:val="009F2597"/>
    <w:rsid w:val="009F262B"/>
    <w:rsid w:val="009F2933"/>
    <w:rsid w:val="009F2A98"/>
    <w:rsid w:val="009F2B8E"/>
    <w:rsid w:val="009F30CB"/>
    <w:rsid w:val="009F31D0"/>
    <w:rsid w:val="009F3334"/>
    <w:rsid w:val="009F33E9"/>
    <w:rsid w:val="009F33EB"/>
    <w:rsid w:val="009F34F4"/>
    <w:rsid w:val="009F36B9"/>
    <w:rsid w:val="009F386E"/>
    <w:rsid w:val="009F3925"/>
    <w:rsid w:val="009F3968"/>
    <w:rsid w:val="009F3A40"/>
    <w:rsid w:val="009F3B01"/>
    <w:rsid w:val="009F3B60"/>
    <w:rsid w:val="009F3ED5"/>
    <w:rsid w:val="009F4213"/>
    <w:rsid w:val="009F4371"/>
    <w:rsid w:val="009F43C9"/>
    <w:rsid w:val="009F4637"/>
    <w:rsid w:val="009F466D"/>
    <w:rsid w:val="009F46A2"/>
    <w:rsid w:val="009F46CA"/>
    <w:rsid w:val="009F471C"/>
    <w:rsid w:val="009F47A9"/>
    <w:rsid w:val="009F486C"/>
    <w:rsid w:val="009F48D4"/>
    <w:rsid w:val="009F4BAB"/>
    <w:rsid w:val="009F4C0A"/>
    <w:rsid w:val="009F4C82"/>
    <w:rsid w:val="009F4E51"/>
    <w:rsid w:val="009F506D"/>
    <w:rsid w:val="009F51E4"/>
    <w:rsid w:val="009F52A1"/>
    <w:rsid w:val="009F53A6"/>
    <w:rsid w:val="009F54F9"/>
    <w:rsid w:val="009F5741"/>
    <w:rsid w:val="009F58BC"/>
    <w:rsid w:val="009F58E9"/>
    <w:rsid w:val="009F5998"/>
    <w:rsid w:val="009F5BA2"/>
    <w:rsid w:val="009F5E09"/>
    <w:rsid w:val="009F5F22"/>
    <w:rsid w:val="009F637B"/>
    <w:rsid w:val="009F6480"/>
    <w:rsid w:val="009F6483"/>
    <w:rsid w:val="009F65E2"/>
    <w:rsid w:val="009F6604"/>
    <w:rsid w:val="009F661A"/>
    <w:rsid w:val="009F672D"/>
    <w:rsid w:val="009F6748"/>
    <w:rsid w:val="009F686B"/>
    <w:rsid w:val="009F69F4"/>
    <w:rsid w:val="009F6A42"/>
    <w:rsid w:val="009F6A5A"/>
    <w:rsid w:val="009F6B2E"/>
    <w:rsid w:val="009F6B80"/>
    <w:rsid w:val="009F6BCE"/>
    <w:rsid w:val="009F6C80"/>
    <w:rsid w:val="009F6D2A"/>
    <w:rsid w:val="009F6D75"/>
    <w:rsid w:val="009F6F05"/>
    <w:rsid w:val="009F70A1"/>
    <w:rsid w:val="009F70B9"/>
    <w:rsid w:val="009F726C"/>
    <w:rsid w:val="009F731B"/>
    <w:rsid w:val="009F732F"/>
    <w:rsid w:val="009F7484"/>
    <w:rsid w:val="009F7521"/>
    <w:rsid w:val="009F7536"/>
    <w:rsid w:val="009F77B7"/>
    <w:rsid w:val="009F77FE"/>
    <w:rsid w:val="009F7BA3"/>
    <w:rsid w:val="009F7BD0"/>
    <w:rsid w:val="00A000B4"/>
    <w:rsid w:val="00A0013E"/>
    <w:rsid w:val="00A0014F"/>
    <w:rsid w:val="00A001B7"/>
    <w:rsid w:val="00A00225"/>
    <w:rsid w:val="00A003B5"/>
    <w:rsid w:val="00A00574"/>
    <w:rsid w:val="00A005DC"/>
    <w:rsid w:val="00A007B4"/>
    <w:rsid w:val="00A008D6"/>
    <w:rsid w:val="00A00A6F"/>
    <w:rsid w:val="00A00B41"/>
    <w:rsid w:val="00A00B64"/>
    <w:rsid w:val="00A00CF0"/>
    <w:rsid w:val="00A00CF7"/>
    <w:rsid w:val="00A00DB7"/>
    <w:rsid w:val="00A00F24"/>
    <w:rsid w:val="00A00F3D"/>
    <w:rsid w:val="00A010D2"/>
    <w:rsid w:val="00A01138"/>
    <w:rsid w:val="00A01585"/>
    <w:rsid w:val="00A01616"/>
    <w:rsid w:val="00A0161A"/>
    <w:rsid w:val="00A0164F"/>
    <w:rsid w:val="00A0166E"/>
    <w:rsid w:val="00A0183C"/>
    <w:rsid w:val="00A0192C"/>
    <w:rsid w:val="00A019DA"/>
    <w:rsid w:val="00A01A52"/>
    <w:rsid w:val="00A01B32"/>
    <w:rsid w:val="00A01D71"/>
    <w:rsid w:val="00A01EED"/>
    <w:rsid w:val="00A020D1"/>
    <w:rsid w:val="00A0223B"/>
    <w:rsid w:val="00A0226C"/>
    <w:rsid w:val="00A022B8"/>
    <w:rsid w:val="00A02302"/>
    <w:rsid w:val="00A02440"/>
    <w:rsid w:val="00A024A6"/>
    <w:rsid w:val="00A02825"/>
    <w:rsid w:val="00A02898"/>
    <w:rsid w:val="00A0292D"/>
    <w:rsid w:val="00A02937"/>
    <w:rsid w:val="00A02A75"/>
    <w:rsid w:val="00A02D52"/>
    <w:rsid w:val="00A02E73"/>
    <w:rsid w:val="00A031AD"/>
    <w:rsid w:val="00A03555"/>
    <w:rsid w:val="00A0362F"/>
    <w:rsid w:val="00A036CF"/>
    <w:rsid w:val="00A037DE"/>
    <w:rsid w:val="00A038F3"/>
    <w:rsid w:val="00A039C4"/>
    <w:rsid w:val="00A039D8"/>
    <w:rsid w:val="00A03AB2"/>
    <w:rsid w:val="00A03D46"/>
    <w:rsid w:val="00A03D83"/>
    <w:rsid w:val="00A03DEF"/>
    <w:rsid w:val="00A03F68"/>
    <w:rsid w:val="00A03FDE"/>
    <w:rsid w:val="00A03FF0"/>
    <w:rsid w:val="00A04231"/>
    <w:rsid w:val="00A04273"/>
    <w:rsid w:val="00A0440C"/>
    <w:rsid w:val="00A04432"/>
    <w:rsid w:val="00A044B3"/>
    <w:rsid w:val="00A046A7"/>
    <w:rsid w:val="00A046EC"/>
    <w:rsid w:val="00A0476F"/>
    <w:rsid w:val="00A0485A"/>
    <w:rsid w:val="00A04B88"/>
    <w:rsid w:val="00A04ED7"/>
    <w:rsid w:val="00A04F2B"/>
    <w:rsid w:val="00A04FA1"/>
    <w:rsid w:val="00A05120"/>
    <w:rsid w:val="00A0529F"/>
    <w:rsid w:val="00A052B6"/>
    <w:rsid w:val="00A054CE"/>
    <w:rsid w:val="00A057DD"/>
    <w:rsid w:val="00A057EA"/>
    <w:rsid w:val="00A058E1"/>
    <w:rsid w:val="00A05AE5"/>
    <w:rsid w:val="00A05B08"/>
    <w:rsid w:val="00A05B86"/>
    <w:rsid w:val="00A06010"/>
    <w:rsid w:val="00A06043"/>
    <w:rsid w:val="00A06484"/>
    <w:rsid w:val="00A064F5"/>
    <w:rsid w:val="00A065FD"/>
    <w:rsid w:val="00A0672D"/>
    <w:rsid w:val="00A0679D"/>
    <w:rsid w:val="00A06802"/>
    <w:rsid w:val="00A068B8"/>
    <w:rsid w:val="00A06D5B"/>
    <w:rsid w:val="00A06F85"/>
    <w:rsid w:val="00A07032"/>
    <w:rsid w:val="00A070AA"/>
    <w:rsid w:val="00A07153"/>
    <w:rsid w:val="00A071B8"/>
    <w:rsid w:val="00A074C6"/>
    <w:rsid w:val="00A0752A"/>
    <w:rsid w:val="00A0758A"/>
    <w:rsid w:val="00A07AAD"/>
    <w:rsid w:val="00A07B60"/>
    <w:rsid w:val="00A07BC1"/>
    <w:rsid w:val="00A07C68"/>
    <w:rsid w:val="00A07C97"/>
    <w:rsid w:val="00A07D76"/>
    <w:rsid w:val="00A07E31"/>
    <w:rsid w:val="00A10120"/>
    <w:rsid w:val="00A102AD"/>
    <w:rsid w:val="00A10370"/>
    <w:rsid w:val="00A10395"/>
    <w:rsid w:val="00A10413"/>
    <w:rsid w:val="00A10835"/>
    <w:rsid w:val="00A10A35"/>
    <w:rsid w:val="00A10B17"/>
    <w:rsid w:val="00A10E12"/>
    <w:rsid w:val="00A10E32"/>
    <w:rsid w:val="00A10E66"/>
    <w:rsid w:val="00A11007"/>
    <w:rsid w:val="00A1104B"/>
    <w:rsid w:val="00A1132B"/>
    <w:rsid w:val="00A11526"/>
    <w:rsid w:val="00A11628"/>
    <w:rsid w:val="00A11792"/>
    <w:rsid w:val="00A118A3"/>
    <w:rsid w:val="00A118C3"/>
    <w:rsid w:val="00A11974"/>
    <w:rsid w:val="00A11A0E"/>
    <w:rsid w:val="00A11C89"/>
    <w:rsid w:val="00A11D1D"/>
    <w:rsid w:val="00A11EA4"/>
    <w:rsid w:val="00A11F59"/>
    <w:rsid w:val="00A11FAA"/>
    <w:rsid w:val="00A12072"/>
    <w:rsid w:val="00A12105"/>
    <w:rsid w:val="00A12134"/>
    <w:rsid w:val="00A121F6"/>
    <w:rsid w:val="00A122D1"/>
    <w:rsid w:val="00A1274B"/>
    <w:rsid w:val="00A127EB"/>
    <w:rsid w:val="00A127EF"/>
    <w:rsid w:val="00A1281A"/>
    <w:rsid w:val="00A12A1F"/>
    <w:rsid w:val="00A12D08"/>
    <w:rsid w:val="00A12D73"/>
    <w:rsid w:val="00A12F94"/>
    <w:rsid w:val="00A12FB5"/>
    <w:rsid w:val="00A130B2"/>
    <w:rsid w:val="00A1310F"/>
    <w:rsid w:val="00A131F6"/>
    <w:rsid w:val="00A13297"/>
    <w:rsid w:val="00A13318"/>
    <w:rsid w:val="00A13356"/>
    <w:rsid w:val="00A134E1"/>
    <w:rsid w:val="00A1364C"/>
    <w:rsid w:val="00A1367D"/>
    <w:rsid w:val="00A1398B"/>
    <w:rsid w:val="00A13CBE"/>
    <w:rsid w:val="00A13E2B"/>
    <w:rsid w:val="00A13EAE"/>
    <w:rsid w:val="00A13F27"/>
    <w:rsid w:val="00A1411A"/>
    <w:rsid w:val="00A14280"/>
    <w:rsid w:val="00A1431A"/>
    <w:rsid w:val="00A144DA"/>
    <w:rsid w:val="00A148CB"/>
    <w:rsid w:val="00A14918"/>
    <w:rsid w:val="00A1495B"/>
    <w:rsid w:val="00A14979"/>
    <w:rsid w:val="00A14B5C"/>
    <w:rsid w:val="00A14E61"/>
    <w:rsid w:val="00A14EAE"/>
    <w:rsid w:val="00A14EAF"/>
    <w:rsid w:val="00A14ED7"/>
    <w:rsid w:val="00A14F7A"/>
    <w:rsid w:val="00A14FB2"/>
    <w:rsid w:val="00A14FCA"/>
    <w:rsid w:val="00A15183"/>
    <w:rsid w:val="00A152EC"/>
    <w:rsid w:val="00A1539A"/>
    <w:rsid w:val="00A15441"/>
    <w:rsid w:val="00A154DB"/>
    <w:rsid w:val="00A15773"/>
    <w:rsid w:val="00A158F8"/>
    <w:rsid w:val="00A15A62"/>
    <w:rsid w:val="00A15C43"/>
    <w:rsid w:val="00A15C78"/>
    <w:rsid w:val="00A15CCC"/>
    <w:rsid w:val="00A15CFD"/>
    <w:rsid w:val="00A15DF3"/>
    <w:rsid w:val="00A15E3D"/>
    <w:rsid w:val="00A15EFB"/>
    <w:rsid w:val="00A15FA8"/>
    <w:rsid w:val="00A1603C"/>
    <w:rsid w:val="00A1640B"/>
    <w:rsid w:val="00A16589"/>
    <w:rsid w:val="00A16649"/>
    <w:rsid w:val="00A166F1"/>
    <w:rsid w:val="00A16827"/>
    <w:rsid w:val="00A16A16"/>
    <w:rsid w:val="00A16A23"/>
    <w:rsid w:val="00A16A96"/>
    <w:rsid w:val="00A16AE5"/>
    <w:rsid w:val="00A16AF8"/>
    <w:rsid w:val="00A16D05"/>
    <w:rsid w:val="00A16D8D"/>
    <w:rsid w:val="00A16DB4"/>
    <w:rsid w:val="00A16E41"/>
    <w:rsid w:val="00A17060"/>
    <w:rsid w:val="00A17092"/>
    <w:rsid w:val="00A17291"/>
    <w:rsid w:val="00A17345"/>
    <w:rsid w:val="00A173EC"/>
    <w:rsid w:val="00A174EA"/>
    <w:rsid w:val="00A17516"/>
    <w:rsid w:val="00A17911"/>
    <w:rsid w:val="00A1792D"/>
    <w:rsid w:val="00A17C14"/>
    <w:rsid w:val="00A17F19"/>
    <w:rsid w:val="00A2009D"/>
    <w:rsid w:val="00A202A1"/>
    <w:rsid w:val="00A2031E"/>
    <w:rsid w:val="00A203B6"/>
    <w:rsid w:val="00A20519"/>
    <w:rsid w:val="00A20643"/>
    <w:rsid w:val="00A20646"/>
    <w:rsid w:val="00A20679"/>
    <w:rsid w:val="00A206EA"/>
    <w:rsid w:val="00A20CF3"/>
    <w:rsid w:val="00A20D94"/>
    <w:rsid w:val="00A20E07"/>
    <w:rsid w:val="00A20EB9"/>
    <w:rsid w:val="00A214CB"/>
    <w:rsid w:val="00A214E4"/>
    <w:rsid w:val="00A215A4"/>
    <w:rsid w:val="00A215CF"/>
    <w:rsid w:val="00A21749"/>
    <w:rsid w:val="00A2176B"/>
    <w:rsid w:val="00A21794"/>
    <w:rsid w:val="00A21797"/>
    <w:rsid w:val="00A21965"/>
    <w:rsid w:val="00A21A32"/>
    <w:rsid w:val="00A21A43"/>
    <w:rsid w:val="00A21B59"/>
    <w:rsid w:val="00A21B9B"/>
    <w:rsid w:val="00A21BBE"/>
    <w:rsid w:val="00A21C7F"/>
    <w:rsid w:val="00A21CB3"/>
    <w:rsid w:val="00A2200B"/>
    <w:rsid w:val="00A2202B"/>
    <w:rsid w:val="00A22167"/>
    <w:rsid w:val="00A221DA"/>
    <w:rsid w:val="00A22379"/>
    <w:rsid w:val="00A22428"/>
    <w:rsid w:val="00A22685"/>
    <w:rsid w:val="00A2278C"/>
    <w:rsid w:val="00A22B72"/>
    <w:rsid w:val="00A22D58"/>
    <w:rsid w:val="00A22DF0"/>
    <w:rsid w:val="00A22F1B"/>
    <w:rsid w:val="00A22F60"/>
    <w:rsid w:val="00A22F93"/>
    <w:rsid w:val="00A23015"/>
    <w:rsid w:val="00A2313F"/>
    <w:rsid w:val="00A2327D"/>
    <w:rsid w:val="00A2334D"/>
    <w:rsid w:val="00A2343E"/>
    <w:rsid w:val="00A234FC"/>
    <w:rsid w:val="00A23525"/>
    <w:rsid w:val="00A23657"/>
    <w:rsid w:val="00A2366D"/>
    <w:rsid w:val="00A237D0"/>
    <w:rsid w:val="00A2383D"/>
    <w:rsid w:val="00A238BD"/>
    <w:rsid w:val="00A239CA"/>
    <w:rsid w:val="00A23AA1"/>
    <w:rsid w:val="00A23B04"/>
    <w:rsid w:val="00A23C08"/>
    <w:rsid w:val="00A23D4E"/>
    <w:rsid w:val="00A23F54"/>
    <w:rsid w:val="00A242D3"/>
    <w:rsid w:val="00A245E5"/>
    <w:rsid w:val="00A2472A"/>
    <w:rsid w:val="00A2488A"/>
    <w:rsid w:val="00A248BD"/>
    <w:rsid w:val="00A248CA"/>
    <w:rsid w:val="00A24928"/>
    <w:rsid w:val="00A24930"/>
    <w:rsid w:val="00A24A3C"/>
    <w:rsid w:val="00A24A5F"/>
    <w:rsid w:val="00A24D5F"/>
    <w:rsid w:val="00A24E37"/>
    <w:rsid w:val="00A24FAD"/>
    <w:rsid w:val="00A25086"/>
    <w:rsid w:val="00A25106"/>
    <w:rsid w:val="00A251F9"/>
    <w:rsid w:val="00A25283"/>
    <w:rsid w:val="00A2535B"/>
    <w:rsid w:val="00A257A3"/>
    <w:rsid w:val="00A257E0"/>
    <w:rsid w:val="00A2587B"/>
    <w:rsid w:val="00A2589B"/>
    <w:rsid w:val="00A258A6"/>
    <w:rsid w:val="00A25C7E"/>
    <w:rsid w:val="00A2604A"/>
    <w:rsid w:val="00A262FC"/>
    <w:rsid w:val="00A26557"/>
    <w:rsid w:val="00A26822"/>
    <w:rsid w:val="00A2682E"/>
    <w:rsid w:val="00A26832"/>
    <w:rsid w:val="00A2697D"/>
    <w:rsid w:val="00A26B45"/>
    <w:rsid w:val="00A26B4A"/>
    <w:rsid w:val="00A26B5D"/>
    <w:rsid w:val="00A26C3B"/>
    <w:rsid w:val="00A26E81"/>
    <w:rsid w:val="00A26FF5"/>
    <w:rsid w:val="00A271E9"/>
    <w:rsid w:val="00A27240"/>
    <w:rsid w:val="00A27257"/>
    <w:rsid w:val="00A2730B"/>
    <w:rsid w:val="00A275B7"/>
    <w:rsid w:val="00A27725"/>
    <w:rsid w:val="00A2787B"/>
    <w:rsid w:val="00A27A70"/>
    <w:rsid w:val="00A27A95"/>
    <w:rsid w:val="00A27B35"/>
    <w:rsid w:val="00A27DBE"/>
    <w:rsid w:val="00A27F3E"/>
    <w:rsid w:val="00A27FBD"/>
    <w:rsid w:val="00A300ED"/>
    <w:rsid w:val="00A301E8"/>
    <w:rsid w:val="00A302B1"/>
    <w:rsid w:val="00A30540"/>
    <w:rsid w:val="00A305D0"/>
    <w:rsid w:val="00A306A9"/>
    <w:rsid w:val="00A30BD1"/>
    <w:rsid w:val="00A30BD3"/>
    <w:rsid w:val="00A30C28"/>
    <w:rsid w:val="00A30CAC"/>
    <w:rsid w:val="00A30CD7"/>
    <w:rsid w:val="00A30D06"/>
    <w:rsid w:val="00A30EB6"/>
    <w:rsid w:val="00A30EF1"/>
    <w:rsid w:val="00A30FEB"/>
    <w:rsid w:val="00A31114"/>
    <w:rsid w:val="00A312CF"/>
    <w:rsid w:val="00A3135C"/>
    <w:rsid w:val="00A3160A"/>
    <w:rsid w:val="00A316F6"/>
    <w:rsid w:val="00A319B1"/>
    <w:rsid w:val="00A31D1A"/>
    <w:rsid w:val="00A320D9"/>
    <w:rsid w:val="00A3210C"/>
    <w:rsid w:val="00A32122"/>
    <w:rsid w:val="00A321A8"/>
    <w:rsid w:val="00A321F8"/>
    <w:rsid w:val="00A322B8"/>
    <w:rsid w:val="00A32785"/>
    <w:rsid w:val="00A327F5"/>
    <w:rsid w:val="00A32B41"/>
    <w:rsid w:val="00A32BF5"/>
    <w:rsid w:val="00A32D4B"/>
    <w:rsid w:val="00A32F2D"/>
    <w:rsid w:val="00A330FC"/>
    <w:rsid w:val="00A3331A"/>
    <w:rsid w:val="00A33808"/>
    <w:rsid w:val="00A33907"/>
    <w:rsid w:val="00A33958"/>
    <w:rsid w:val="00A339A8"/>
    <w:rsid w:val="00A33A24"/>
    <w:rsid w:val="00A33AF4"/>
    <w:rsid w:val="00A33B51"/>
    <w:rsid w:val="00A33E34"/>
    <w:rsid w:val="00A33F04"/>
    <w:rsid w:val="00A34382"/>
    <w:rsid w:val="00A3443E"/>
    <w:rsid w:val="00A345CF"/>
    <w:rsid w:val="00A347D4"/>
    <w:rsid w:val="00A34A5B"/>
    <w:rsid w:val="00A34BDD"/>
    <w:rsid w:val="00A34C77"/>
    <w:rsid w:val="00A34D95"/>
    <w:rsid w:val="00A34DA7"/>
    <w:rsid w:val="00A35256"/>
    <w:rsid w:val="00A3529C"/>
    <w:rsid w:val="00A353B0"/>
    <w:rsid w:val="00A353B8"/>
    <w:rsid w:val="00A3544E"/>
    <w:rsid w:val="00A35576"/>
    <w:rsid w:val="00A3568E"/>
    <w:rsid w:val="00A356F3"/>
    <w:rsid w:val="00A358CC"/>
    <w:rsid w:val="00A35AA0"/>
    <w:rsid w:val="00A35BD8"/>
    <w:rsid w:val="00A35D35"/>
    <w:rsid w:val="00A35EC0"/>
    <w:rsid w:val="00A36063"/>
    <w:rsid w:val="00A3628E"/>
    <w:rsid w:val="00A3631F"/>
    <w:rsid w:val="00A365DB"/>
    <w:rsid w:val="00A36686"/>
    <w:rsid w:val="00A367B4"/>
    <w:rsid w:val="00A36960"/>
    <w:rsid w:val="00A36B2B"/>
    <w:rsid w:val="00A36B2F"/>
    <w:rsid w:val="00A36C28"/>
    <w:rsid w:val="00A36CC3"/>
    <w:rsid w:val="00A36CD6"/>
    <w:rsid w:val="00A36DB7"/>
    <w:rsid w:val="00A37177"/>
    <w:rsid w:val="00A374AD"/>
    <w:rsid w:val="00A375C6"/>
    <w:rsid w:val="00A376AB"/>
    <w:rsid w:val="00A37883"/>
    <w:rsid w:val="00A37928"/>
    <w:rsid w:val="00A37A0A"/>
    <w:rsid w:val="00A37C97"/>
    <w:rsid w:val="00A37CE6"/>
    <w:rsid w:val="00A37E62"/>
    <w:rsid w:val="00A37E75"/>
    <w:rsid w:val="00A37EF5"/>
    <w:rsid w:val="00A401E0"/>
    <w:rsid w:val="00A40659"/>
    <w:rsid w:val="00A4065A"/>
    <w:rsid w:val="00A40695"/>
    <w:rsid w:val="00A4093E"/>
    <w:rsid w:val="00A40B36"/>
    <w:rsid w:val="00A40C47"/>
    <w:rsid w:val="00A40CC4"/>
    <w:rsid w:val="00A40E5B"/>
    <w:rsid w:val="00A40F8A"/>
    <w:rsid w:val="00A411E5"/>
    <w:rsid w:val="00A4125A"/>
    <w:rsid w:val="00A41263"/>
    <w:rsid w:val="00A41331"/>
    <w:rsid w:val="00A413DE"/>
    <w:rsid w:val="00A41766"/>
    <w:rsid w:val="00A417F1"/>
    <w:rsid w:val="00A41D36"/>
    <w:rsid w:val="00A41DBA"/>
    <w:rsid w:val="00A41F5C"/>
    <w:rsid w:val="00A42358"/>
    <w:rsid w:val="00A423B9"/>
    <w:rsid w:val="00A4258D"/>
    <w:rsid w:val="00A42778"/>
    <w:rsid w:val="00A427A6"/>
    <w:rsid w:val="00A42A9C"/>
    <w:rsid w:val="00A42C00"/>
    <w:rsid w:val="00A4302F"/>
    <w:rsid w:val="00A4304C"/>
    <w:rsid w:val="00A430BB"/>
    <w:rsid w:val="00A4311A"/>
    <w:rsid w:val="00A4318B"/>
    <w:rsid w:val="00A4325A"/>
    <w:rsid w:val="00A4341A"/>
    <w:rsid w:val="00A43649"/>
    <w:rsid w:val="00A43718"/>
    <w:rsid w:val="00A439F0"/>
    <w:rsid w:val="00A43B78"/>
    <w:rsid w:val="00A43D04"/>
    <w:rsid w:val="00A43D18"/>
    <w:rsid w:val="00A44124"/>
    <w:rsid w:val="00A44178"/>
    <w:rsid w:val="00A44180"/>
    <w:rsid w:val="00A44311"/>
    <w:rsid w:val="00A4441C"/>
    <w:rsid w:val="00A44425"/>
    <w:rsid w:val="00A44464"/>
    <w:rsid w:val="00A444B6"/>
    <w:rsid w:val="00A4455D"/>
    <w:rsid w:val="00A447C5"/>
    <w:rsid w:val="00A448F4"/>
    <w:rsid w:val="00A4492B"/>
    <w:rsid w:val="00A449B6"/>
    <w:rsid w:val="00A44AB6"/>
    <w:rsid w:val="00A44BE7"/>
    <w:rsid w:val="00A44F39"/>
    <w:rsid w:val="00A44FEA"/>
    <w:rsid w:val="00A450D7"/>
    <w:rsid w:val="00A4510F"/>
    <w:rsid w:val="00A4527F"/>
    <w:rsid w:val="00A4537F"/>
    <w:rsid w:val="00A455F3"/>
    <w:rsid w:val="00A45761"/>
    <w:rsid w:val="00A45C04"/>
    <w:rsid w:val="00A460B3"/>
    <w:rsid w:val="00A4619D"/>
    <w:rsid w:val="00A461F2"/>
    <w:rsid w:val="00A46295"/>
    <w:rsid w:val="00A465B1"/>
    <w:rsid w:val="00A46769"/>
    <w:rsid w:val="00A467A7"/>
    <w:rsid w:val="00A46875"/>
    <w:rsid w:val="00A46900"/>
    <w:rsid w:val="00A469E3"/>
    <w:rsid w:val="00A46C26"/>
    <w:rsid w:val="00A46CE5"/>
    <w:rsid w:val="00A471A6"/>
    <w:rsid w:val="00A47436"/>
    <w:rsid w:val="00A47460"/>
    <w:rsid w:val="00A47465"/>
    <w:rsid w:val="00A47952"/>
    <w:rsid w:val="00A47C75"/>
    <w:rsid w:val="00A47C89"/>
    <w:rsid w:val="00A47C9B"/>
    <w:rsid w:val="00A47E6A"/>
    <w:rsid w:val="00A47F32"/>
    <w:rsid w:val="00A47F75"/>
    <w:rsid w:val="00A47FC6"/>
    <w:rsid w:val="00A50064"/>
    <w:rsid w:val="00A50170"/>
    <w:rsid w:val="00A50223"/>
    <w:rsid w:val="00A502EC"/>
    <w:rsid w:val="00A503B1"/>
    <w:rsid w:val="00A5051F"/>
    <w:rsid w:val="00A5054D"/>
    <w:rsid w:val="00A505EB"/>
    <w:rsid w:val="00A507CF"/>
    <w:rsid w:val="00A50827"/>
    <w:rsid w:val="00A5083A"/>
    <w:rsid w:val="00A50BA6"/>
    <w:rsid w:val="00A50F39"/>
    <w:rsid w:val="00A51057"/>
    <w:rsid w:val="00A51092"/>
    <w:rsid w:val="00A510E4"/>
    <w:rsid w:val="00A51105"/>
    <w:rsid w:val="00A5116B"/>
    <w:rsid w:val="00A5118D"/>
    <w:rsid w:val="00A51493"/>
    <w:rsid w:val="00A5183E"/>
    <w:rsid w:val="00A51A5A"/>
    <w:rsid w:val="00A51BD5"/>
    <w:rsid w:val="00A51BE4"/>
    <w:rsid w:val="00A51C3A"/>
    <w:rsid w:val="00A51D7F"/>
    <w:rsid w:val="00A51DC0"/>
    <w:rsid w:val="00A51E62"/>
    <w:rsid w:val="00A52024"/>
    <w:rsid w:val="00A520BC"/>
    <w:rsid w:val="00A5217B"/>
    <w:rsid w:val="00A5236E"/>
    <w:rsid w:val="00A5238A"/>
    <w:rsid w:val="00A5255B"/>
    <w:rsid w:val="00A52846"/>
    <w:rsid w:val="00A528E2"/>
    <w:rsid w:val="00A52A34"/>
    <w:rsid w:val="00A52A64"/>
    <w:rsid w:val="00A52BDE"/>
    <w:rsid w:val="00A52DAE"/>
    <w:rsid w:val="00A52EA6"/>
    <w:rsid w:val="00A52EFA"/>
    <w:rsid w:val="00A52FE3"/>
    <w:rsid w:val="00A5315E"/>
    <w:rsid w:val="00A531A8"/>
    <w:rsid w:val="00A531C1"/>
    <w:rsid w:val="00A53231"/>
    <w:rsid w:val="00A532F8"/>
    <w:rsid w:val="00A53540"/>
    <w:rsid w:val="00A53561"/>
    <w:rsid w:val="00A535D8"/>
    <w:rsid w:val="00A5362F"/>
    <w:rsid w:val="00A5379A"/>
    <w:rsid w:val="00A53839"/>
    <w:rsid w:val="00A539FE"/>
    <w:rsid w:val="00A53A05"/>
    <w:rsid w:val="00A53A58"/>
    <w:rsid w:val="00A53A82"/>
    <w:rsid w:val="00A53AF7"/>
    <w:rsid w:val="00A53D42"/>
    <w:rsid w:val="00A53D56"/>
    <w:rsid w:val="00A54117"/>
    <w:rsid w:val="00A54380"/>
    <w:rsid w:val="00A543E5"/>
    <w:rsid w:val="00A545C6"/>
    <w:rsid w:val="00A54A67"/>
    <w:rsid w:val="00A54C87"/>
    <w:rsid w:val="00A54E0F"/>
    <w:rsid w:val="00A54EF6"/>
    <w:rsid w:val="00A55059"/>
    <w:rsid w:val="00A550AF"/>
    <w:rsid w:val="00A550C8"/>
    <w:rsid w:val="00A552C7"/>
    <w:rsid w:val="00A55325"/>
    <w:rsid w:val="00A553DB"/>
    <w:rsid w:val="00A553E6"/>
    <w:rsid w:val="00A5543A"/>
    <w:rsid w:val="00A55494"/>
    <w:rsid w:val="00A556B1"/>
    <w:rsid w:val="00A55757"/>
    <w:rsid w:val="00A55804"/>
    <w:rsid w:val="00A55B24"/>
    <w:rsid w:val="00A55D1C"/>
    <w:rsid w:val="00A56068"/>
    <w:rsid w:val="00A56345"/>
    <w:rsid w:val="00A564DA"/>
    <w:rsid w:val="00A564E1"/>
    <w:rsid w:val="00A564F7"/>
    <w:rsid w:val="00A56599"/>
    <w:rsid w:val="00A567A1"/>
    <w:rsid w:val="00A567C7"/>
    <w:rsid w:val="00A56909"/>
    <w:rsid w:val="00A56B7A"/>
    <w:rsid w:val="00A56CC5"/>
    <w:rsid w:val="00A56D64"/>
    <w:rsid w:val="00A56F4B"/>
    <w:rsid w:val="00A56FBF"/>
    <w:rsid w:val="00A56FC6"/>
    <w:rsid w:val="00A571B6"/>
    <w:rsid w:val="00A572F4"/>
    <w:rsid w:val="00A575B7"/>
    <w:rsid w:val="00A57826"/>
    <w:rsid w:val="00A57B47"/>
    <w:rsid w:val="00A57B74"/>
    <w:rsid w:val="00A57C85"/>
    <w:rsid w:val="00A57DFA"/>
    <w:rsid w:val="00A57E11"/>
    <w:rsid w:val="00A600DD"/>
    <w:rsid w:val="00A60269"/>
    <w:rsid w:val="00A603A3"/>
    <w:rsid w:val="00A60785"/>
    <w:rsid w:val="00A607A9"/>
    <w:rsid w:val="00A607C2"/>
    <w:rsid w:val="00A607DD"/>
    <w:rsid w:val="00A607EA"/>
    <w:rsid w:val="00A60962"/>
    <w:rsid w:val="00A60A75"/>
    <w:rsid w:val="00A60AD7"/>
    <w:rsid w:val="00A60B67"/>
    <w:rsid w:val="00A60B8B"/>
    <w:rsid w:val="00A60CE4"/>
    <w:rsid w:val="00A60D13"/>
    <w:rsid w:val="00A60D32"/>
    <w:rsid w:val="00A60D90"/>
    <w:rsid w:val="00A60DB7"/>
    <w:rsid w:val="00A60DC7"/>
    <w:rsid w:val="00A60E28"/>
    <w:rsid w:val="00A60FAE"/>
    <w:rsid w:val="00A6104C"/>
    <w:rsid w:val="00A611ED"/>
    <w:rsid w:val="00A6153F"/>
    <w:rsid w:val="00A616C6"/>
    <w:rsid w:val="00A616ED"/>
    <w:rsid w:val="00A616F4"/>
    <w:rsid w:val="00A618A0"/>
    <w:rsid w:val="00A61917"/>
    <w:rsid w:val="00A6195B"/>
    <w:rsid w:val="00A61A70"/>
    <w:rsid w:val="00A61AD7"/>
    <w:rsid w:val="00A61BD6"/>
    <w:rsid w:val="00A61C84"/>
    <w:rsid w:val="00A61CB6"/>
    <w:rsid w:val="00A61CC0"/>
    <w:rsid w:val="00A61D1F"/>
    <w:rsid w:val="00A61EAF"/>
    <w:rsid w:val="00A624AE"/>
    <w:rsid w:val="00A62500"/>
    <w:rsid w:val="00A62633"/>
    <w:rsid w:val="00A6265B"/>
    <w:rsid w:val="00A6267E"/>
    <w:rsid w:val="00A626EA"/>
    <w:rsid w:val="00A62812"/>
    <w:rsid w:val="00A6286A"/>
    <w:rsid w:val="00A6289F"/>
    <w:rsid w:val="00A629A3"/>
    <w:rsid w:val="00A62B11"/>
    <w:rsid w:val="00A62B12"/>
    <w:rsid w:val="00A62B79"/>
    <w:rsid w:val="00A62C36"/>
    <w:rsid w:val="00A62F6A"/>
    <w:rsid w:val="00A62FBD"/>
    <w:rsid w:val="00A62FDF"/>
    <w:rsid w:val="00A633B8"/>
    <w:rsid w:val="00A6347B"/>
    <w:rsid w:val="00A63480"/>
    <w:rsid w:val="00A635DE"/>
    <w:rsid w:val="00A63618"/>
    <w:rsid w:val="00A63697"/>
    <w:rsid w:val="00A63757"/>
    <w:rsid w:val="00A63880"/>
    <w:rsid w:val="00A63886"/>
    <w:rsid w:val="00A638B6"/>
    <w:rsid w:val="00A6390D"/>
    <w:rsid w:val="00A63A98"/>
    <w:rsid w:val="00A63B06"/>
    <w:rsid w:val="00A63BD5"/>
    <w:rsid w:val="00A63C2E"/>
    <w:rsid w:val="00A63CC3"/>
    <w:rsid w:val="00A6406B"/>
    <w:rsid w:val="00A64070"/>
    <w:rsid w:val="00A6419C"/>
    <w:rsid w:val="00A6431A"/>
    <w:rsid w:val="00A6488F"/>
    <w:rsid w:val="00A64C4E"/>
    <w:rsid w:val="00A64D08"/>
    <w:rsid w:val="00A64E13"/>
    <w:rsid w:val="00A64FFC"/>
    <w:rsid w:val="00A65081"/>
    <w:rsid w:val="00A651B9"/>
    <w:rsid w:val="00A65453"/>
    <w:rsid w:val="00A657CB"/>
    <w:rsid w:val="00A6585B"/>
    <w:rsid w:val="00A659EA"/>
    <w:rsid w:val="00A65BE6"/>
    <w:rsid w:val="00A65C15"/>
    <w:rsid w:val="00A65D1C"/>
    <w:rsid w:val="00A661A4"/>
    <w:rsid w:val="00A661EF"/>
    <w:rsid w:val="00A6628F"/>
    <w:rsid w:val="00A6635E"/>
    <w:rsid w:val="00A664B4"/>
    <w:rsid w:val="00A66601"/>
    <w:rsid w:val="00A666BD"/>
    <w:rsid w:val="00A668AE"/>
    <w:rsid w:val="00A66B16"/>
    <w:rsid w:val="00A66D1E"/>
    <w:rsid w:val="00A66DC2"/>
    <w:rsid w:val="00A66EBC"/>
    <w:rsid w:val="00A67111"/>
    <w:rsid w:val="00A672BB"/>
    <w:rsid w:val="00A67423"/>
    <w:rsid w:val="00A6751B"/>
    <w:rsid w:val="00A675B0"/>
    <w:rsid w:val="00A678EB"/>
    <w:rsid w:val="00A679A0"/>
    <w:rsid w:val="00A67BC6"/>
    <w:rsid w:val="00A67BCD"/>
    <w:rsid w:val="00A67E16"/>
    <w:rsid w:val="00A67F60"/>
    <w:rsid w:val="00A67F62"/>
    <w:rsid w:val="00A67FBE"/>
    <w:rsid w:val="00A70289"/>
    <w:rsid w:val="00A702FA"/>
    <w:rsid w:val="00A70514"/>
    <w:rsid w:val="00A705DB"/>
    <w:rsid w:val="00A70793"/>
    <w:rsid w:val="00A7091A"/>
    <w:rsid w:val="00A70985"/>
    <w:rsid w:val="00A70A93"/>
    <w:rsid w:val="00A70ADE"/>
    <w:rsid w:val="00A70AE6"/>
    <w:rsid w:val="00A70BC2"/>
    <w:rsid w:val="00A7115F"/>
    <w:rsid w:val="00A71463"/>
    <w:rsid w:val="00A71475"/>
    <w:rsid w:val="00A7163A"/>
    <w:rsid w:val="00A71690"/>
    <w:rsid w:val="00A71733"/>
    <w:rsid w:val="00A7184F"/>
    <w:rsid w:val="00A718B2"/>
    <w:rsid w:val="00A718DB"/>
    <w:rsid w:val="00A71C2B"/>
    <w:rsid w:val="00A71E2B"/>
    <w:rsid w:val="00A71E3C"/>
    <w:rsid w:val="00A720A3"/>
    <w:rsid w:val="00A72543"/>
    <w:rsid w:val="00A72634"/>
    <w:rsid w:val="00A72685"/>
    <w:rsid w:val="00A727CF"/>
    <w:rsid w:val="00A7287A"/>
    <w:rsid w:val="00A72924"/>
    <w:rsid w:val="00A72BF5"/>
    <w:rsid w:val="00A72C5F"/>
    <w:rsid w:val="00A72C99"/>
    <w:rsid w:val="00A730E1"/>
    <w:rsid w:val="00A7319B"/>
    <w:rsid w:val="00A733DB"/>
    <w:rsid w:val="00A73589"/>
    <w:rsid w:val="00A735B1"/>
    <w:rsid w:val="00A73651"/>
    <w:rsid w:val="00A7365B"/>
    <w:rsid w:val="00A7374F"/>
    <w:rsid w:val="00A737F2"/>
    <w:rsid w:val="00A73A65"/>
    <w:rsid w:val="00A73B0B"/>
    <w:rsid w:val="00A73C85"/>
    <w:rsid w:val="00A7408C"/>
    <w:rsid w:val="00A740C9"/>
    <w:rsid w:val="00A740DA"/>
    <w:rsid w:val="00A741A4"/>
    <w:rsid w:val="00A741D6"/>
    <w:rsid w:val="00A74241"/>
    <w:rsid w:val="00A743DE"/>
    <w:rsid w:val="00A7441B"/>
    <w:rsid w:val="00A7449F"/>
    <w:rsid w:val="00A74505"/>
    <w:rsid w:val="00A7454B"/>
    <w:rsid w:val="00A74915"/>
    <w:rsid w:val="00A7497E"/>
    <w:rsid w:val="00A74D4A"/>
    <w:rsid w:val="00A754FC"/>
    <w:rsid w:val="00A7595C"/>
    <w:rsid w:val="00A75A88"/>
    <w:rsid w:val="00A75A9F"/>
    <w:rsid w:val="00A75B61"/>
    <w:rsid w:val="00A75C89"/>
    <w:rsid w:val="00A75D93"/>
    <w:rsid w:val="00A75E16"/>
    <w:rsid w:val="00A75EEE"/>
    <w:rsid w:val="00A75F12"/>
    <w:rsid w:val="00A75F33"/>
    <w:rsid w:val="00A75FB1"/>
    <w:rsid w:val="00A7617F"/>
    <w:rsid w:val="00A76243"/>
    <w:rsid w:val="00A76316"/>
    <w:rsid w:val="00A76351"/>
    <w:rsid w:val="00A76559"/>
    <w:rsid w:val="00A76767"/>
    <w:rsid w:val="00A76827"/>
    <w:rsid w:val="00A76985"/>
    <w:rsid w:val="00A76A4A"/>
    <w:rsid w:val="00A76AAA"/>
    <w:rsid w:val="00A76B16"/>
    <w:rsid w:val="00A7704D"/>
    <w:rsid w:val="00A77117"/>
    <w:rsid w:val="00A771D6"/>
    <w:rsid w:val="00A776C4"/>
    <w:rsid w:val="00A77761"/>
    <w:rsid w:val="00A7790B"/>
    <w:rsid w:val="00A77996"/>
    <w:rsid w:val="00A77A22"/>
    <w:rsid w:val="00A77C0D"/>
    <w:rsid w:val="00A8008E"/>
    <w:rsid w:val="00A802CA"/>
    <w:rsid w:val="00A80324"/>
    <w:rsid w:val="00A80554"/>
    <w:rsid w:val="00A8091E"/>
    <w:rsid w:val="00A809C0"/>
    <w:rsid w:val="00A80A48"/>
    <w:rsid w:val="00A80A81"/>
    <w:rsid w:val="00A80BC1"/>
    <w:rsid w:val="00A80DC7"/>
    <w:rsid w:val="00A80E15"/>
    <w:rsid w:val="00A80FA6"/>
    <w:rsid w:val="00A81116"/>
    <w:rsid w:val="00A8114E"/>
    <w:rsid w:val="00A8116B"/>
    <w:rsid w:val="00A813B3"/>
    <w:rsid w:val="00A815E2"/>
    <w:rsid w:val="00A818F7"/>
    <w:rsid w:val="00A81B35"/>
    <w:rsid w:val="00A81B69"/>
    <w:rsid w:val="00A81C09"/>
    <w:rsid w:val="00A81C0E"/>
    <w:rsid w:val="00A81C5C"/>
    <w:rsid w:val="00A81D06"/>
    <w:rsid w:val="00A81D9A"/>
    <w:rsid w:val="00A81ED2"/>
    <w:rsid w:val="00A81F36"/>
    <w:rsid w:val="00A8208E"/>
    <w:rsid w:val="00A821B4"/>
    <w:rsid w:val="00A82358"/>
    <w:rsid w:val="00A82424"/>
    <w:rsid w:val="00A825DF"/>
    <w:rsid w:val="00A82618"/>
    <w:rsid w:val="00A827E6"/>
    <w:rsid w:val="00A82864"/>
    <w:rsid w:val="00A82871"/>
    <w:rsid w:val="00A82945"/>
    <w:rsid w:val="00A82BD2"/>
    <w:rsid w:val="00A82C46"/>
    <w:rsid w:val="00A82EB4"/>
    <w:rsid w:val="00A83160"/>
    <w:rsid w:val="00A83300"/>
    <w:rsid w:val="00A83392"/>
    <w:rsid w:val="00A835D6"/>
    <w:rsid w:val="00A83631"/>
    <w:rsid w:val="00A83781"/>
    <w:rsid w:val="00A83878"/>
    <w:rsid w:val="00A83B16"/>
    <w:rsid w:val="00A83BB9"/>
    <w:rsid w:val="00A83C05"/>
    <w:rsid w:val="00A83D2A"/>
    <w:rsid w:val="00A83E41"/>
    <w:rsid w:val="00A84000"/>
    <w:rsid w:val="00A84644"/>
    <w:rsid w:val="00A8473F"/>
    <w:rsid w:val="00A847C1"/>
    <w:rsid w:val="00A84951"/>
    <w:rsid w:val="00A849CE"/>
    <w:rsid w:val="00A84AA9"/>
    <w:rsid w:val="00A84B5C"/>
    <w:rsid w:val="00A84C06"/>
    <w:rsid w:val="00A85084"/>
    <w:rsid w:val="00A8556D"/>
    <w:rsid w:val="00A85676"/>
    <w:rsid w:val="00A85CA5"/>
    <w:rsid w:val="00A85E07"/>
    <w:rsid w:val="00A85E12"/>
    <w:rsid w:val="00A85E7F"/>
    <w:rsid w:val="00A85F49"/>
    <w:rsid w:val="00A85FD5"/>
    <w:rsid w:val="00A86181"/>
    <w:rsid w:val="00A86340"/>
    <w:rsid w:val="00A86589"/>
    <w:rsid w:val="00A86665"/>
    <w:rsid w:val="00A8669A"/>
    <w:rsid w:val="00A868C3"/>
    <w:rsid w:val="00A868CC"/>
    <w:rsid w:val="00A8691C"/>
    <w:rsid w:val="00A869D7"/>
    <w:rsid w:val="00A86AD4"/>
    <w:rsid w:val="00A86AD5"/>
    <w:rsid w:val="00A86C26"/>
    <w:rsid w:val="00A86CAC"/>
    <w:rsid w:val="00A86D1E"/>
    <w:rsid w:val="00A86E31"/>
    <w:rsid w:val="00A86FD1"/>
    <w:rsid w:val="00A87446"/>
    <w:rsid w:val="00A87775"/>
    <w:rsid w:val="00A8781E"/>
    <w:rsid w:val="00A87874"/>
    <w:rsid w:val="00A87927"/>
    <w:rsid w:val="00A879F7"/>
    <w:rsid w:val="00A87B0E"/>
    <w:rsid w:val="00A87B85"/>
    <w:rsid w:val="00A87DBA"/>
    <w:rsid w:val="00A87FCF"/>
    <w:rsid w:val="00A9021F"/>
    <w:rsid w:val="00A902F3"/>
    <w:rsid w:val="00A90495"/>
    <w:rsid w:val="00A90548"/>
    <w:rsid w:val="00A90765"/>
    <w:rsid w:val="00A90787"/>
    <w:rsid w:val="00A90AD4"/>
    <w:rsid w:val="00A90B22"/>
    <w:rsid w:val="00A90C18"/>
    <w:rsid w:val="00A90CC3"/>
    <w:rsid w:val="00A90CE3"/>
    <w:rsid w:val="00A90E3C"/>
    <w:rsid w:val="00A90EB7"/>
    <w:rsid w:val="00A90EE9"/>
    <w:rsid w:val="00A90F8D"/>
    <w:rsid w:val="00A91062"/>
    <w:rsid w:val="00A91179"/>
    <w:rsid w:val="00A9140E"/>
    <w:rsid w:val="00A9146E"/>
    <w:rsid w:val="00A915C7"/>
    <w:rsid w:val="00A91859"/>
    <w:rsid w:val="00A91A0D"/>
    <w:rsid w:val="00A91AC8"/>
    <w:rsid w:val="00A91B3D"/>
    <w:rsid w:val="00A91C66"/>
    <w:rsid w:val="00A92162"/>
    <w:rsid w:val="00A92514"/>
    <w:rsid w:val="00A9274F"/>
    <w:rsid w:val="00A927A2"/>
    <w:rsid w:val="00A92812"/>
    <w:rsid w:val="00A928D2"/>
    <w:rsid w:val="00A929B5"/>
    <w:rsid w:val="00A929D6"/>
    <w:rsid w:val="00A92A47"/>
    <w:rsid w:val="00A92B57"/>
    <w:rsid w:val="00A92C3D"/>
    <w:rsid w:val="00A92EA3"/>
    <w:rsid w:val="00A93020"/>
    <w:rsid w:val="00A931A3"/>
    <w:rsid w:val="00A9327F"/>
    <w:rsid w:val="00A9338E"/>
    <w:rsid w:val="00A9344C"/>
    <w:rsid w:val="00A9355B"/>
    <w:rsid w:val="00A936EE"/>
    <w:rsid w:val="00A9398F"/>
    <w:rsid w:val="00A93B40"/>
    <w:rsid w:val="00A93B71"/>
    <w:rsid w:val="00A93BAE"/>
    <w:rsid w:val="00A93BBC"/>
    <w:rsid w:val="00A93BC3"/>
    <w:rsid w:val="00A93C2E"/>
    <w:rsid w:val="00A93D20"/>
    <w:rsid w:val="00A93ED2"/>
    <w:rsid w:val="00A93F3C"/>
    <w:rsid w:val="00A93F62"/>
    <w:rsid w:val="00A94043"/>
    <w:rsid w:val="00A9409F"/>
    <w:rsid w:val="00A941BB"/>
    <w:rsid w:val="00A941CD"/>
    <w:rsid w:val="00A94394"/>
    <w:rsid w:val="00A944BD"/>
    <w:rsid w:val="00A944F0"/>
    <w:rsid w:val="00A94579"/>
    <w:rsid w:val="00A9460E"/>
    <w:rsid w:val="00A94A39"/>
    <w:rsid w:val="00A94B02"/>
    <w:rsid w:val="00A94BE7"/>
    <w:rsid w:val="00A94CF9"/>
    <w:rsid w:val="00A94DA8"/>
    <w:rsid w:val="00A94E6A"/>
    <w:rsid w:val="00A94F10"/>
    <w:rsid w:val="00A95075"/>
    <w:rsid w:val="00A95081"/>
    <w:rsid w:val="00A950C1"/>
    <w:rsid w:val="00A95142"/>
    <w:rsid w:val="00A9520F"/>
    <w:rsid w:val="00A953A0"/>
    <w:rsid w:val="00A9541F"/>
    <w:rsid w:val="00A9560C"/>
    <w:rsid w:val="00A95686"/>
    <w:rsid w:val="00A956F5"/>
    <w:rsid w:val="00A95768"/>
    <w:rsid w:val="00A95785"/>
    <w:rsid w:val="00A95884"/>
    <w:rsid w:val="00A958F4"/>
    <w:rsid w:val="00A95AD5"/>
    <w:rsid w:val="00A95C2F"/>
    <w:rsid w:val="00A95D84"/>
    <w:rsid w:val="00A960C6"/>
    <w:rsid w:val="00A964C8"/>
    <w:rsid w:val="00A9657E"/>
    <w:rsid w:val="00A96622"/>
    <w:rsid w:val="00A96979"/>
    <w:rsid w:val="00A96B76"/>
    <w:rsid w:val="00A96C2F"/>
    <w:rsid w:val="00A96C85"/>
    <w:rsid w:val="00A96D03"/>
    <w:rsid w:val="00A96DC9"/>
    <w:rsid w:val="00A96F80"/>
    <w:rsid w:val="00A97161"/>
    <w:rsid w:val="00A973C9"/>
    <w:rsid w:val="00A974F9"/>
    <w:rsid w:val="00A97513"/>
    <w:rsid w:val="00A97BBA"/>
    <w:rsid w:val="00A97BF3"/>
    <w:rsid w:val="00A97D19"/>
    <w:rsid w:val="00AA031B"/>
    <w:rsid w:val="00AA0326"/>
    <w:rsid w:val="00AA040E"/>
    <w:rsid w:val="00AA05E5"/>
    <w:rsid w:val="00AA0A04"/>
    <w:rsid w:val="00AA0A0F"/>
    <w:rsid w:val="00AA0C81"/>
    <w:rsid w:val="00AA0CAB"/>
    <w:rsid w:val="00AA0CF4"/>
    <w:rsid w:val="00AA0E1F"/>
    <w:rsid w:val="00AA0E3A"/>
    <w:rsid w:val="00AA0F25"/>
    <w:rsid w:val="00AA0F72"/>
    <w:rsid w:val="00AA0FA3"/>
    <w:rsid w:val="00AA1381"/>
    <w:rsid w:val="00AA13EA"/>
    <w:rsid w:val="00AA1472"/>
    <w:rsid w:val="00AA147A"/>
    <w:rsid w:val="00AA14CE"/>
    <w:rsid w:val="00AA15C0"/>
    <w:rsid w:val="00AA16D8"/>
    <w:rsid w:val="00AA1860"/>
    <w:rsid w:val="00AA1928"/>
    <w:rsid w:val="00AA199D"/>
    <w:rsid w:val="00AA1D2F"/>
    <w:rsid w:val="00AA1D67"/>
    <w:rsid w:val="00AA1E4A"/>
    <w:rsid w:val="00AA1FBC"/>
    <w:rsid w:val="00AA208A"/>
    <w:rsid w:val="00AA20C9"/>
    <w:rsid w:val="00AA20D0"/>
    <w:rsid w:val="00AA2145"/>
    <w:rsid w:val="00AA21C2"/>
    <w:rsid w:val="00AA255B"/>
    <w:rsid w:val="00AA2587"/>
    <w:rsid w:val="00AA2588"/>
    <w:rsid w:val="00AA2742"/>
    <w:rsid w:val="00AA2BC8"/>
    <w:rsid w:val="00AA2BEE"/>
    <w:rsid w:val="00AA2C0C"/>
    <w:rsid w:val="00AA2C37"/>
    <w:rsid w:val="00AA2DFF"/>
    <w:rsid w:val="00AA2F11"/>
    <w:rsid w:val="00AA2FF5"/>
    <w:rsid w:val="00AA309C"/>
    <w:rsid w:val="00AA30E6"/>
    <w:rsid w:val="00AA3100"/>
    <w:rsid w:val="00AA3156"/>
    <w:rsid w:val="00AA31A6"/>
    <w:rsid w:val="00AA32C9"/>
    <w:rsid w:val="00AA34B6"/>
    <w:rsid w:val="00AA3657"/>
    <w:rsid w:val="00AA3789"/>
    <w:rsid w:val="00AA3824"/>
    <w:rsid w:val="00AA3889"/>
    <w:rsid w:val="00AA3894"/>
    <w:rsid w:val="00AA38E8"/>
    <w:rsid w:val="00AA3AEB"/>
    <w:rsid w:val="00AA3BBD"/>
    <w:rsid w:val="00AA3C94"/>
    <w:rsid w:val="00AA3D90"/>
    <w:rsid w:val="00AA3E80"/>
    <w:rsid w:val="00AA3F56"/>
    <w:rsid w:val="00AA406D"/>
    <w:rsid w:val="00AA41A6"/>
    <w:rsid w:val="00AA4361"/>
    <w:rsid w:val="00AA43F1"/>
    <w:rsid w:val="00AA4407"/>
    <w:rsid w:val="00AA443D"/>
    <w:rsid w:val="00AA463D"/>
    <w:rsid w:val="00AA46EB"/>
    <w:rsid w:val="00AA4710"/>
    <w:rsid w:val="00AA4958"/>
    <w:rsid w:val="00AA49CB"/>
    <w:rsid w:val="00AA4C81"/>
    <w:rsid w:val="00AA4D34"/>
    <w:rsid w:val="00AA4DD8"/>
    <w:rsid w:val="00AA5090"/>
    <w:rsid w:val="00AA5128"/>
    <w:rsid w:val="00AA512C"/>
    <w:rsid w:val="00AA5165"/>
    <w:rsid w:val="00AA5203"/>
    <w:rsid w:val="00AA542C"/>
    <w:rsid w:val="00AA5772"/>
    <w:rsid w:val="00AA59F6"/>
    <w:rsid w:val="00AA5B74"/>
    <w:rsid w:val="00AA5C77"/>
    <w:rsid w:val="00AA5E56"/>
    <w:rsid w:val="00AA5F8D"/>
    <w:rsid w:val="00AA612A"/>
    <w:rsid w:val="00AA6785"/>
    <w:rsid w:val="00AA6939"/>
    <w:rsid w:val="00AA6AE7"/>
    <w:rsid w:val="00AA6B71"/>
    <w:rsid w:val="00AA6B97"/>
    <w:rsid w:val="00AA6DAF"/>
    <w:rsid w:val="00AA6F54"/>
    <w:rsid w:val="00AA722D"/>
    <w:rsid w:val="00AA7252"/>
    <w:rsid w:val="00AA72C7"/>
    <w:rsid w:val="00AA73A2"/>
    <w:rsid w:val="00AA7408"/>
    <w:rsid w:val="00AA76A5"/>
    <w:rsid w:val="00AA7700"/>
    <w:rsid w:val="00AA7A3E"/>
    <w:rsid w:val="00AA7A47"/>
    <w:rsid w:val="00AA7AF3"/>
    <w:rsid w:val="00AA7C8A"/>
    <w:rsid w:val="00AA7DDF"/>
    <w:rsid w:val="00AA7E5F"/>
    <w:rsid w:val="00AA7F7E"/>
    <w:rsid w:val="00AB009D"/>
    <w:rsid w:val="00AB018D"/>
    <w:rsid w:val="00AB0411"/>
    <w:rsid w:val="00AB060D"/>
    <w:rsid w:val="00AB06C8"/>
    <w:rsid w:val="00AB06DE"/>
    <w:rsid w:val="00AB070B"/>
    <w:rsid w:val="00AB0772"/>
    <w:rsid w:val="00AB0809"/>
    <w:rsid w:val="00AB0967"/>
    <w:rsid w:val="00AB0B6E"/>
    <w:rsid w:val="00AB0C00"/>
    <w:rsid w:val="00AB0D02"/>
    <w:rsid w:val="00AB0D1A"/>
    <w:rsid w:val="00AB0D4F"/>
    <w:rsid w:val="00AB0E78"/>
    <w:rsid w:val="00AB11F7"/>
    <w:rsid w:val="00AB12B4"/>
    <w:rsid w:val="00AB1616"/>
    <w:rsid w:val="00AB1BF5"/>
    <w:rsid w:val="00AB1C5A"/>
    <w:rsid w:val="00AB1CB1"/>
    <w:rsid w:val="00AB1D01"/>
    <w:rsid w:val="00AB1DF4"/>
    <w:rsid w:val="00AB1DFF"/>
    <w:rsid w:val="00AB1E0B"/>
    <w:rsid w:val="00AB20B3"/>
    <w:rsid w:val="00AB2207"/>
    <w:rsid w:val="00AB220E"/>
    <w:rsid w:val="00AB2233"/>
    <w:rsid w:val="00AB2292"/>
    <w:rsid w:val="00AB249A"/>
    <w:rsid w:val="00AB24E7"/>
    <w:rsid w:val="00AB2506"/>
    <w:rsid w:val="00AB28C3"/>
    <w:rsid w:val="00AB2B59"/>
    <w:rsid w:val="00AB2C08"/>
    <w:rsid w:val="00AB2C22"/>
    <w:rsid w:val="00AB308E"/>
    <w:rsid w:val="00AB30E5"/>
    <w:rsid w:val="00AB30F9"/>
    <w:rsid w:val="00AB3428"/>
    <w:rsid w:val="00AB3492"/>
    <w:rsid w:val="00AB34D1"/>
    <w:rsid w:val="00AB39E4"/>
    <w:rsid w:val="00AB3A22"/>
    <w:rsid w:val="00AB3A26"/>
    <w:rsid w:val="00AB3A78"/>
    <w:rsid w:val="00AB3AF9"/>
    <w:rsid w:val="00AB3B41"/>
    <w:rsid w:val="00AB3BC9"/>
    <w:rsid w:val="00AB3DB3"/>
    <w:rsid w:val="00AB3E3D"/>
    <w:rsid w:val="00AB3F13"/>
    <w:rsid w:val="00AB402A"/>
    <w:rsid w:val="00AB43A7"/>
    <w:rsid w:val="00AB4425"/>
    <w:rsid w:val="00AB457E"/>
    <w:rsid w:val="00AB47CC"/>
    <w:rsid w:val="00AB48AA"/>
    <w:rsid w:val="00AB4B4F"/>
    <w:rsid w:val="00AB4CAC"/>
    <w:rsid w:val="00AB4CE8"/>
    <w:rsid w:val="00AB5085"/>
    <w:rsid w:val="00AB5297"/>
    <w:rsid w:val="00AB52A7"/>
    <w:rsid w:val="00AB5533"/>
    <w:rsid w:val="00AB5696"/>
    <w:rsid w:val="00AB5816"/>
    <w:rsid w:val="00AB5881"/>
    <w:rsid w:val="00AB591C"/>
    <w:rsid w:val="00AB5A72"/>
    <w:rsid w:val="00AB5A85"/>
    <w:rsid w:val="00AB5BE1"/>
    <w:rsid w:val="00AB5C7F"/>
    <w:rsid w:val="00AB5E04"/>
    <w:rsid w:val="00AB5E9D"/>
    <w:rsid w:val="00AB5EBA"/>
    <w:rsid w:val="00AB5F1F"/>
    <w:rsid w:val="00AB5F2C"/>
    <w:rsid w:val="00AB5FAD"/>
    <w:rsid w:val="00AB606E"/>
    <w:rsid w:val="00AB6070"/>
    <w:rsid w:val="00AB60AB"/>
    <w:rsid w:val="00AB623B"/>
    <w:rsid w:val="00AB6362"/>
    <w:rsid w:val="00AB6418"/>
    <w:rsid w:val="00AB648E"/>
    <w:rsid w:val="00AB6570"/>
    <w:rsid w:val="00AB6580"/>
    <w:rsid w:val="00AB67CA"/>
    <w:rsid w:val="00AB6A4D"/>
    <w:rsid w:val="00AB6A58"/>
    <w:rsid w:val="00AB6C62"/>
    <w:rsid w:val="00AB6FC6"/>
    <w:rsid w:val="00AB7072"/>
    <w:rsid w:val="00AB71AE"/>
    <w:rsid w:val="00AB7216"/>
    <w:rsid w:val="00AB725C"/>
    <w:rsid w:val="00AB7406"/>
    <w:rsid w:val="00AB7439"/>
    <w:rsid w:val="00AB74C2"/>
    <w:rsid w:val="00AB75CA"/>
    <w:rsid w:val="00AB767A"/>
    <w:rsid w:val="00AB76D3"/>
    <w:rsid w:val="00AB77A1"/>
    <w:rsid w:val="00AB7876"/>
    <w:rsid w:val="00AB7882"/>
    <w:rsid w:val="00AB7B13"/>
    <w:rsid w:val="00AB7BCB"/>
    <w:rsid w:val="00AB7C47"/>
    <w:rsid w:val="00AB7C64"/>
    <w:rsid w:val="00AC0072"/>
    <w:rsid w:val="00AC0174"/>
    <w:rsid w:val="00AC05BC"/>
    <w:rsid w:val="00AC05ED"/>
    <w:rsid w:val="00AC074D"/>
    <w:rsid w:val="00AC0813"/>
    <w:rsid w:val="00AC0837"/>
    <w:rsid w:val="00AC088D"/>
    <w:rsid w:val="00AC0924"/>
    <w:rsid w:val="00AC0A4F"/>
    <w:rsid w:val="00AC0A9C"/>
    <w:rsid w:val="00AC0AA7"/>
    <w:rsid w:val="00AC0AA8"/>
    <w:rsid w:val="00AC0BDF"/>
    <w:rsid w:val="00AC1016"/>
    <w:rsid w:val="00AC10D5"/>
    <w:rsid w:val="00AC1213"/>
    <w:rsid w:val="00AC1353"/>
    <w:rsid w:val="00AC149C"/>
    <w:rsid w:val="00AC14A1"/>
    <w:rsid w:val="00AC1885"/>
    <w:rsid w:val="00AC1A7D"/>
    <w:rsid w:val="00AC1C2F"/>
    <w:rsid w:val="00AC1F7D"/>
    <w:rsid w:val="00AC21FF"/>
    <w:rsid w:val="00AC23C9"/>
    <w:rsid w:val="00AC23E2"/>
    <w:rsid w:val="00AC25FC"/>
    <w:rsid w:val="00AC2628"/>
    <w:rsid w:val="00AC27AF"/>
    <w:rsid w:val="00AC2831"/>
    <w:rsid w:val="00AC2A5E"/>
    <w:rsid w:val="00AC2AB5"/>
    <w:rsid w:val="00AC2B12"/>
    <w:rsid w:val="00AC2C01"/>
    <w:rsid w:val="00AC2C58"/>
    <w:rsid w:val="00AC300A"/>
    <w:rsid w:val="00AC309A"/>
    <w:rsid w:val="00AC30EC"/>
    <w:rsid w:val="00AC329C"/>
    <w:rsid w:val="00AC375D"/>
    <w:rsid w:val="00AC386B"/>
    <w:rsid w:val="00AC3AF2"/>
    <w:rsid w:val="00AC3C71"/>
    <w:rsid w:val="00AC3DA1"/>
    <w:rsid w:val="00AC3E2E"/>
    <w:rsid w:val="00AC3F93"/>
    <w:rsid w:val="00AC3FC0"/>
    <w:rsid w:val="00AC4046"/>
    <w:rsid w:val="00AC4700"/>
    <w:rsid w:val="00AC4A84"/>
    <w:rsid w:val="00AC4B91"/>
    <w:rsid w:val="00AC4C95"/>
    <w:rsid w:val="00AC4CEF"/>
    <w:rsid w:val="00AC4ED7"/>
    <w:rsid w:val="00AC4EFA"/>
    <w:rsid w:val="00AC50EE"/>
    <w:rsid w:val="00AC5119"/>
    <w:rsid w:val="00AC5188"/>
    <w:rsid w:val="00AC5262"/>
    <w:rsid w:val="00AC534A"/>
    <w:rsid w:val="00AC53B1"/>
    <w:rsid w:val="00AC53E6"/>
    <w:rsid w:val="00AC572F"/>
    <w:rsid w:val="00AC5745"/>
    <w:rsid w:val="00AC5843"/>
    <w:rsid w:val="00AC5A48"/>
    <w:rsid w:val="00AC5A82"/>
    <w:rsid w:val="00AC5C44"/>
    <w:rsid w:val="00AC5C80"/>
    <w:rsid w:val="00AC5E50"/>
    <w:rsid w:val="00AC6500"/>
    <w:rsid w:val="00AC65EF"/>
    <w:rsid w:val="00AC65FE"/>
    <w:rsid w:val="00AC67E0"/>
    <w:rsid w:val="00AC6A3C"/>
    <w:rsid w:val="00AC6AA1"/>
    <w:rsid w:val="00AC6B25"/>
    <w:rsid w:val="00AC6B60"/>
    <w:rsid w:val="00AC6E01"/>
    <w:rsid w:val="00AC6E07"/>
    <w:rsid w:val="00AC6E4A"/>
    <w:rsid w:val="00AC70FE"/>
    <w:rsid w:val="00AC7388"/>
    <w:rsid w:val="00AC7450"/>
    <w:rsid w:val="00AC7524"/>
    <w:rsid w:val="00AC754D"/>
    <w:rsid w:val="00AC76DE"/>
    <w:rsid w:val="00AC773B"/>
    <w:rsid w:val="00AC776A"/>
    <w:rsid w:val="00AC77E9"/>
    <w:rsid w:val="00AC7851"/>
    <w:rsid w:val="00AC7858"/>
    <w:rsid w:val="00AC7E88"/>
    <w:rsid w:val="00AC7EC5"/>
    <w:rsid w:val="00AC7F56"/>
    <w:rsid w:val="00AC7FE2"/>
    <w:rsid w:val="00AD00C7"/>
    <w:rsid w:val="00AD014D"/>
    <w:rsid w:val="00AD0375"/>
    <w:rsid w:val="00AD04F4"/>
    <w:rsid w:val="00AD05D6"/>
    <w:rsid w:val="00AD0884"/>
    <w:rsid w:val="00AD0B18"/>
    <w:rsid w:val="00AD0B7F"/>
    <w:rsid w:val="00AD0D5A"/>
    <w:rsid w:val="00AD1134"/>
    <w:rsid w:val="00AD1582"/>
    <w:rsid w:val="00AD163F"/>
    <w:rsid w:val="00AD16EB"/>
    <w:rsid w:val="00AD17DE"/>
    <w:rsid w:val="00AD1832"/>
    <w:rsid w:val="00AD185C"/>
    <w:rsid w:val="00AD19B2"/>
    <w:rsid w:val="00AD19CD"/>
    <w:rsid w:val="00AD1DD1"/>
    <w:rsid w:val="00AD1F07"/>
    <w:rsid w:val="00AD1F1E"/>
    <w:rsid w:val="00AD1FEE"/>
    <w:rsid w:val="00AD222D"/>
    <w:rsid w:val="00AD22E1"/>
    <w:rsid w:val="00AD230C"/>
    <w:rsid w:val="00AD232E"/>
    <w:rsid w:val="00AD2353"/>
    <w:rsid w:val="00AD236F"/>
    <w:rsid w:val="00AD23B0"/>
    <w:rsid w:val="00AD242F"/>
    <w:rsid w:val="00AD24D1"/>
    <w:rsid w:val="00AD25B9"/>
    <w:rsid w:val="00AD2798"/>
    <w:rsid w:val="00AD27C3"/>
    <w:rsid w:val="00AD2852"/>
    <w:rsid w:val="00AD2A50"/>
    <w:rsid w:val="00AD2AE3"/>
    <w:rsid w:val="00AD2B5D"/>
    <w:rsid w:val="00AD2DEF"/>
    <w:rsid w:val="00AD2EAC"/>
    <w:rsid w:val="00AD2EB9"/>
    <w:rsid w:val="00AD2F2D"/>
    <w:rsid w:val="00AD30C7"/>
    <w:rsid w:val="00AD30EF"/>
    <w:rsid w:val="00AD337B"/>
    <w:rsid w:val="00AD370C"/>
    <w:rsid w:val="00AD3752"/>
    <w:rsid w:val="00AD387B"/>
    <w:rsid w:val="00AD38A6"/>
    <w:rsid w:val="00AD3C44"/>
    <w:rsid w:val="00AD3D37"/>
    <w:rsid w:val="00AD3D56"/>
    <w:rsid w:val="00AD3D9F"/>
    <w:rsid w:val="00AD4131"/>
    <w:rsid w:val="00AD436E"/>
    <w:rsid w:val="00AD441E"/>
    <w:rsid w:val="00AD45A6"/>
    <w:rsid w:val="00AD46A1"/>
    <w:rsid w:val="00AD47C7"/>
    <w:rsid w:val="00AD4930"/>
    <w:rsid w:val="00AD4A46"/>
    <w:rsid w:val="00AD4B43"/>
    <w:rsid w:val="00AD4D9B"/>
    <w:rsid w:val="00AD5070"/>
    <w:rsid w:val="00AD509F"/>
    <w:rsid w:val="00AD5290"/>
    <w:rsid w:val="00AD529B"/>
    <w:rsid w:val="00AD5364"/>
    <w:rsid w:val="00AD562C"/>
    <w:rsid w:val="00AD56EF"/>
    <w:rsid w:val="00AD58CF"/>
    <w:rsid w:val="00AD5B66"/>
    <w:rsid w:val="00AD5BBC"/>
    <w:rsid w:val="00AD5C43"/>
    <w:rsid w:val="00AD5C4D"/>
    <w:rsid w:val="00AD5E34"/>
    <w:rsid w:val="00AD5F2E"/>
    <w:rsid w:val="00AD5FE0"/>
    <w:rsid w:val="00AD5FF4"/>
    <w:rsid w:val="00AD6215"/>
    <w:rsid w:val="00AD6227"/>
    <w:rsid w:val="00AD62DE"/>
    <w:rsid w:val="00AD630D"/>
    <w:rsid w:val="00AD6359"/>
    <w:rsid w:val="00AD64F9"/>
    <w:rsid w:val="00AD6541"/>
    <w:rsid w:val="00AD6574"/>
    <w:rsid w:val="00AD65E3"/>
    <w:rsid w:val="00AD6604"/>
    <w:rsid w:val="00AD6623"/>
    <w:rsid w:val="00AD66FF"/>
    <w:rsid w:val="00AD6719"/>
    <w:rsid w:val="00AD6906"/>
    <w:rsid w:val="00AD6C15"/>
    <w:rsid w:val="00AD6DFD"/>
    <w:rsid w:val="00AD6FA3"/>
    <w:rsid w:val="00AD7059"/>
    <w:rsid w:val="00AD7320"/>
    <w:rsid w:val="00AD73E3"/>
    <w:rsid w:val="00AD7425"/>
    <w:rsid w:val="00AD7438"/>
    <w:rsid w:val="00AD7459"/>
    <w:rsid w:val="00AD74FD"/>
    <w:rsid w:val="00AD767F"/>
    <w:rsid w:val="00AD7850"/>
    <w:rsid w:val="00AD78B7"/>
    <w:rsid w:val="00AD78BB"/>
    <w:rsid w:val="00AD79AC"/>
    <w:rsid w:val="00AD7A86"/>
    <w:rsid w:val="00AD7B6D"/>
    <w:rsid w:val="00AD7BB2"/>
    <w:rsid w:val="00AD7F1E"/>
    <w:rsid w:val="00AD7FAA"/>
    <w:rsid w:val="00AE0081"/>
    <w:rsid w:val="00AE0106"/>
    <w:rsid w:val="00AE0820"/>
    <w:rsid w:val="00AE09C4"/>
    <w:rsid w:val="00AE0A38"/>
    <w:rsid w:val="00AE0B66"/>
    <w:rsid w:val="00AE0B6D"/>
    <w:rsid w:val="00AE0C9B"/>
    <w:rsid w:val="00AE0CB3"/>
    <w:rsid w:val="00AE0D5D"/>
    <w:rsid w:val="00AE0FD0"/>
    <w:rsid w:val="00AE10F9"/>
    <w:rsid w:val="00AE12A7"/>
    <w:rsid w:val="00AE1562"/>
    <w:rsid w:val="00AE157B"/>
    <w:rsid w:val="00AE1793"/>
    <w:rsid w:val="00AE18E5"/>
    <w:rsid w:val="00AE190F"/>
    <w:rsid w:val="00AE19BF"/>
    <w:rsid w:val="00AE1A08"/>
    <w:rsid w:val="00AE1B5C"/>
    <w:rsid w:val="00AE1D74"/>
    <w:rsid w:val="00AE22AC"/>
    <w:rsid w:val="00AE23B9"/>
    <w:rsid w:val="00AE2532"/>
    <w:rsid w:val="00AE2559"/>
    <w:rsid w:val="00AE2AF8"/>
    <w:rsid w:val="00AE2BFE"/>
    <w:rsid w:val="00AE2C4A"/>
    <w:rsid w:val="00AE2C93"/>
    <w:rsid w:val="00AE2E60"/>
    <w:rsid w:val="00AE2FDE"/>
    <w:rsid w:val="00AE30A6"/>
    <w:rsid w:val="00AE3134"/>
    <w:rsid w:val="00AE3296"/>
    <w:rsid w:val="00AE3322"/>
    <w:rsid w:val="00AE33D9"/>
    <w:rsid w:val="00AE346E"/>
    <w:rsid w:val="00AE34E0"/>
    <w:rsid w:val="00AE358A"/>
    <w:rsid w:val="00AE36BC"/>
    <w:rsid w:val="00AE377E"/>
    <w:rsid w:val="00AE387B"/>
    <w:rsid w:val="00AE38C5"/>
    <w:rsid w:val="00AE3926"/>
    <w:rsid w:val="00AE395C"/>
    <w:rsid w:val="00AE3D68"/>
    <w:rsid w:val="00AE3DF8"/>
    <w:rsid w:val="00AE3F08"/>
    <w:rsid w:val="00AE3F40"/>
    <w:rsid w:val="00AE4031"/>
    <w:rsid w:val="00AE4035"/>
    <w:rsid w:val="00AE4216"/>
    <w:rsid w:val="00AE429F"/>
    <w:rsid w:val="00AE42F8"/>
    <w:rsid w:val="00AE449B"/>
    <w:rsid w:val="00AE4A55"/>
    <w:rsid w:val="00AE4A59"/>
    <w:rsid w:val="00AE4B3C"/>
    <w:rsid w:val="00AE4B45"/>
    <w:rsid w:val="00AE4CDE"/>
    <w:rsid w:val="00AE4D66"/>
    <w:rsid w:val="00AE4D80"/>
    <w:rsid w:val="00AE4D97"/>
    <w:rsid w:val="00AE4EC0"/>
    <w:rsid w:val="00AE5282"/>
    <w:rsid w:val="00AE52AF"/>
    <w:rsid w:val="00AE52B9"/>
    <w:rsid w:val="00AE5387"/>
    <w:rsid w:val="00AE53A7"/>
    <w:rsid w:val="00AE53FB"/>
    <w:rsid w:val="00AE555C"/>
    <w:rsid w:val="00AE55F0"/>
    <w:rsid w:val="00AE56A4"/>
    <w:rsid w:val="00AE57A3"/>
    <w:rsid w:val="00AE58D5"/>
    <w:rsid w:val="00AE5996"/>
    <w:rsid w:val="00AE5A71"/>
    <w:rsid w:val="00AE5BA9"/>
    <w:rsid w:val="00AE5DB3"/>
    <w:rsid w:val="00AE5DB4"/>
    <w:rsid w:val="00AE5E84"/>
    <w:rsid w:val="00AE6512"/>
    <w:rsid w:val="00AE6570"/>
    <w:rsid w:val="00AE664B"/>
    <w:rsid w:val="00AE66B0"/>
    <w:rsid w:val="00AE6759"/>
    <w:rsid w:val="00AE6864"/>
    <w:rsid w:val="00AE6878"/>
    <w:rsid w:val="00AE68C4"/>
    <w:rsid w:val="00AE6961"/>
    <w:rsid w:val="00AE6994"/>
    <w:rsid w:val="00AE6A11"/>
    <w:rsid w:val="00AE6AB8"/>
    <w:rsid w:val="00AE6B3F"/>
    <w:rsid w:val="00AE6E57"/>
    <w:rsid w:val="00AE6F50"/>
    <w:rsid w:val="00AE7260"/>
    <w:rsid w:val="00AE739E"/>
    <w:rsid w:val="00AE73CD"/>
    <w:rsid w:val="00AE73EB"/>
    <w:rsid w:val="00AE75CE"/>
    <w:rsid w:val="00AE76E3"/>
    <w:rsid w:val="00AE77CB"/>
    <w:rsid w:val="00AE79A2"/>
    <w:rsid w:val="00AE79A4"/>
    <w:rsid w:val="00AE79D9"/>
    <w:rsid w:val="00AE7D65"/>
    <w:rsid w:val="00AE7DC2"/>
    <w:rsid w:val="00AE7F2B"/>
    <w:rsid w:val="00AE7F72"/>
    <w:rsid w:val="00AF0009"/>
    <w:rsid w:val="00AF015B"/>
    <w:rsid w:val="00AF026C"/>
    <w:rsid w:val="00AF043D"/>
    <w:rsid w:val="00AF04FA"/>
    <w:rsid w:val="00AF0772"/>
    <w:rsid w:val="00AF07A4"/>
    <w:rsid w:val="00AF08DE"/>
    <w:rsid w:val="00AF0A8C"/>
    <w:rsid w:val="00AF0AB2"/>
    <w:rsid w:val="00AF0F3A"/>
    <w:rsid w:val="00AF0F5A"/>
    <w:rsid w:val="00AF12E5"/>
    <w:rsid w:val="00AF133B"/>
    <w:rsid w:val="00AF14CA"/>
    <w:rsid w:val="00AF1568"/>
    <w:rsid w:val="00AF15DD"/>
    <w:rsid w:val="00AF1621"/>
    <w:rsid w:val="00AF17F3"/>
    <w:rsid w:val="00AF199C"/>
    <w:rsid w:val="00AF1A37"/>
    <w:rsid w:val="00AF1AEE"/>
    <w:rsid w:val="00AF1C69"/>
    <w:rsid w:val="00AF1DB5"/>
    <w:rsid w:val="00AF1E28"/>
    <w:rsid w:val="00AF1F85"/>
    <w:rsid w:val="00AF1FCB"/>
    <w:rsid w:val="00AF20D6"/>
    <w:rsid w:val="00AF230F"/>
    <w:rsid w:val="00AF2533"/>
    <w:rsid w:val="00AF254D"/>
    <w:rsid w:val="00AF261B"/>
    <w:rsid w:val="00AF280C"/>
    <w:rsid w:val="00AF2ABA"/>
    <w:rsid w:val="00AF2CD5"/>
    <w:rsid w:val="00AF2CE3"/>
    <w:rsid w:val="00AF2CFD"/>
    <w:rsid w:val="00AF2D05"/>
    <w:rsid w:val="00AF2F83"/>
    <w:rsid w:val="00AF3052"/>
    <w:rsid w:val="00AF30F8"/>
    <w:rsid w:val="00AF3140"/>
    <w:rsid w:val="00AF316A"/>
    <w:rsid w:val="00AF31F6"/>
    <w:rsid w:val="00AF332A"/>
    <w:rsid w:val="00AF3649"/>
    <w:rsid w:val="00AF36A1"/>
    <w:rsid w:val="00AF36EA"/>
    <w:rsid w:val="00AF36EB"/>
    <w:rsid w:val="00AF3765"/>
    <w:rsid w:val="00AF37CD"/>
    <w:rsid w:val="00AF382A"/>
    <w:rsid w:val="00AF3ABE"/>
    <w:rsid w:val="00AF3B54"/>
    <w:rsid w:val="00AF3B5D"/>
    <w:rsid w:val="00AF3BE2"/>
    <w:rsid w:val="00AF3BEC"/>
    <w:rsid w:val="00AF3C4E"/>
    <w:rsid w:val="00AF3CC7"/>
    <w:rsid w:val="00AF4150"/>
    <w:rsid w:val="00AF41E9"/>
    <w:rsid w:val="00AF42ED"/>
    <w:rsid w:val="00AF4351"/>
    <w:rsid w:val="00AF44A6"/>
    <w:rsid w:val="00AF4786"/>
    <w:rsid w:val="00AF4AF6"/>
    <w:rsid w:val="00AF4DB6"/>
    <w:rsid w:val="00AF4E75"/>
    <w:rsid w:val="00AF51C5"/>
    <w:rsid w:val="00AF52F7"/>
    <w:rsid w:val="00AF56B5"/>
    <w:rsid w:val="00AF587F"/>
    <w:rsid w:val="00AF596F"/>
    <w:rsid w:val="00AF5A57"/>
    <w:rsid w:val="00AF5AF0"/>
    <w:rsid w:val="00AF5AF5"/>
    <w:rsid w:val="00AF5B35"/>
    <w:rsid w:val="00AF5B46"/>
    <w:rsid w:val="00AF5D02"/>
    <w:rsid w:val="00AF5DA7"/>
    <w:rsid w:val="00AF5E7D"/>
    <w:rsid w:val="00AF5E92"/>
    <w:rsid w:val="00AF6402"/>
    <w:rsid w:val="00AF645F"/>
    <w:rsid w:val="00AF6482"/>
    <w:rsid w:val="00AF6510"/>
    <w:rsid w:val="00AF6612"/>
    <w:rsid w:val="00AF665A"/>
    <w:rsid w:val="00AF6851"/>
    <w:rsid w:val="00AF6AC3"/>
    <w:rsid w:val="00AF6C33"/>
    <w:rsid w:val="00AF6D2E"/>
    <w:rsid w:val="00AF6DA7"/>
    <w:rsid w:val="00AF6ECD"/>
    <w:rsid w:val="00AF6F99"/>
    <w:rsid w:val="00AF7016"/>
    <w:rsid w:val="00AF71B0"/>
    <w:rsid w:val="00AF7518"/>
    <w:rsid w:val="00AF76E5"/>
    <w:rsid w:val="00AF76E9"/>
    <w:rsid w:val="00AF777E"/>
    <w:rsid w:val="00AF77C0"/>
    <w:rsid w:val="00AF7863"/>
    <w:rsid w:val="00AF78B7"/>
    <w:rsid w:val="00AF7B62"/>
    <w:rsid w:val="00AF7D01"/>
    <w:rsid w:val="00AF7F35"/>
    <w:rsid w:val="00AF7F74"/>
    <w:rsid w:val="00AF7F95"/>
    <w:rsid w:val="00AF7F96"/>
    <w:rsid w:val="00AF8ABF"/>
    <w:rsid w:val="00B00509"/>
    <w:rsid w:val="00B0057F"/>
    <w:rsid w:val="00B00651"/>
    <w:rsid w:val="00B0068F"/>
    <w:rsid w:val="00B006C4"/>
    <w:rsid w:val="00B008DD"/>
    <w:rsid w:val="00B00B24"/>
    <w:rsid w:val="00B00B81"/>
    <w:rsid w:val="00B00E09"/>
    <w:rsid w:val="00B00F70"/>
    <w:rsid w:val="00B010DA"/>
    <w:rsid w:val="00B010DF"/>
    <w:rsid w:val="00B011F0"/>
    <w:rsid w:val="00B01369"/>
    <w:rsid w:val="00B013CB"/>
    <w:rsid w:val="00B013CC"/>
    <w:rsid w:val="00B01478"/>
    <w:rsid w:val="00B01583"/>
    <w:rsid w:val="00B018A6"/>
    <w:rsid w:val="00B01A0B"/>
    <w:rsid w:val="00B01BEE"/>
    <w:rsid w:val="00B01D2E"/>
    <w:rsid w:val="00B01D57"/>
    <w:rsid w:val="00B01DA0"/>
    <w:rsid w:val="00B01DC3"/>
    <w:rsid w:val="00B01F6B"/>
    <w:rsid w:val="00B021CC"/>
    <w:rsid w:val="00B024E6"/>
    <w:rsid w:val="00B025A6"/>
    <w:rsid w:val="00B028AE"/>
    <w:rsid w:val="00B028F5"/>
    <w:rsid w:val="00B02908"/>
    <w:rsid w:val="00B029B1"/>
    <w:rsid w:val="00B029CD"/>
    <w:rsid w:val="00B029F3"/>
    <w:rsid w:val="00B02A91"/>
    <w:rsid w:val="00B02DA8"/>
    <w:rsid w:val="00B03482"/>
    <w:rsid w:val="00B0351F"/>
    <w:rsid w:val="00B03534"/>
    <w:rsid w:val="00B03936"/>
    <w:rsid w:val="00B03AE5"/>
    <w:rsid w:val="00B03B2C"/>
    <w:rsid w:val="00B03BC7"/>
    <w:rsid w:val="00B04068"/>
    <w:rsid w:val="00B04185"/>
    <w:rsid w:val="00B04203"/>
    <w:rsid w:val="00B04546"/>
    <w:rsid w:val="00B045CD"/>
    <w:rsid w:val="00B04968"/>
    <w:rsid w:val="00B049CA"/>
    <w:rsid w:val="00B04B84"/>
    <w:rsid w:val="00B04C87"/>
    <w:rsid w:val="00B04D5E"/>
    <w:rsid w:val="00B04D7A"/>
    <w:rsid w:val="00B04E9D"/>
    <w:rsid w:val="00B04EDB"/>
    <w:rsid w:val="00B04FCD"/>
    <w:rsid w:val="00B051E5"/>
    <w:rsid w:val="00B05261"/>
    <w:rsid w:val="00B05293"/>
    <w:rsid w:val="00B05411"/>
    <w:rsid w:val="00B05436"/>
    <w:rsid w:val="00B05814"/>
    <w:rsid w:val="00B05A74"/>
    <w:rsid w:val="00B05C85"/>
    <w:rsid w:val="00B05E00"/>
    <w:rsid w:val="00B05ED7"/>
    <w:rsid w:val="00B05F33"/>
    <w:rsid w:val="00B05F86"/>
    <w:rsid w:val="00B0623B"/>
    <w:rsid w:val="00B0673C"/>
    <w:rsid w:val="00B06A6E"/>
    <w:rsid w:val="00B06A92"/>
    <w:rsid w:val="00B06ABE"/>
    <w:rsid w:val="00B06AFF"/>
    <w:rsid w:val="00B06D62"/>
    <w:rsid w:val="00B06DD3"/>
    <w:rsid w:val="00B06ECC"/>
    <w:rsid w:val="00B07007"/>
    <w:rsid w:val="00B072B2"/>
    <w:rsid w:val="00B075B8"/>
    <w:rsid w:val="00B075BB"/>
    <w:rsid w:val="00B078D0"/>
    <w:rsid w:val="00B07A28"/>
    <w:rsid w:val="00B07B35"/>
    <w:rsid w:val="00B07CE1"/>
    <w:rsid w:val="00B07EAD"/>
    <w:rsid w:val="00B07FD2"/>
    <w:rsid w:val="00B100B2"/>
    <w:rsid w:val="00B10551"/>
    <w:rsid w:val="00B105BF"/>
    <w:rsid w:val="00B105DF"/>
    <w:rsid w:val="00B1071C"/>
    <w:rsid w:val="00B10B4C"/>
    <w:rsid w:val="00B10B7F"/>
    <w:rsid w:val="00B10CE5"/>
    <w:rsid w:val="00B10D20"/>
    <w:rsid w:val="00B10E16"/>
    <w:rsid w:val="00B10F72"/>
    <w:rsid w:val="00B11072"/>
    <w:rsid w:val="00B110F2"/>
    <w:rsid w:val="00B1112D"/>
    <w:rsid w:val="00B1122F"/>
    <w:rsid w:val="00B11266"/>
    <w:rsid w:val="00B112B2"/>
    <w:rsid w:val="00B116B6"/>
    <w:rsid w:val="00B117DD"/>
    <w:rsid w:val="00B117ED"/>
    <w:rsid w:val="00B11803"/>
    <w:rsid w:val="00B11823"/>
    <w:rsid w:val="00B11869"/>
    <w:rsid w:val="00B11956"/>
    <w:rsid w:val="00B11A42"/>
    <w:rsid w:val="00B11B5B"/>
    <w:rsid w:val="00B11BA2"/>
    <w:rsid w:val="00B11C8C"/>
    <w:rsid w:val="00B11D72"/>
    <w:rsid w:val="00B11ED3"/>
    <w:rsid w:val="00B11F7D"/>
    <w:rsid w:val="00B120D1"/>
    <w:rsid w:val="00B123DE"/>
    <w:rsid w:val="00B12419"/>
    <w:rsid w:val="00B1272C"/>
    <w:rsid w:val="00B1274F"/>
    <w:rsid w:val="00B12805"/>
    <w:rsid w:val="00B128BE"/>
    <w:rsid w:val="00B128C9"/>
    <w:rsid w:val="00B12B44"/>
    <w:rsid w:val="00B12C1D"/>
    <w:rsid w:val="00B12DFB"/>
    <w:rsid w:val="00B12E8C"/>
    <w:rsid w:val="00B12EC8"/>
    <w:rsid w:val="00B12EE6"/>
    <w:rsid w:val="00B1304B"/>
    <w:rsid w:val="00B132EC"/>
    <w:rsid w:val="00B1368B"/>
    <w:rsid w:val="00B1372D"/>
    <w:rsid w:val="00B13758"/>
    <w:rsid w:val="00B137C7"/>
    <w:rsid w:val="00B13982"/>
    <w:rsid w:val="00B13B86"/>
    <w:rsid w:val="00B13DFC"/>
    <w:rsid w:val="00B13E16"/>
    <w:rsid w:val="00B13F02"/>
    <w:rsid w:val="00B13FEE"/>
    <w:rsid w:val="00B14074"/>
    <w:rsid w:val="00B14075"/>
    <w:rsid w:val="00B14218"/>
    <w:rsid w:val="00B14259"/>
    <w:rsid w:val="00B146A0"/>
    <w:rsid w:val="00B14887"/>
    <w:rsid w:val="00B149A0"/>
    <w:rsid w:val="00B14A3E"/>
    <w:rsid w:val="00B14BA2"/>
    <w:rsid w:val="00B14BE6"/>
    <w:rsid w:val="00B14CAC"/>
    <w:rsid w:val="00B151A8"/>
    <w:rsid w:val="00B1562B"/>
    <w:rsid w:val="00B15672"/>
    <w:rsid w:val="00B156A7"/>
    <w:rsid w:val="00B1593E"/>
    <w:rsid w:val="00B15970"/>
    <w:rsid w:val="00B15999"/>
    <w:rsid w:val="00B15A4F"/>
    <w:rsid w:val="00B15AE3"/>
    <w:rsid w:val="00B15D7B"/>
    <w:rsid w:val="00B15DFD"/>
    <w:rsid w:val="00B15E3D"/>
    <w:rsid w:val="00B15E5F"/>
    <w:rsid w:val="00B16076"/>
    <w:rsid w:val="00B16396"/>
    <w:rsid w:val="00B163D0"/>
    <w:rsid w:val="00B166FA"/>
    <w:rsid w:val="00B16759"/>
    <w:rsid w:val="00B168C1"/>
    <w:rsid w:val="00B16B61"/>
    <w:rsid w:val="00B16DCA"/>
    <w:rsid w:val="00B16DDE"/>
    <w:rsid w:val="00B1700C"/>
    <w:rsid w:val="00B17208"/>
    <w:rsid w:val="00B17231"/>
    <w:rsid w:val="00B1723E"/>
    <w:rsid w:val="00B172AD"/>
    <w:rsid w:val="00B17387"/>
    <w:rsid w:val="00B17494"/>
    <w:rsid w:val="00B176B2"/>
    <w:rsid w:val="00B1782E"/>
    <w:rsid w:val="00B1792D"/>
    <w:rsid w:val="00B1794C"/>
    <w:rsid w:val="00B179FD"/>
    <w:rsid w:val="00B17C10"/>
    <w:rsid w:val="00B17D9A"/>
    <w:rsid w:val="00B2021D"/>
    <w:rsid w:val="00B20247"/>
    <w:rsid w:val="00B2071F"/>
    <w:rsid w:val="00B208D7"/>
    <w:rsid w:val="00B20962"/>
    <w:rsid w:val="00B20A8C"/>
    <w:rsid w:val="00B20AF6"/>
    <w:rsid w:val="00B20BF8"/>
    <w:rsid w:val="00B20CAD"/>
    <w:rsid w:val="00B20DA5"/>
    <w:rsid w:val="00B20E55"/>
    <w:rsid w:val="00B21124"/>
    <w:rsid w:val="00B2113D"/>
    <w:rsid w:val="00B21174"/>
    <w:rsid w:val="00B21384"/>
    <w:rsid w:val="00B21646"/>
    <w:rsid w:val="00B21684"/>
    <w:rsid w:val="00B21734"/>
    <w:rsid w:val="00B218B8"/>
    <w:rsid w:val="00B218F9"/>
    <w:rsid w:val="00B21923"/>
    <w:rsid w:val="00B21968"/>
    <w:rsid w:val="00B21974"/>
    <w:rsid w:val="00B21C66"/>
    <w:rsid w:val="00B21CDC"/>
    <w:rsid w:val="00B21D27"/>
    <w:rsid w:val="00B21D88"/>
    <w:rsid w:val="00B21F49"/>
    <w:rsid w:val="00B22052"/>
    <w:rsid w:val="00B2206C"/>
    <w:rsid w:val="00B221D0"/>
    <w:rsid w:val="00B2230A"/>
    <w:rsid w:val="00B223E6"/>
    <w:rsid w:val="00B228DF"/>
    <w:rsid w:val="00B2291D"/>
    <w:rsid w:val="00B229BC"/>
    <w:rsid w:val="00B22C46"/>
    <w:rsid w:val="00B22FA4"/>
    <w:rsid w:val="00B2306B"/>
    <w:rsid w:val="00B230C0"/>
    <w:rsid w:val="00B23314"/>
    <w:rsid w:val="00B23445"/>
    <w:rsid w:val="00B23580"/>
    <w:rsid w:val="00B23720"/>
    <w:rsid w:val="00B2375E"/>
    <w:rsid w:val="00B2378B"/>
    <w:rsid w:val="00B23815"/>
    <w:rsid w:val="00B23921"/>
    <w:rsid w:val="00B23A58"/>
    <w:rsid w:val="00B23D0F"/>
    <w:rsid w:val="00B23E3F"/>
    <w:rsid w:val="00B23EA4"/>
    <w:rsid w:val="00B2413D"/>
    <w:rsid w:val="00B24177"/>
    <w:rsid w:val="00B24293"/>
    <w:rsid w:val="00B243D4"/>
    <w:rsid w:val="00B2445A"/>
    <w:rsid w:val="00B245E8"/>
    <w:rsid w:val="00B2466E"/>
    <w:rsid w:val="00B246C4"/>
    <w:rsid w:val="00B24712"/>
    <w:rsid w:val="00B24755"/>
    <w:rsid w:val="00B24785"/>
    <w:rsid w:val="00B2481D"/>
    <w:rsid w:val="00B24CB6"/>
    <w:rsid w:val="00B24DBE"/>
    <w:rsid w:val="00B25003"/>
    <w:rsid w:val="00B2509B"/>
    <w:rsid w:val="00B251AF"/>
    <w:rsid w:val="00B2525A"/>
    <w:rsid w:val="00B252C8"/>
    <w:rsid w:val="00B252CF"/>
    <w:rsid w:val="00B25322"/>
    <w:rsid w:val="00B25454"/>
    <w:rsid w:val="00B25494"/>
    <w:rsid w:val="00B25515"/>
    <w:rsid w:val="00B25574"/>
    <w:rsid w:val="00B25586"/>
    <w:rsid w:val="00B257A1"/>
    <w:rsid w:val="00B25BC9"/>
    <w:rsid w:val="00B25D72"/>
    <w:rsid w:val="00B25D97"/>
    <w:rsid w:val="00B25FB6"/>
    <w:rsid w:val="00B26018"/>
    <w:rsid w:val="00B261A1"/>
    <w:rsid w:val="00B26222"/>
    <w:rsid w:val="00B26539"/>
    <w:rsid w:val="00B2673F"/>
    <w:rsid w:val="00B26904"/>
    <w:rsid w:val="00B26C2A"/>
    <w:rsid w:val="00B26C9A"/>
    <w:rsid w:val="00B26D39"/>
    <w:rsid w:val="00B26F4B"/>
    <w:rsid w:val="00B270B1"/>
    <w:rsid w:val="00B27198"/>
    <w:rsid w:val="00B272C4"/>
    <w:rsid w:val="00B2743A"/>
    <w:rsid w:val="00B27501"/>
    <w:rsid w:val="00B27590"/>
    <w:rsid w:val="00B277E0"/>
    <w:rsid w:val="00B278CB"/>
    <w:rsid w:val="00B27AA0"/>
    <w:rsid w:val="00B27B5F"/>
    <w:rsid w:val="00B27B6D"/>
    <w:rsid w:val="00B27C32"/>
    <w:rsid w:val="00B27C45"/>
    <w:rsid w:val="00B27D38"/>
    <w:rsid w:val="00B3035C"/>
    <w:rsid w:val="00B304D3"/>
    <w:rsid w:val="00B304DF"/>
    <w:rsid w:val="00B30559"/>
    <w:rsid w:val="00B308BA"/>
    <w:rsid w:val="00B3091F"/>
    <w:rsid w:val="00B30963"/>
    <w:rsid w:val="00B30C2E"/>
    <w:rsid w:val="00B30C72"/>
    <w:rsid w:val="00B30C86"/>
    <w:rsid w:val="00B30DAE"/>
    <w:rsid w:val="00B30F9E"/>
    <w:rsid w:val="00B310F0"/>
    <w:rsid w:val="00B31128"/>
    <w:rsid w:val="00B311A4"/>
    <w:rsid w:val="00B313F8"/>
    <w:rsid w:val="00B31438"/>
    <w:rsid w:val="00B31708"/>
    <w:rsid w:val="00B3184A"/>
    <w:rsid w:val="00B318F3"/>
    <w:rsid w:val="00B31959"/>
    <w:rsid w:val="00B3197D"/>
    <w:rsid w:val="00B319A6"/>
    <w:rsid w:val="00B31AB0"/>
    <w:rsid w:val="00B31B1C"/>
    <w:rsid w:val="00B31B98"/>
    <w:rsid w:val="00B31C81"/>
    <w:rsid w:val="00B31D4A"/>
    <w:rsid w:val="00B31DC8"/>
    <w:rsid w:val="00B322FE"/>
    <w:rsid w:val="00B32312"/>
    <w:rsid w:val="00B32391"/>
    <w:rsid w:val="00B32487"/>
    <w:rsid w:val="00B3274A"/>
    <w:rsid w:val="00B32779"/>
    <w:rsid w:val="00B329FE"/>
    <w:rsid w:val="00B32B67"/>
    <w:rsid w:val="00B32B89"/>
    <w:rsid w:val="00B32E39"/>
    <w:rsid w:val="00B32F83"/>
    <w:rsid w:val="00B32FB5"/>
    <w:rsid w:val="00B33151"/>
    <w:rsid w:val="00B331FB"/>
    <w:rsid w:val="00B334B9"/>
    <w:rsid w:val="00B335B5"/>
    <w:rsid w:val="00B33655"/>
    <w:rsid w:val="00B336D8"/>
    <w:rsid w:val="00B33771"/>
    <w:rsid w:val="00B337A3"/>
    <w:rsid w:val="00B3380E"/>
    <w:rsid w:val="00B33860"/>
    <w:rsid w:val="00B33B58"/>
    <w:rsid w:val="00B33C0E"/>
    <w:rsid w:val="00B33DA5"/>
    <w:rsid w:val="00B33FE8"/>
    <w:rsid w:val="00B340F6"/>
    <w:rsid w:val="00B343EE"/>
    <w:rsid w:val="00B343FD"/>
    <w:rsid w:val="00B344A4"/>
    <w:rsid w:val="00B34534"/>
    <w:rsid w:val="00B3484E"/>
    <w:rsid w:val="00B34874"/>
    <w:rsid w:val="00B34899"/>
    <w:rsid w:val="00B34A77"/>
    <w:rsid w:val="00B34AD7"/>
    <w:rsid w:val="00B34BAD"/>
    <w:rsid w:val="00B34D8A"/>
    <w:rsid w:val="00B34DF7"/>
    <w:rsid w:val="00B34E86"/>
    <w:rsid w:val="00B34F16"/>
    <w:rsid w:val="00B34F17"/>
    <w:rsid w:val="00B35073"/>
    <w:rsid w:val="00B350BB"/>
    <w:rsid w:val="00B3514C"/>
    <w:rsid w:val="00B352A7"/>
    <w:rsid w:val="00B35302"/>
    <w:rsid w:val="00B35362"/>
    <w:rsid w:val="00B3538A"/>
    <w:rsid w:val="00B35407"/>
    <w:rsid w:val="00B3540E"/>
    <w:rsid w:val="00B35466"/>
    <w:rsid w:val="00B357BB"/>
    <w:rsid w:val="00B357F4"/>
    <w:rsid w:val="00B3593E"/>
    <w:rsid w:val="00B35978"/>
    <w:rsid w:val="00B359A7"/>
    <w:rsid w:val="00B359B3"/>
    <w:rsid w:val="00B35A1F"/>
    <w:rsid w:val="00B35CEB"/>
    <w:rsid w:val="00B35E1E"/>
    <w:rsid w:val="00B35F3E"/>
    <w:rsid w:val="00B360F9"/>
    <w:rsid w:val="00B36296"/>
    <w:rsid w:val="00B36492"/>
    <w:rsid w:val="00B366B1"/>
    <w:rsid w:val="00B366E6"/>
    <w:rsid w:val="00B36768"/>
    <w:rsid w:val="00B367BB"/>
    <w:rsid w:val="00B368D6"/>
    <w:rsid w:val="00B368DA"/>
    <w:rsid w:val="00B36937"/>
    <w:rsid w:val="00B36A0E"/>
    <w:rsid w:val="00B36AE5"/>
    <w:rsid w:val="00B36C5D"/>
    <w:rsid w:val="00B36F2F"/>
    <w:rsid w:val="00B36FBB"/>
    <w:rsid w:val="00B37040"/>
    <w:rsid w:val="00B373A1"/>
    <w:rsid w:val="00B373C5"/>
    <w:rsid w:val="00B374AD"/>
    <w:rsid w:val="00B3750F"/>
    <w:rsid w:val="00B376B0"/>
    <w:rsid w:val="00B378D9"/>
    <w:rsid w:val="00B379EB"/>
    <w:rsid w:val="00B37B17"/>
    <w:rsid w:val="00B4036D"/>
    <w:rsid w:val="00B4038B"/>
    <w:rsid w:val="00B4041A"/>
    <w:rsid w:val="00B40520"/>
    <w:rsid w:val="00B405FD"/>
    <w:rsid w:val="00B409C8"/>
    <w:rsid w:val="00B40BE1"/>
    <w:rsid w:val="00B40D15"/>
    <w:rsid w:val="00B40F01"/>
    <w:rsid w:val="00B40F0A"/>
    <w:rsid w:val="00B41079"/>
    <w:rsid w:val="00B4153A"/>
    <w:rsid w:val="00B4158D"/>
    <w:rsid w:val="00B41806"/>
    <w:rsid w:val="00B418F2"/>
    <w:rsid w:val="00B41947"/>
    <w:rsid w:val="00B41A90"/>
    <w:rsid w:val="00B41B64"/>
    <w:rsid w:val="00B41C2E"/>
    <w:rsid w:val="00B41C8E"/>
    <w:rsid w:val="00B41D3E"/>
    <w:rsid w:val="00B420C8"/>
    <w:rsid w:val="00B4231C"/>
    <w:rsid w:val="00B42410"/>
    <w:rsid w:val="00B42415"/>
    <w:rsid w:val="00B424D3"/>
    <w:rsid w:val="00B425DF"/>
    <w:rsid w:val="00B42880"/>
    <w:rsid w:val="00B42A2F"/>
    <w:rsid w:val="00B42A7B"/>
    <w:rsid w:val="00B42A97"/>
    <w:rsid w:val="00B42CFE"/>
    <w:rsid w:val="00B42DC5"/>
    <w:rsid w:val="00B42E86"/>
    <w:rsid w:val="00B42F17"/>
    <w:rsid w:val="00B42F5E"/>
    <w:rsid w:val="00B42F9C"/>
    <w:rsid w:val="00B430FC"/>
    <w:rsid w:val="00B4313D"/>
    <w:rsid w:val="00B4320E"/>
    <w:rsid w:val="00B4336D"/>
    <w:rsid w:val="00B434F7"/>
    <w:rsid w:val="00B435A7"/>
    <w:rsid w:val="00B4362B"/>
    <w:rsid w:val="00B43675"/>
    <w:rsid w:val="00B436EC"/>
    <w:rsid w:val="00B43753"/>
    <w:rsid w:val="00B437C9"/>
    <w:rsid w:val="00B439BA"/>
    <w:rsid w:val="00B43B3B"/>
    <w:rsid w:val="00B43C19"/>
    <w:rsid w:val="00B43D39"/>
    <w:rsid w:val="00B43DB6"/>
    <w:rsid w:val="00B43E23"/>
    <w:rsid w:val="00B4401B"/>
    <w:rsid w:val="00B441D2"/>
    <w:rsid w:val="00B4451F"/>
    <w:rsid w:val="00B4457C"/>
    <w:rsid w:val="00B44650"/>
    <w:rsid w:val="00B4477A"/>
    <w:rsid w:val="00B447A9"/>
    <w:rsid w:val="00B447D6"/>
    <w:rsid w:val="00B448AC"/>
    <w:rsid w:val="00B44B5B"/>
    <w:rsid w:val="00B44D52"/>
    <w:rsid w:val="00B44DBE"/>
    <w:rsid w:val="00B45180"/>
    <w:rsid w:val="00B4521C"/>
    <w:rsid w:val="00B4531E"/>
    <w:rsid w:val="00B456DD"/>
    <w:rsid w:val="00B4590E"/>
    <w:rsid w:val="00B45910"/>
    <w:rsid w:val="00B45D43"/>
    <w:rsid w:val="00B45D77"/>
    <w:rsid w:val="00B45D78"/>
    <w:rsid w:val="00B45DCE"/>
    <w:rsid w:val="00B45EF8"/>
    <w:rsid w:val="00B46183"/>
    <w:rsid w:val="00B4618F"/>
    <w:rsid w:val="00B462EC"/>
    <w:rsid w:val="00B46351"/>
    <w:rsid w:val="00B463FF"/>
    <w:rsid w:val="00B46493"/>
    <w:rsid w:val="00B464D5"/>
    <w:rsid w:val="00B4659A"/>
    <w:rsid w:val="00B46654"/>
    <w:rsid w:val="00B46664"/>
    <w:rsid w:val="00B466A2"/>
    <w:rsid w:val="00B46AAA"/>
    <w:rsid w:val="00B46D61"/>
    <w:rsid w:val="00B46FA1"/>
    <w:rsid w:val="00B47085"/>
    <w:rsid w:val="00B47096"/>
    <w:rsid w:val="00B470FB"/>
    <w:rsid w:val="00B47174"/>
    <w:rsid w:val="00B471F8"/>
    <w:rsid w:val="00B4734F"/>
    <w:rsid w:val="00B476F3"/>
    <w:rsid w:val="00B478EC"/>
    <w:rsid w:val="00B47942"/>
    <w:rsid w:val="00B47BE1"/>
    <w:rsid w:val="00B47CE3"/>
    <w:rsid w:val="00B47CEA"/>
    <w:rsid w:val="00B47CF6"/>
    <w:rsid w:val="00B47D15"/>
    <w:rsid w:val="00B47D88"/>
    <w:rsid w:val="00B47F2E"/>
    <w:rsid w:val="00B50127"/>
    <w:rsid w:val="00B5012E"/>
    <w:rsid w:val="00B501EF"/>
    <w:rsid w:val="00B50263"/>
    <w:rsid w:val="00B50402"/>
    <w:rsid w:val="00B5040F"/>
    <w:rsid w:val="00B50462"/>
    <w:rsid w:val="00B5051E"/>
    <w:rsid w:val="00B50528"/>
    <w:rsid w:val="00B505DB"/>
    <w:rsid w:val="00B505FE"/>
    <w:rsid w:val="00B506DD"/>
    <w:rsid w:val="00B50713"/>
    <w:rsid w:val="00B507A8"/>
    <w:rsid w:val="00B5084D"/>
    <w:rsid w:val="00B50917"/>
    <w:rsid w:val="00B50C21"/>
    <w:rsid w:val="00B50EA7"/>
    <w:rsid w:val="00B50EE2"/>
    <w:rsid w:val="00B50FE8"/>
    <w:rsid w:val="00B5109F"/>
    <w:rsid w:val="00B51274"/>
    <w:rsid w:val="00B5135B"/>
    <w:rsid w:val="00B51393"/>
    <w:rsid w:val="00B517A3"/>
    <w:rsid w:val="00B51917"/>
    <w:rsid w:val="00B51960"/>
    <w:rsid w:val="00B51A0D"/>
    <w:rsid w:val="00B51B5F"/>
    <w:rsid w:val="00B51CBC"/>
    <w:rsid w:val="00B51D08"/>
    <w:rsid w:val="00B51D3D"/>
    <w:rsid w:val="00B51D78"/>
    <w:rsid w:val="00B51EF0"/>
    <w:rsid w:val="00B51F8C"/>
    <w:rsid w:val="00B5208D"/>
    <w:rsid w:val="00B52226"/>
    <w:rsid w:val="00B5230E"/>
    <w:rsid w:val="00B52616"/>
    <w:rsid w:val="00B52653"/>
    <w:rsid w:val="00B526C2"/>
    <w:rsid w:val="00B527BA"/>
    <w:rsid w:val="00B527C4"/>
    <w:rsid w:val="00B5280D"/>
    <w:rsid w:val="00B52C9D"/>
    <w:rsid w:val="00B530A4"/>
    <w:rsid w:val="00B533DA"/>
    <w:rsid w:val="00B53439"/>
    <w:rsid w:val="00B5349F"/>
    <w:rsid w:val="00B53727"/>
    <w:rsid w:val="00B53750"/>
    <w:rsid w:val="00B5389B"/>
    <w:rsid w:val="00B53A77"/>
    <w:rsid w:val="00B53AB2"/>
    <w:rsid w:val="00B53B12"/>
    <w:rsid w:val="00B53B6E"/>
    <w:rsid w:val="00B53BA3"/>
    <w:rsid w:val="00B53DE0"/>
    <w:rsid w:val="00B53DE6"/>
    <w:rsid w:val="00B53E1C"/>
    <w:rsid w:val="00B53FB7"/>
    <w:rsid w:val="00B540E1"/>
    <w:rsid w:val="00B5424F"/>
    <w:rsid w:val="00B54493"/>
    <w:rsid w:val="00B54736"/>
    <w:rsid w:val="00B54778"/>
    <w:rsid w:val="00B54940"/>
    <w:rsid w:val="00B54946"/>
    <w:rsid w:val="00B54AD4"/>
    <w:rsid w:val="00B54C85"/>
    <w:rsid w:val="00B54E0F"/>
    <w:rsid w:val="00B55016"/>
    <w:rsid w:val="00B550A5"/>
    <w:rsid w:val="00B553E8"/>
    <w:rsid w:val="00B55458"/>
    <w:rsid w:val="00B5551A"/>
    <w:rsid w:val="00B556CC"/>
    <w:rsid w:val="00B5578E"/>
    <w:rsid w:val="00B5586B"/>
    <w:rsid w:val="00B558B3"/>
    <w:rsid w:val="00B558E7"/>
    <w:rsid w:val="00B559FA"/>
    <w:rsid w:val="00B55A8B"/>
    <w:rsid w:val="00B55B96"/>
    <w:rsid w:val="00B56192"/>
    <w:rsid w:val="00B56411"/>
    <w:rsid w:val="00B564BB"/>
    <w:rsid w:val="00B5661B"/>
    <w:rsid w:val="00B566CC"/>
    <w:rsid w:val="00B5673B"/>
    <w:rsid w:val="00B56796"/>
    <w:rsid w:val="00B56986"/>
    <w:rsid w:val="00B56A3A"/>
    <w:rsid w:val="00B56CB1"/>
    <w:rsid w:val="00B56DCC"/>
    <w:rsid w:val="00B571CC"/>
    <w:rsid w:val="00B579EB"/>
    <w:rsid w:val="00B57A15"/>
    <w:rsid w:val="00B57AAE"/>
    <w:rsid w:val="00B57AD1"/>
    <w:rsid w:val="00B57AD6"/>
    <w:rsid w:val="00B57D03"/>
    <w:rsid w:val="00B57D13"/>
    <w:rsid w:val="00B57E23"/>
    <w:rsid w:val="00B57EDA"/>
    <w:rsid w:val="00B60019"/>
    <w:rsid w:val="00B600DB"/>
    <w:rsid w:val="00B60273"/>
    <w:rsid w:val="00B60393"/>
    <w:rsid w:val="00B604B2"/>
    <w:rsid w:val="00B6078D"/>
    <w:rsid w:val="00B607F6"/>
    <w:rsid w:val="00B6085A"/>
    <w:rsid w:val="00B60A02"/>
    <w:rsid w:val="00B60ACC"/>
    <w:rsid w:val="00B60B0B"/>
    <w:rsid w:val="00B60B8C"/>
    <w:rsid w:val="00B60C66"/>
    <w:rsid w:val="00B60D21"/>
    <w:rsid w:val="00B60F68"/>
    <w:rsid w:val="00B61015"/>
    <w:rsid w:val="00B610EB"/>
    <w:rsid w:val="00B6111A"/>
    <w:rsid w:val="00B6123E"/>
    <w:rsid w:val="00B6133A"/>
    <w:rsid w:val="00B61351"/>
    <w:rsid w:val="00B613FB"/>
    <w:rsid w:val="00B614BA"/>
    <w:rsid w:val="00B61551"/>
    <w:rsid w:val="00B61560"/>
    <w:rsid w:val="00B615E0"/>
    <w:rsid w:val="00B616FB"/>
    <w:rsid w:val="00B61764"/>
    <w:rsid w:val="00B618F1"/>
    <w:rsid w:val="00B6194B"/>
    <w:rsid w:val="00B61A1D"/>
    <w:rsid w:val="00B61A8A"/>
    <w:rsid w:val="00B61B76"/>
    <w:rsid w:val="00B61E3E"/>
    <w:rsid w:val="00B61F06"/>
    <w:rsid w:val="00B61F65"/>
    <w:rsid w:val="00B620C5"/>
    <w:rsid w:val="00B62282"/>
    <w:rsid w:val="00B6233E"/>
    <w:rsid w:val="00B626DE"/>
    <w:rsid w:val="00B62A83"/>
    <w:rsid w:val="00B62B53"/>
    <w:rsid w:val="00B62D13"/>
    <w:rsid w:val="00B62E56"/>
    <w:rsid w:val="00B62F10"/>
    <w:rsid w:val="00B62F14"/>
    <w:rsid w:val="00B63095"/>
    <w:rsid w:val="00B630A9"/>
    <w:rsid w:val="00B63189"/>
    <w:rsid w:val="00B6321F"/>
    <w:rsid w:val="00B635BE"/>
    <w:rsid w:val="00B6360D"/>
    <w:rsid w:val="00B63960"/>
    <w:rsid w:val="00B639AC"/>
    <w:rsid w:val="00B63A12"/>
    <w:rsid w:val="00B63A7A"/>
    <w:rsid w:val="00B63B31"/>
    <w:rsid w:val="00B63F2A"/>
    <w:rsid w:val="00B643FE"/>
    <w:rsid w:val="00B644C1"/>
    <w:rsid w:val="00B64564"/>
    <w:rsid w:val="00B64632"/>
    <w:rsid w:val="00B647B1"/>
    <w:rsid w:val="00B647BD"/>
    <w:rsid w:val="00B64A07"/>
    <w:rsid w:val="00B64AA6"/>
    <w:rsid w:val="00B64B22"/>
    <w:rsid w:val="00B64B69"/>
    <w:rsid w:val="00B64DB0"/>
    <w:rsid w:val="00B64DF2"/>
    <w:rsid w:val="00B64E2C"/>
    <w:rsid w:val="00B64EA5"/>
    <w:rsid w:val="00B64EBE"/>
    <w:rsid w:val="00B64F4F"/>
    <w:rsid w:val="00B65469"/>
    <w:rsid w:val="00B656A1"/>
    <w:rsid w:val="00B656B7"/>
    <w:rsid w:val="00B65767"/>
    <w:rsid w:val="00B65858"/>
    <w:rsid w:val="00B65889"/>
    <w:rsid w:val="00B6589A"/>
    <w:rsid w:val="00B65993"/>
    <w:rsid w:val="00B65B32"/>
    <w:rsid w:val="00B65C71"/>
    <w:rsid w:val="00B65D61"/>
    <w:rsid w:val="00B65E9D"/>
    <w:rsid w:val="00B65F67"/>
    <w:rsid w:val="00B663AF"/>
    <w:rsid w:val="00B66421"/>
    <w:rsid w:val="00B66596"/>
    <w:rsid w:val="00B66608"/>
    <w:rsid w:val="00B66939"/>
    <w:rsid w:val="00B66AD2"/>
    <w:rsid w:val="00B66B44"/>
    <w:rsid w:val="00B66BAA"/>
    <w:rsid w:val="00B66BBE"/>
    <w:rsid w:val="00B66BFE"/>
    <w:rsid w:val="00B66EC9"/>
    <w:rsid w:val="00B66EFA"/>
    <w:rsid w:val="00B66FF1"/>
    <w:rsid w:val="00B670C8"/>
    <w:rsid w:val="00B670FE"/>
    <w:rsid w:val="00B6714F"/>
    <w:rsid w:val="00B671C6"/>
    <w:rsid w:val="00B67229"/>
    <w:rsid w:val="00B67293"/>
    <w:rsid w:val="00B672BA"/>
    <w:rsid w:val="00B6730C"/>
    <w:rsid w:val="00B673D5"/>
    <w:rsid w:val="00B6762F"/>
    <w:rsid w:val="00B676E2"/>
    <w:rsid w:val="00B6785B"/>
    <w:rsid w:val="00B67922"/>
    <w:rsid w:val="00B67B75"/>
    <w:rsid w:val="00B67C1C"/>
    <w:rsid w:val="00B67CF3"/>
    <w:rsid w:val="00B67DC7"/>
    <w:rsid w:val="00B6D56D"/>
    <w:rsid w:val="00B70083"/>
    <w:rsid w:val="00B70145"/>
    <w:rsid w:val="00B701AD"/>
    <w:rsid w:val="00B701B8"/>
    <w:rsid w:val="00B701C8"/>
    <w:rsid w:val="00B70427"/>
    <w:rsid w:val="00B704F7"/>
    <w:rsid w:val="00B7080C"/>
    <w:rsid w:val="00B70937"/>
    <w:rsid w:val="00B7096C"/>
    <w:rsid w:val="00B709B2"/>
    <w:rsid w:val="00B70C0F"/>
    <w:rsid w:val="00B70C28"/>
    <w:rsid w:val="00B70C5F"/>
    <w:rsid w:val="00B70ECD"/>
    <w:rsid w:val="00B7102C"/>
    <w:rsid w:val="00B710F1"/>
    <w:rsid w:val="00B71240"/>
    <w:rsid w:val="00B712C5"/>
    <w:rsid w:val="00B713DA"/>
    <w:rsid w:val="00B71450"/>
    <w:rsid w:val="00B71452"/>
    <w:rsid w:val="00B71502"/>
    <w:rsid w:val="00B71620"/>
    <w:rsid w:val="00B71667"/>
    <w:rsid w:val="00B7166B"/>
    <w:rsid w:val="00B71A29"/>
    <w:rsid w:val="00B71A5E"/>
    <w:rsid w:val="00B71C9A"/>
    <w:rsid w:val="00B71EFC"/>
    <w:rsid w:val="00B71F69"/>
    <w:rsid w:val="00B7201E"/>
    <w:rsid w:val="00B72066"/>
    <w:rsid w:val="00B720B5"/>
    <w:rsid w:val="00B721B3"/>
    <w:rsid w:val="00B72201"/>
    <w:rsid w:val="00B72309"/>
    <w:rsid w:val="00B72458"/>
    <w:rsid w:val="00B726C8"/>
    <w:rsid w:val="00B72A21"/>
    <w:rsid w:val="00B72BCE"/>
    <w:rsid w:val="00B72BE8"/>
    <w:rsid w:val="00B72CDA"/>
    <w:rsid w:val="00B72D14"/>
    <w:rsid w:val="00B72E89"/>
    <w:rsid w:val="00B72F2E"/>
    <w:rsid w:val="00B72F40"/>
    <w:rsid w:val="00B73019"/>
    <w:rsid w:val="00B730CD"/>
    <w:rsid w:val="00B73108"/>
    <w:rsid w:val="00B731F2"/>
    <w:rsid w:val="00B7320C"/>
    <w:rsid w:val="00B7330A"/>
    <w:rsid w:val="00B73328"/>
    <w:rsid w:val="00B73375"/>
    <w:rsid w:val="00B734AD"/>
    <w:rsid w:val="00B735C3"/>
    <w:rsid w:val="00B737F9"/>
    <w:rsid w:val="00B73913"/>
    <w:rsid w:val="00B73A7B"/>
    <w:rsid w:val="00B73D84"/>
    <w:rsid w:val="00B73DCB"/>
    <w:rsid w:val="00B73EC4"/>
    <w:rsid w:val="00B73F99"/>
    <w:rsid w:val="00B7406B"/>
    <w:rsid w:val="00B74188"/>
    <w:rsid w:val="00B74727"/>
    <w:rsid w:val="00B7487D"/>
    <w:rsid w:val="00B748BE"/>
    <w:rsid w:val="00B74B69"/>
    <w:rsid w:val="00B74C3C"/>
    <w:rsid w:val="00B74EDB"/>
    <w:rsid w:val="00B74F62"/>
    <w:rsid w:val="00B7501F"/>
    <w:rsid w:val="00B7530F"/>
    <w:rsid w:val="00B75504"/>
    <w:rsid w:val="00B7570C"/>
    <w:rsid w:val="00B75890"/>
    <w:rsid w:val="00B759D0"/>
    <w:rsid w:val="00B75BD9"/>
    <w:rsid w:val="00B75DF1"/>
    <w:rsid w:val="00B75EF5"/>
    <w:rsid w:val="00B75FD1"/>
    <w:rsid w:val="00B763B8"/>
    <w:rsid w:val="00B76571"/>
    <w:rsid w:val="00B766E2"/>
    <w:rsid w:val="00B76736"/>
    <w:rsid w:val="00B76809"/>
    <w:rsid w:val="00B7681F"/>
    <w:rsid w:val="00B769F1"/>
    <w:rsid w:val="00B76AE2"/>
    <w:rsid w:val="00B76E34"/>
    <w:rsid w:val="00B76F0E"/>
    <w:rsid w:val="00B771F5"/>
    <w:rsid w:val="00B7772D"/>
    <w:rsid w:val="00B77734"/>
    <w:rsid w:val="00B777A4"/>
    <w:rsid w:val="00B7786F"/>
    <w:rsid w:val="00B778A3"/>
    <w:rsid w:val="00B77971"/>
    <w:rsid w:val="00B77984"/>
    <w:rsid w:val="00B779A0"/>
    <w:rsid w:val="00B77A4C"/>
    <w:rsid w:val="00B77ACB"/>
    <w:rsid w:val="00B77B3C"/>
    <w:rsid w:val="00B77C30"/>
    <w:rsid w:val="00B77C35"/>
    <w:rsid w:val="00B77D1B"/>
    <w:rsid w:val="00B77E42"/>
    <w:rsid w:val="00B77E70"/>
    <w:rsid w:val="00B77EA9"/>
    <w:rsid w:val="00B77F2F"/>
    <w:rsid w:val="00B77FCE"/>
    <w:rsid w:val="00B78309"/>
    <w:rsid w:val="00B80013"/>
    <w:rsid w:val="00B8007A"/>
    <w:rsid w:val="00B800B7"/>
    <w:rsid w:val="00B801D7"/>
    <w:rsid w:val="00B801ED"/>
    <w:rsid w:val="00B80312"/>
    <w:rsid w:val="00B8032C"/>
    <w:rsid w:val="00B80374"/>
    <w:rsid w:val="00B80389"/>
    <w:rsid w:val="00B80574"/>
    <w:rsid w:val="00B8070B"/>
    <w:rsid w:val="00B8086B"/>
    <w:rsid w:val="00B80D34"/>
    <w:rsid w:val="00B80F60"/>
    <w:rsid w:val="00B80FBB"/>
    <w:rsid w:val="00B8113C"/>
    <w:rsid w:val="00B81162"/>
    <w:rsid w:val="00B81270"/>
    <w:rsid w:val="00B81288"/>
    <w:rsid w:val="00B8139A"/>
    <w:rsid w:val="00B8140B"/>
    <w:rsid w:val="00B81412"/>
    <w:rsid w:val="00B815B9"/>
    <w:rsid w:val="00B816C5"/>
    <w:rsid w:val="00B81941"/>
    <w:rsid w:val="00B819BC"/>
    <w:rsid w:val="00B81B43"/>
    <w:rsid w:val="00B81C0F"/>
    <w:rsid w:val="00B81E5B"/>
    <w:rsid w:val="00B81E66"/>
    <w:rsid w:val="00B81F61"/>
    <w:rsid w:val="00B8202A"/>
    <w:rsid w:val="00B8213E"/>
    <w:rsid w:val="00B823C6"/>
    <w:rsid w:val="00B824F5"/>
    <w:rsid w:val="00B828E6"/>
    <w:rsid w:val="00B8296C"/>
    <w:rsid w:val="00B82B21"/>
    <w:rsid w:val="00B82BD7"/>
    <w:rsid w:val="00B82D26"/>
    <w:rsid w:val="00B82E48"/>
    <w:rsid w:val="00B83272"/>
    <w:rsid w:val="00B83563"/>
    <w:rsid w:val="00B83625"/>
    <w:rsid w:val="00B839D4"/>
    <w:rsid w:val="00B83B21"/>
    <w:rsid w:val="00B83CBC"/>
    <w:rsid w:val="00B83E3C"/>
    <w:rsid w:val="00B83FB2"/>
    <w:rsid w:val="00B840F4"/>
    <w:rsid w:val="00B84166"/>
    <w:rsid w:val="00B84285"/>
    <w:rsid w:val="00B8429B"/>
    <w:rsid w:val="00B842D8"/>
    <w:rsid w:val="00B842F0"/>
    <w:rsid w:val="00B8453A"/>
    <w:rsid w:val="00B84668"/>
    <w:rsid w:val="00B84753"/>
    <w:rsid w:val="00B8478B"/>
    <w:rsid w:val="00B84801"/>
    <w:rsid w:val="00B848F9"/>
    <w:rsid w:val="00B84922"/>
    <w:rsid w:val="00B84A46"/>
    <w:rsid w:val="00B84A61"/>
    <w:rsid w:val="00B84A87"/>
    <w:rsid w:val="00B84BE5"/>
    <w:rsid w:val="00B84C79"/>
    <w:rsid w:val="00B84C83"/>
    <w:rsid w:val="00B84D7E"/>
    <w:rsid w:val="00B85049"/>
    <w:rsid w:val="00B85298"/>
    <w:rsid w:val="00B85306"/>
    <w:rsid w:val="00B85716"/>
    <w:rsid w:val="00B859BE"/>
    <w:rsid w:val="00B859D9"/>
    <w:rsid w:val="00B85A74"/>
    <w:rsid w:val="00B85D28"/>
    <w:rsid w:val="00B85D76"/>
    <w:rsid w:val="00B85DE6"/>
    <w:rsid w:val="00B85FFA"/>
    <w:rsid w:val="00B862DC"/>
    <w:rsid w:val="00B8642F"/>
    <w:rsid w:val="00B86477"/>
    <w:rsid w:val="00B8651D"/>
    <w:rsid w:val="00B86671"/>
    <w:rsid w:val="00B8669D"/>
    <w:rsid w:val="00B8672E"/>
    <w:rsid w:val="00B86A57"/>
    <w:rsid w:val="00B86A63"/>
    <w:rsid w:val="00B86D87"/>
    <w:rsid w:val="00B86E86"/>
    <w:rsid w:val="00B86F2E"/>
    <w:rsid w:val="00B870C4"/>
    <w:rsid w:val="00B87536"/>
    <w:rsid w:val="00B8758F"/>
    <w:rsid w:val="00B87789"/>
    <w:rsid w:val="00B8782E"/>
    <w:rsid w:val="00B87928"/>
    <w:rsid w:val="00B8796E"/>
    <w:rsid w:val="00B87A88"/>
    <w:rsid w:val="00B87BE9"/>
    <w:rsid w:val="00B87C13"/>
    <w:rsid w:val="00B87C19"/>
    <w:rsid w:val="00B90098"/>
    <w:rsid w:val="00B90171"/>
    <w:rsid w:val="00B903E2"/>
    <w:rsid w:val="00B90457"/>
    <w:rsid w:val="00B90521"/>
    <w:rsid w:val="00B9072A"/>
    <w:rsid w:val="00B90752"/>
    <w:rsid w:val="00B90787"/>
    <w:rsid w:val="00B90A2D"/>
    <w:rsid w:val="00B90A78"/>
    <w:rsid w:val="00B90B5D"/>
    <w:rsid w:val="00B90E51"/>
    <w:rsid w:val="00B90E63"/>
    <w:rsid w:val="00B90EAD"/>
    <w:rsid w:val="00B90F34"/>
    <w:rsid w:val="00B90FF2"/>
    <w:rsid w:val="00B91024"/>
    <w:rsid w:val="00B915BD"/>
    <w:rsid w:val="00B916F9"/>
    <w:rsid w:val="00B917A1"/>
    <w:rsid w:val="00B918FC"/>
    <w:rsid w:val="00B91964"/>
    <w:rsid w:val="00B91CA6"/>
    <w:rsid w:val="00B91FEE"/>
    <w:rsid w:val="00B92039"/>
    <w:rsid w:val="00B920C4"/>
    <w:rsid w:val="00B920F1"/>
    <w:rsid w:val="00B92140"/>
    <w:rsid w:val="00B92190"/>
    <w:rsid w:val="00B9221E"/>
    <w:rsid w:val="00B92287"/>
    <w:rsid w:val="00B92288"/>
    <w:rsid w:val="00B922AA"/>
    <w:rsid w:val="00B9243A"/>
    <w:rsid w:val="00B9248A"/>
    <w:rsid w:val="00B92773"/>
    <w:rsid w:val="00B927D5"/>
    <w:rsid w:val="00B92964"/>
    <w:rsid w:val="00B92A3B"/>
    <w:rsid w:val="00B92AFA"/>
    <w:rsid w:val="00B92D6A"/>
    <w:rsid w:val="00B92F34"/>
    <w:rsid w:val="00B92F53"/>
    <w:rsid w:val="00B9300A"/>
    <w:rsid w:val="00B9303E"/>
    <w:rsid w:val="00B930B4"/>
    <w:rsid w:val="00B930DB"/>
    <w:rsid w:val="00B93563"/>
    <w:rsid w:val="00B936E9"/>
    <w:rsid w:val="00B938A7"/>
    <w:rsid w:val="00B93951"/>
    <w:rsid w:val="00B93B3D"/>
    <w:rsid w:val="00B93D64"/>
    <w:rsid w:val="00B93DEA"/>
    <w:rsid w:val="00B94103"/>
    <w:rsid w:val="00B94319"/>
    <w:rsid w:val="00B944E4"/>
    <w:rsid w:val="00B94586"/>
    <w:rsid w:val="00B94595"/>
    <w:rsid w:val="00B94805"/>
    <w:rsid w:val="00B94B2A"/>
    <w:rsid w:val="00B94CD3"/>
    <w:rsid w:val="00B94E77"/>
    <w:rsid w:val="00B94F65"/>
    <w:rsid w:val="00B94FD1"/>
    <w:rsid w:val="00B9500F"/>
    <w:rsid w:val="00B9515D"/>
    <w:rsid w:val="00B95427"/>
    <w:rsid w:val="00B954E8"/>
    <w:rsid w:val="00B954EE"/>
    <w:rsid w:val="00B955F5"/>
    <w:rsid w:val="00B9569E"/>
    <w:rsid w:val="00B9576B"/>
    <w:rsid w:val="00B95936"/>
    <w:rsid w:val="00B95C4E"/>
    <w:rsid w:val="00B95C72"/>
    <w:rsid w:val="00B95C9E"/>
    <w:rsid w:val="00B95D16"/>
    <w:rsid w:val="00B95F8A"/>
    <w:rsid w:val="00B96348"/>
    <w:rsid w:val="00B96356"/>
    <w:rsid w:val="00B964A8"/>
    <w:rsid w:val="00B9658D"/>
    <w:rsid w:val="00B96A0A"/>
    <w:rsid w:val="00B96A2B"/>
    <w:rsid w:val="00B96A2C"/>
    <w:rsid w:val="00B96B14"/>
    <w:rsid w:val="00B96EA2"/>
    <w:rsid w:val="00B97119"/>
    <w:rsid w:val="00B9714B"/>
    <w:rsid w:val="00B971F2"/>
    <w:rsid w:val="00B972A3"/>
    <w:rsid w:val="00B973F7"/>
    <w:rsid w:val="00B97517"/>
    <w:rsid w:val="00B977D2"/>
    <w:rsid w:val="00B97830"/>
    <w:rsid w:val="00B97951"/>
    <w:rsid w:val="00B97A5A"/>
    <w:rsid w:val="00B97CF5"/>
    <w:rsid w:val="00BA00B9"/>
    <w:rsid w:val="00BA0310"/>
    <w:rsid w:val="00BA03AE"/>
    <w:rsid w:val="00BA04E9"/>
    <w:rsid w:val="00BA0515"/>
    <w:rsid w:val="00BA055A"/>
    <w:rsid w:val="00BA05BD"/>
    <w:rsid w:val="00BA0608"/>
    <w:rsid w:val="00BA06C0"/>
    <w:rsid w:val="00BA081A"/>
    <w:rsid w:val="00BA0903"/>
    <w:rsid w:val="00BA09CC"/>
    <w:rsid w:val="00BA0A32"/>
    <w:rsid w:val="00BA0AF5"/>
    <w:rsid w:val="00BA0B27"/>
    <w:rsid w:val="00BA0BBB"/>
    <w:rsid w:val="00BA0BEA"/>
    <w:rsid w:val="00BA0D06"/>
    <w:rsid w:val="00BA110B"/>
    <w:rsid w:val="00BA144D"/>
    <w:rsid w:val="00BA14B2"/>
    <w:rsid w:val="00BA1520"/>
    <w:rsid w:val="00BA1579"/>
    <w:rsid w:val="00BA1734"/>
    <w:rsid w:val="00BA1A25"/>
    <w:rsid w:val="00BA1B84"/>
    <w:rsid w:val="00BA1E4D"/>
    <w:rsid w:val="00BA215D"/>
    <w:rsid w:val="00BA216E"/>
    <w:rsid w:val="00BA22EC"/>
    <w:rsid w:val="00BA2405"/>
    <w:rsid w:val="00BA24EC"/>
    <w:rsid w:val="00BA2592"/>
    <w:rsid w:val="00BA2691"/>
    <w:rsid w:val="00BA2875"/>
    <w:rsid w:val="00BA2A2F"/>
    <w:rsid w:val="00BA2A9E"/>
    <w:rsid w:val="00BA2C8A"/>
    <w:rsid w:val="00BA2EFF"/>
    <w:rsid w:val="00BA2FB5"/>
    <w:rsid w:val="00BA3082"/>
    <w:rsid w:val="00BA30B8"/>
    <w:rsid w:val="00BA36BF"/>
    <w:rsid w:val="00BA384B"/>
    <w:rsid w:val="00BA3AE4"/>
    <w:rsid w:val="00BA3C42"/>
    <w:rsid w:val="00BA3D63"/>
    <w:rsid w:val="00BA3DFF"/>
    <w:rsid w:val="00BA425B"/>
    <w:rsid w:val="00BA4293"/>
    <w:rsid w:val="00BA42CD"/>
    <w:rsid w:val="00BA44CB"/>
    <w:rsid w:val="00BA45CE"/>
    <w:rsid w:val="00BA46A0"/>
    <w:rsid w:val="00BA4859"/>
    <w:rsid w:val="00BA4A6C"/>
    <w:rsid w:val="00BA4B8D"/>
    <w:rsid w:val="00BA4ECF"/>
    <w:rsid w:val="00BA4F3E"/>
    <w:rsid w:val="00BA5054"/>
    <w:rsid w:val="00BA506C"/>
    <w:rsid w:val="00BA5101"/>
    <w:rsid w:val="00BA5309"/>
    <w:rsid w:val="00BA553E"/>
    <w:rsid w:val="00BA5547"/>
    <w:rsid w:val="00BA566C"/>
    <w:rsid w:val="00BA59CD"/>
    <w:rsid w:val="00BA5AC0"/>
    <w:rsid w:val="00BA5BB5"/>
    <w:rsid w:val="00BA5CF2"/>
    <w:rsid w:val="00BA60C6"/>
    <w:rsid w:val="00BA6148"/>
    <w:rsid w:val="00BA6184"/>
    <w:rsid w:val="00BA6205"/>
    <w:rsid w:val="00BA649D"/>
    <w:rsid w:val="00BA64F5"/>
    <w:rsid w:val="00BA658E"/>
    <w:rsid w:val="00BA65E7"/>
    <w:rsid w:val="00BA661A"/>
    <w:rsid w:val="00BA6815"/>
    <w:rsid w:val="00BA68AB"/>
    <w:rsid w:val="00BA6977"/>
    <w:rsid w:val="00BA6ADD"/>
    <w:rsid w:val="00BA6C2C"/>
    <w:rsid w:val="00BA6F16"/>
    <w:rsid w:val="00BA6FD4"/>
    <w:rsid w:val="00BA7337"/>
    <w:rsid w:val="00BA73E2"/>
    <w:rsid w:val="00BA741D"/>
    <w:rsid w:val="00BA74C0"/>
    <w:rsid w:val="00BA74D8"/>
    <w:rsid w:val="00BA74E9"/>
    <w:rsid w:val="00BA794E"/>
    <w:rsid w:val="00BA79D4"/>
    <w:rsid w:val="00BA7A9D"/>
    <w:rsid w:val="00BA7BBA"/>
    <w:rsid w:val="00BA7D5A"/>
    <w:rsid w:val="00BA7E5B"/>
    <w:rsid w:val="00BA7F91"/>
    <w:rsid w:val="00BB00A5"/>
    <w:rsid w:val="00BB01DB"/>
    <w:rsid w:val="00BB0373"/>
    <w:rsid w:val="00BB040C"/>
    <w:rsid w:val="00BB04C6"/>
    <w:rsid w:val="00BB0626"/>
    <w:rsid w:val="00BB0784"/>
    <w:rsid w:val="00BB0832"/>
    <w:rsid w:val="00BB0AEF"/>
    <w:rsid w:val="00BB0E60"/>
    <w:rsid w:val="00BB0E95"/>
    <w:rsid w:val="00BB0F2A"/>
    <w:rsid w:val="00BB116B"/>
    <w:rsid w:val="00BB11B5"/>
    <w:rsid w:val="00BB1386"/>
    <w:rsid w:val="00BB13B2"/>
    <w:rsid w:val="00BB13B5"/>
    <w:rsid w:val="00BB13BC"/>
    <w:rsid w:val="00BB1460"/>
    <w:rsid w:val="00BB16CB"/>
    <w:rsid w:val="00BB197D"/>
    <w:rsid w:val="00BB1AE1"/>
    <w:rsid w:val="00BB1AFB"/>
    <w:rsid w:val="00BB1D31"/>
    <w:rsid w:val="00BB20CB"/>
    <w:rsid w:val="00BB2347"/>
    <w:rsid w:val="00BB2447"/>
    <w:rsid w:val="00BB2577"/>
    <w:rsid w:val="00BB25AE"/>
    <w:rsid w:val="00BB25D6"/>
    <w:rsid w:val="00BB292B"/>
    <w:rsid w:val="00BB292C"/>
    <w:rsid w:val="00BB2A45"/>
    <w:rsid w:val="00BB2ABB"/>
    <w:rsid w:val="00BB2AD9"/>
    <w:rsid w:val="00BB2B7F"/>
    <w:rsid w:val="00BB2FD4"/>
    <w:rsid w:val="00BB31E5"/>
    <w:rsid w:val="00BB32EB"/>
    <w:rsid w:val="00BB35EE"/>
    <w:rsid w:val="00BB35F7"/>
    <w:rsid w:val="00BB3674"/>
    <w:rsid w:val="00BB3804"/>
    <w:rsid w:val="00BB3920"/>
    <w:rsid w:val="00BB3938"/>
    <w:rsid w:val="00BB39C7"/>
    <w:rsid w:val="00BB3C1E"/>
    <w:rsid w:val="00BB3C7E"/>
    <w:rsid w:val="00BB3D58"/>
    <w:rsid w:val="00BB3DD8"/>
    <w:rsid w:val="00BB3E10"/>
    <w:rsid w:val="00BB3EA3"/>
    <w:rsid w:val="00BB3F63"/>
    <w:rsid w:val="00BB3F77"/>
    <w:rsid w:val="00BB404A"/>
    <w:rsid w:val="00BB40F3"/>
    <w:rsid w:val="00BB4482"/>
    <w:rsid w:val="00BB4573"/>
    <w:rsid w:val="00BB4681"/>
    <w:rsid w:val="00BB4976"/>
    <w:rsid w:val="00BB4A06"/>
    <w:rsid w:val="00BB4B43"/>
    <w:rsid w:val="00BB4CCD"/>
    <w:rsid w:val="00BB4EFC"/>
    <w:rsid w:val="00BB5037"/>
    <w:rsid w:val="00BB51DF"/>
    <w:rsid w:val="00BB52A4"/>
    <w:rsid w:val="00BB52F7"/>
    <w:rsid w:val="00BB5468"/>
    <w:rsid w:val="00BB556E"/>
    <w:rsid w:val="00BB5640"/>
    <w:rsid w:val="00BB571C"/>
    <w:rsid w:val="00BB576B"/>
    <w:rsid w:val="00BB59CA"/>
    <w:rsid w:val="00BB5A2D"/>
    <w:rsid w:val="00BB5A72"/>
    <w:rsid w:val="00BB5AFE"/>
    <w:rsid w:val="00BB5B58"/>
    <w:rsid w:val="00BB5B7A"/>
    <w:rsid w:val="00BB5C53"/>
    <w:rsid w:val="00BB5EB1"/>
    <w:rsid w:val="00BB5F32"/>
    <w:rsid w:val="00BB60D1"/>
    <w:rsid w:val="00BB613B"/>
    <w:rsid w:val="00BB62FD"/>
    <w:rsid w:val="00BB63A4"/>
    <w:rsid w:val="00BB63E7"/>
    <w:rsid w:val="00BB6415"/>
    <w:rsid w:val="00BB6423"/>
    <w:rsid w:val="00BB6545"/>
    <w:rsid w:val="00BB685D"/>
    <w:rsid w:val="00BB6D55"/>
    <w:rsid w:val="00BB6DCF"/>
    <w:rsid w:val="00BB6F00"/>
    <w:rsid w:val="00BB6F57"/>
    <w:rsid w:val="00BB7020"/>
    <w:rsid w:val="00BB727C"/>
    <w:rsid w:val="00BB72D2"/>
    <w:rsid w:val="00BB7339"/>
    <w:rsid w:val="00BB7385"/>
    <w:rsid w:val="00BB7411"/>
    <w:rsid w:val="00BB74E8"/>
    <w:rsid w:val="00BB75A1"/>
    <w:rsid w:val="00BB76B2"/>
    <w:rsid w:val="00BB76BE"/>
    <w:rsid w:val="00BB76C4"/>
    <w:rsid w:val="00BB794A"/>
    <w:rsid w:val="00BB7E81"/>
    <w:rsid w:val="00BC00B7"/>
    <w:rsid w:val="00BC03F8"/>
    <w:rsid w:val="00BC0507"/>
    <w:rsid w:val="00BC0C5D"/>
    <w:rsid w:val="00BC0E3A"/>
    <w:rsid w:val="00BC0E54"/>
    <w:rsid w:val="00BC0E68"/>
    <w:rsid w:val="00BC15CE"/>
    <w:rsid w:val="00BC15DF"/>
    <w:rsid w:val="00BC181D"/>
    <w:rsid w:val="00BC19EC"/>
    <w:rsid w:val="00BC1A22"/>
    <w:rsid w:val="00BC1AF2"/>
    <w:rsid w:val="00BC1D64"/>
    <w:rsid w:val="00BC1E10"/>
    <w:rsid w:val="00BC20F1"/>
    <w:rsid w:val="00BC21F7"/>
    <w:rsid w:val="00BC220D"/>
    <w:rsid w:val="00BC2371"/>
    <w:rsid w:val="00BC242E"/>
    <w:rsid w:val="00BC258F"/>
    <w:rsid w:val="00BC26B2"/>
    <w:rsid w:val="00BC26C1"/>
    <w:rsid w:val="00BC2876"/>
    <w:rsid w:val="00BC28D1"/>
    <w:rsid w:val="00BC2BAA"/>
    <w:rsid w:val="00BC2BF1"/>
    <w:rsid w:val="00BC32BA"/>
    <w:rsid w:val="00BC32BD"/>
    <w:rsid w:val="00BC339C"/>
    <w:rsid w:val="00BC3483"/>
    <w:rsid w:val="00BC3494"/>
    <w:rsid w:val="00BC34A3"/>
    <w:rsid w:val="00BC34D4"/>
    <w:rsid w:val="00BC368B"/>
    <w:rsid w:val="00BC3781"/>
    <w:rsid w:val="00BC3798"/>
    <w:rsid w:val="00BC37FA"/>
    <w:rsid w:val="00BC388D"/>
    <w:rsid w:val="00BC391A"/>
    <w:rsid w:val="00BC3953"/>
    <w:rsid w:val="00BC3A16"/>
    <w:rsid w:val="00BC3A33"/>
    <w:rsid w:val="00BC3B19"/>
    <w:rsid w:val="00BC3B3D"/>
    <w:rsid w:val="00BC3B48"/>
    <w:rsid w:val="00BC3C30"/>
    <w:rsid w:val="00BC3D41"/>
    <w:rsid w:val="00BC3D63"/>
    <w:rsid w:val="00BC403D"/>
    <w:rsid w:val="00BC41DD"/>
    <w:rsid w:val="00BC42B1"/>
    <w:rsid w:val="00BC42E9"/>
    <w:rsid w:val="00BC4317"/>
    <w:rsid w:val="00BC4349"/>
    <w:rsid w:val="00BC4473"/>
    <w:rsid w:val="00BC4660"/>
    <w:rsid w:val="00BC476D"/>
    <w:rsid w:val="00BC49AC"/>
    <w:rsid w:val="00BC4CF6"/>
    <w:rsid w:val="00BC5061"/>
    <w:rsid w:val="00BC5183"/>
    <w:rsid w:val="00BC5336"/>
    <w:rsid w:val="00BC5561"/>
    <w:rsid w:val="00BC561E"/>
    <w:rsid w:val="00BC5696"/>
    <w:rsid w:val="00BC56D8"/>
    <w:rsid w:val="00BC574E"/>
    <w:rsid w:val="00BC5999"/>
    <w:rsid w:val="00BC5AD5"/>
    <w:rsid w:val="00BC5C4D"/>
    <w:rsid w:val="00BC5C5B"/>
    <w:rsid w:val="00BC5C7C"/>
    <w:rsid w:val="00BC5D57"/>
    <w:rsid w:val="00BC5D6F"/>
    <w:rsid w:val="00BC5ED5"/>
    <w:rsid w:val="00BC625D"/>
    <w:rsid w:val="00BC62D2"/>
    <w:rsid w:val="00BC63E9"/>
    <w:rsid w:val="00BC695A"/>
    <w:rsid w:val="00BC696C"/>
    <w:rsid w:val="00BC6975"/>
    <w:rsid w:val="00BC6B3B"/>
    <w:rsid w:val="00BC6D44"/>
    <w:rsid w:val="00BC6DCC"/>
    <w:rsid w:val="00BC6FA3"/>
    <w:rsid w:val="00BC71CA"/>
    <w:rsid w:val="00BC72A9"/>
    <w:rsid w:val="00BC757B"/>
    <w:rsid w:val="00BC75ED"/>
    <w:rsid w:val="00BC77F1"/>
    <w:rsid w:val="00BC795A"/>
    <w:rsid w:val="00BC79D0"/>
    <w:rsid w:val="00BC7A23"/>
    <w:rsid w:val="00BC7A44"/>
    <w:rsid w:val="00BC7BE1"/>
    <w:rsid w:val="00BC7DCC"/>
    <w:rsid w:val="00BC7F15"/>
    <w:rsid w:val="00BD0156"/>
    <w:rsid w:val="00BD02F7"/>
    <w:rsid w:val="00BD0364"/>
    <w:rsid w:val="00BD04A9"/>
    <w:rsid w:val="00BD04B1"/>
    <w:rsid w:val="00BD0680"/>
    <w:rsid w:val="00BD06EA"/>
    <w:rsid w:val="00BD074C"/>
    <w:rsid w:val="00BD07F8"/>
    <w:rsid w:val="00BD09B2"/>
    <w:rsid w:val="00BD0CC3"/>
    <w:rsid w:val="00BD0E32"/>
    <w:rsid w:val="00BD0E9D"/>
    <w:rsid w:val="00BD0ECC"/>
    <w:rsid w:val="00BD11CE"/>
    <w:rsid w:val="00BD1226"/>
    <w:rsid w:val="00BD1246"/>
    <w:rsid w:val="00BD12E5"/>
    <w:rsid w:val="00BD139C"/>
    <w:rsid w:val="00BD1809"/>
    <w:rsid w:val="00BD182D"/>
    <w:rsid w:val="00BD1B31"/>
    <w:rsid w:val="00BD1D8C"/>
    <w:rsid w:val="00BD2133"/>
    <w:rsid w:val="00BD21B9"/>
    <w:rsid w:val="00BD2274"/>
    <w:rsid w:val="00BD2294"/>
    <w:rsid w:val="00BD242A"/>
    <w:rsid w:val="00BD2448"/>
    <w:rsid w:val="00BD2625"/>
    <w:rsid w:val="00BD266C"/>
    <w:rsid w:val="00BD270F"/>
    <w:rsid w:val="00BD2A55"/>
    <w:rsid w:val="00BD2BBD"/>
    <w:rsid w:val="00BD2DB9"/>
    <w:rsid w:val="00BD3547"/>
    <w:rsid w:val="00BD368F"/>
    <w:rsid w:val="00BD36C2"/>
    <w:rsid w:val="00BD39CC"/>
    <w:rsid w:val="00BD3AB4"/>
    <w:rsid w:val="00BD3C5B"/>
    <w:rsid w:val="00BD3C81"/>
    <w:rsid w:val="00BD3C8D"/>
    <w:rsid w:val="00BD3CE7"/>
    <w:rsid w:val="00BD3D29"/>
    <w:rsid w:val="00BD3DD3"/>
    <w:rsid w:val="00BD3E00"/>
    <w:rsid w:val="00BD3ED9"/>
    <w:rsid w:val="00BD3FCB"/>
    <w:rsid w:val="00BD40B9"/>
    <w:rsid w:val="00BD414A"/>
    <w:rsid w:val="00BD422D"/>
    <w:rsid w:val="00BD436D"/>
    <w:rsid w:val="00BD452D"/>
    <w:rsid w:val="00BD4F00"/>
    <w:rsid w:val="00BD4F1E"/>
    <w:rsid w:val="00BD4F41"/>
    <w:rsid w:val="00BD4FE1"/>
    <w:rsid w:val="00BD516E"/>
    <w:rsid w:val="00BD5322"/>
    <w:rsid w:val="00BD534D"/>
    <w:rsid w:val="00BD53E5"/>
    <w:rsid w:val="00BD5563"/>
    <w:rsid w:val="00BD57DA"/>
    <w:rsid w:val="00BD596D"/>
    <w:rsid w:val="00BD5C3E"/>
    <w:rsid w:val="00BD5D1B"/>
    <w:rsid w:val="00BD5D7C"/>
    <w:rsid w:val="00BD6172"/>
    <w:rsid w:val="00BD619E"/>
    <w:rsid w:val="00BD6868"/>
    <w:rsid w:val="00BD696C"/>
    <w:rsid w:val="00BD6976"/>
    <w:rsid w:val="00BD6C63"/>
    <w:rsid w:val="00BD6D1A"/>
    <w:rsid w:val="00BD6EDD"/>
    <w:rsid w:val="00BD6F38"/>
    <w:rsid w:val="00BD6F3C"/>
    <w:rsid w:val="00BD6F90"/>
    <w:rsid w:val="00BD6FE2"/>
    <w:rsid w:val="00BD72A2"/>
    <w:rsid w:val="00BD734D"/>
    <w:rsid w:val="00BD7428"/>
    <w:rsid w:val="00BD7555"/>
    <w:rsid w:val="00BD7755"/>
    <w:rsid w:val="00BD77B1"/>
    <w:rsid w:val="00BD7A03"/>
    <w:rsid w:val="00BD7A54"/>
    <w:rsid w:val="00BD7A95"/>
    <w:rsid w:val="00BD7AFF"/>
    <w:rsid w:val="00BD7C59"/>
    <w:rsid w:val="00BD7CEF"/>
    <w:rsid w:val="00BD7E3C"/>
    <w:rsid w:val="00BD7FC0"/>
    <w:rsid w:val="00BE014D"/>
    <w:rsid w:val="00BE0172"/>
    <w:rsid w:val="00BE0848"/>
    <w:rsid w:val="00BE0A06"/>
    <w:rsid w:val="00BE0C0E"/>
    <w:rsid w:val="00BE0CA5"/>
    <w:rsid w:val="00BE0E29"/>
    <w:rsid w:val="00BE0EEC"/>
    <w:rsid w:val="00BE0F3F"/>
    <w:rsid w:val="00BE10B7"/>
    <w:rsid w:val="00BE13C1"/>
    <w:rsid w:val="00BE15AD"/>
    <w:rsid w:val="00BE15EC"/>
    <w:rsid w:val="00BE17B9"/>
    <w:rsid w:val="00BE17CA"/>
    <w:rsid w:val="00BE18CB"/>
    <w:rsid w:val="00BE19C5"/>
    <w:rsid w:val="00BE1B1F"/>
    <w:rsid w:val="00BE1C5B"/>
    <w:rsid w:val="00BE1D4F"/>
    <w:rsid w:val="00BE1DC9"/>
    <w:rsid w:val="00BE1E1F"/>
    <w:rsid w:val="00BE1F01"/>
    <w:rsid w:val="00BE20A8"/>
    <w:rsid w:val="00BE215A"/>
    <w:rsid w:val="00BE21B4"/>
    <w:rsid w:val="00BE2608"/>
    <w:rsid w:val="00BE27DD"/>
    <w:rsid w:val="00BE2994"/>
    <w:rsid w:val="00BE29B0"/>
    <w:rsid w:val="00BE2AA1"/>
    <w:rsid w:val="00BE2F13"/>
    <w:rsid w:val="00BE2FCC"/>
    <w:rsid w:val="00BE304E"/>
    <w:rsid w:val="00BE3136"/>
    <w:rsid w:val="00BE31DD"/>
    <w:rsid w:val="00BE324B"/>
    <w:rsid w:val="00BE33C0"/>
    <w:rsid w:val="00BE34C7"/>
    <w:rsid w:val="00BE3518"/>
    <w:rsid w:val="00BE35BE"/>
    <w:rsid w:val="00BE3647"/>
    <w:rsid w:val="00BE374A"/>
    <w:rsid w:val="00BE37D7"/>
    <w:rsid w:val="00BE399A"/>
    <w:rsid w:val="00BE39E4"/>
    <w:rsid w:val="00BE3A11"/>
    <w:rsid w:val="00BE3A57"/>
    <w:rsid w:val="00BE3B13"/>
    <w:rsid w:val="00BE3B99"/>
    <w:rsid w:val="00BE3D43"/>
    <w:rsid w:val="00BE3D96"/>
    <w:rsid w:val="00BE3ED9"/>
    <w:rsid w:val="00BE4193"/>
    <w:rsid w:val="00BE423E"/>
    <w:rsid w:val="00BE46E3"/>
    <w:rsid w:val="00BE46EE"/>
    <w:rsid w:val="00BE47A3"/>
    <w:rsid w:val="00BE48F0"/>
    <w:rsid w:val="00BE4994"/>
    <w:rsid w:val="00BE4BAF"/>
    <w:rsid w:val="00BE4E1D"/>
    <w:rsid w:val="00BE5043"/>
    <w:rsid w:val="00BE5212"/>
    <w:rsid w:val="00BE54BB"/>
    <w:rsid w:val="00BE5536"/>
    <w:rsid w:val="00BE5610"/>
    <w:rsid w:val="00BE5693"/>
    <w:rsid w:val="00BE571D"/>
    <w:rsid w:val="00BE57B3"/>
    <w:rsid w:val="00BE57D2"/>
    <w:rsid w:val="00BE5811"/>
    <w:rsid w:val="00BE59B1"/>
    <w:rsid w:val="00BE5A5B"/>
    <w:rsid w:val="00BE5B30"/>
    <w:rsid w:val="00BE5C0A"/>
    <w:rsid w:val="00BE5C70"/>
    <w:rsid w:val="00BE5C9F"/>
    <w:rsid w:val="00BE5CC9"/>
    <w:rsid w:val="00BE5CEE"/>
    <w:rsid w:val="00BE5EB9"/>
    <w:rsid w:val="00BE6016"/>
    <w:rsid w:val="00BE6211"/>
    <w:rsid w:val="00BE626F"/>
    <w:rsid w:val="00BE63C8"/>
    <w:rsid w:val="00BE6447"/>
    <w:rsid w:val="00BE6517"/>
    <w:rsid w:val="00BE657F"/>
    <w:rsid w:val="00BE67C2"/>
    <w:rsid w:val="00BE6A0D"/>
    <w:rsid w:val="00BE6AF4"/>
    <w:rsid w:val="00BE6CB1"/>
    <w:rsid w:val="00BE6D6F"/>
    <w:rsid w:val="00BE6DCD"/>
    <w:rsid w:val="00BE706F"/>
    <w:rsid w:val="00BE730D"/>
    <w:rsid w:val="00BE73A0"/>
    <w:rsid w:val="00BE740B"/>
    <w:rsid w:val="00BE7544"/>
    <w:rsid w:val="00BE7711"/>
    <w:rsid w:val="00BE7754"/>
    <w:rsid w:val="00BE77B3"/>
    <w:rsid w:val="00BE79C9"/>
    <w:rsid w:val="00BE79DF"/>
    <w:rsid w:val="00BE7A39"/>
    <w:rsid w:val="00BE7C1C"/>
    <w:rsid w:val="00BE7C94"/>
    <w:rsid w:val="00BE7D8B"/>
    <w:rsid w:val="00BE7DF8"/>
    <w:rsid w:val="00BE7FAC"/>
    <w:rsid w:val="00BF0011"/>
    <w:rsid w:val="00BF01D2"/>
    <w:rsid w:val="00BF02D4"/>
    <w:rsid w:val="00BF0337"/>
    <w:rsid w:val="00BF0441"/>
    <w:rsid w:val="00BF04B5"/>
    <w:rsid w:val="00BF04D2"/>
    <w:rsid w:val="00BF082E"/>
    <w:rsid w:val="00BF0830"/>
    <w:rsid w:val="00BF0A7C"/>
    <w:rsid w:val="00BF0C1B"/>
    <w:rsid w:val="00BF0CE8"/>
    <w:rsid w:val="00BF0D2B"/>
    <w:rsid w:val="00BF0DE6"/>
    <w:rsid w:val="00BF1039"/>
    <w:rsid w:val="00BF10C3"/>
    <w:rsid w:val="00BF10FF"/>
    <w:rsid w:val="00BF1144"/>
    <w:rsid w:val="00BF12EA"/>
    <w:rsid w:val="00BF130F"/>
    <w:rsid w:val="00BF133B"/>
    <w:rsid w:val="00BF1432"/>
    <w:rsid w:val="00BF1633"/>
    <w:rsid w:val="00BF1647"/>
    <w:rsid w:val="00BF1796"/>
    <w:rsid w:val="00BF17B1"/>
    <w:rsid w:val="00BF192C"/>
    <w:rsid w:val="00BF1B7C"/>
    <w:rsid w:val="00BF1B9A"/>
    <w:rsid w:val="00BF1C48"/>
    <w:rsid w:val="00BF1CD3"/>
    <w:rsid w:val="00BF1DEC"/>
    <w:rsid w:val="00BF1F4F"/>
    <w:rsid w:val="00BF1F55"/>
    <w:rsid w:val="00BF1FB5"/>
    <w:rsid w:val="00BF2130"/>
    <w:rsid w:val="00BF22DF"/>
    <w:rsid w:val="00BF241C"/>
    <w:rsid w:val="00BF2434"/>
    <w:rsid w:val="00BF24B5"/>
    <w:rsid w:val="00BF254E"/>
    <w:rsid w:val="00BF25CE"/>
    <w:rsid w:val="00BF2A19"/>
    <w:rsid w:val="00BF2C3F"/>
    <w:rsid w:val="00BF2D53"/>
    <w:rsid w:val="00BF2E61"/>
    <w:rsid w:val="00BF2F0D"/>
    <w:rsid w:val="00BF30A0"/>
    <w:rsid w:val="00BF314E"/>
    <w:rsid w:val="00BF319C"/>
    <w:rsid w:val="00BF31D7"/>
    <w:rsid w:val="00BF31E6"/>
    <w:rsid w:val="00BF326A"/>
    <w:rsid w:val="00BF3490"/>
    <w:rsid w:val="00BF3793"/>
    <w:rsid w:val="00BF3AC0"/>
    <w:rsid w:val="00BF3ACB"/>
    <w:rsid w:val="00BF3B7D"/>
    <w:rsid w:val="00BF3B87"/>
    <w:rsid w:val="00BF3BE3"/>
    <w:rsid w:val="00BF3CCC"/>
    <w:rsid w:val="00BF4374"/>
    <w:rsid w:val="00BF4375"/>
    <w:rsid w:val="00BF43AE"/>
    <w:rsid w:val="00BF446D"/>
    <w:rsid w:val="00BF446F"/>
    <w:rsid w:val="00BF447C"/>
    <w:rsid w:val="00BF4503"/>
    <w:rsid w:val="00BF4581"/>
    <w:rsid w:val="00BF45EB"/>
    <w:rsid w:val="00BF48D8"/>
    <w:rsid w:val="00BF4DFB"/>
    <w:rsid w:val="00BF4E0B"/>
    <w:rsid w:val="00BF4FC7"/>
    <w:rsid w:val="00BF5052"/>
    <w:rsid w:val="00BF50D5"/>
    <w:rsid w:val="00BF51A6"/>
    <w:rsid w:val="00BF53B2"/>
    <w:rsid w:val="00BF5496"/>
    <w:rsid w:val="00BF5611"/>
    <w:rsid w:val="00BF5705"/>
    <w:rsid w:val="00BF5A3F"/>
    <w:rsid w:val="00BF5B6D"/>
    <w:rsid w:val="00BF5BB7"/>
    <w:rsid w:val="00BF5C77"/>
    <w:rsid w:val="00BF5D23"/>
    <w:rsid w:val="00BF5D45"/>
    <w:rsid w:val="00BF5EF3"/>
    <w:rsid w:val="00BF6135"/>
    <w:rsid w:val="00BF616E"/>
    <w:rsid w:val="00BF61FB"/>
    <w:rsid w:val="00BF6330"/>
    <w:rsid w:val="00BF66AB"/>
    <w:rsid w:val="00BF68CE"/>
    <w:rsid w:val="00BF68D1"/>
    <w:rsid w:val="00BF6956"/>
    <w:rsid w:val="00BF698E"/>
    <w:rsid w:val="00BF6994"/>
    <w:rsid w:val="00BF6A6A"/>
    <w:rsid w:val="00BF6B51"/>
    <w:rsid w:val="00BF6D26"/>
    <w:rsid w:val="00BF6E81"/>
    <w:rsid w:val="00BF6FB9"/>
    <w:rsid w:val="00BF6FD2"/>
    <w:rsid w:val="00BF6FD5"/>
    <w:rsid w:val="00BF718E"/>
    <w:rsid w:val="00BF71AE"/>
    <w:rsid w:val="00BF72E0"/>
    <w:rsid w:val="00BF73F3"/>
    <w:rsid w:val="00BF75C4"/>
    <w:rsid w:val="00BF769D"/>
    <w:rsid w:val="00BF7ACA"/>
    <w:rsid w:val="00BF7CB8"/>
    <w:rsid w:val="00C0006C"/>
    <w:rsid w:val="00C000AF"/>
    <w:rsid w:val="00C00157"/>
    <w:rsid w:val="00C001B3"/>
    <w:rsid w:val="00C00268"/>
    <w:rsid w:val="00C00386"/>
    <w:rsid w:val="00C00416"/>
    <w:rsid w:val="00C00703"/>
    <w:rsid w:val="00C007AC"/>
    <w:rsid w:val="00C00816"/>
    <w:rsid w:val="00C0098E"/>
    <w:rsid w:val="00C00DA1"/>
    <w:rsid w:val="00C00E3E"/>
    <w:rsid w:val="00C00FFE"/>
    <w:rsid w:val="00C0100C"/>
    <w:rsid w:val="00C01172"/>
    <w:rsid w:val="00C01253"/>
    <w:rsid w:val="00C01392"/>
    <w:rsid w:val="00C01729"/>
    <w:rsid w:val="00C01B8D"/>
    <w:rsid w:val="00C01D05"/>
    <w:rsid w:val="00C01DD6"/>
    <w:rsid w:val="00C01E7A"/>
    <w:rsid w:val="00C020C5"/>
    <w:rsid w:val="00C0230A"/>
    <w:rsid w:val="00C0261A"/>
    <w:rsid w:val="00C0278E"/>
    <w:rsid w:val="00C027CE"/>
    <w:rsid w:val="00C0288E"/>
    <w:rsid w:val="00C02AB8"/>
    <w:rsid w:val="00C02ADA"/>
    <w:rsid w:val="00C02B24"/>
    <w:rsid w:val="00C02C5E"/>
    <w:rsid w:val="00C02D38"/>
    <w:rsid w:val="00C02EDE"/>
    <w:rsid w:val="00C02EF9"/>
    <w:rsid w:val="00C02F9A"/>
    <w:rsid w:val="00C02FB6"/>
    <w:rsid w:val="00C030EA"/>
    <w:rsid w:val="00C0313A"/>
    <w:rsid w:val="00C03536"/>
    <w:rsid w:val="00C035AC"/>
    <w:rsid w:val="00C037AE"/>
    <w:rsid w:val="00C03A0B"/>
    <w:rsid w:val="00C03A5A"/>
    <w:rsid w:val="00C03ABD"/>
    <w:rsid w:val="00C03B55"/>
    <w:rsid w:val="00C03B5C"/>
    <w:rsid w:val="00C03BA9"/>
    <w:rsid w:val="00C04053"/>
    <w:rsid w:val="00C041C0"/>
    <w:rsid w:val="00C0423F"/>
    <w:rsid w:val="00C0434C"/>
    <w:rsid w:val="00C043AE"/>
    <w:rsid w:val="00C047CB"/>
    <w:rsid w:val="00C04868"/>
    <w:rsid w:val="00C04963"/>
    <w:rsid w:val="00C049CD"/>
    <w:rsid w:val="00C04B7E"/>
    <w:rsid w:val="00C04B94"/>
    <w:rsid w:val="00C04BC4"/>
    <w:rsid w:val="00C04CED"/>
    <w:rsid w:val="00C04DA9"/>
    <w:rsid w:val="00C04E7D"/>
    <w:rsid w:val="00C05206"/>
    <w:rsid w:val="00C05330"/>
    <w:rsid w:val="00C053AD"/>
    <w:rsid w:val="00C054B2"/>
    <w:rsid w:val="00C055FE"/>
    <w:rsid w:val="00C057A9"/>
    <w:rsid w:val="00C057E7"/>
    <w:rsid w:val="00C059B1"/>
    <w:rsid w:val="00C05A0D"/>
    <w:rsid w:val="00C05C34"/>
    <w:rsid w:val="00C05C7B"/>
    <w:rsid w:val="00C05F68"/>
    <w:rsid w:val="00C05FF5"/>
    <w:rsid w:val="00C061A5"/>
    <w:rsid w:val="00C0623C"/>
    <w:rsid w:val="00C06408"/>
    <w:rsid w:val="00C068FE"/>
    <w:rsid w:val="00C0697D"/>
    <w:rsid w:val="00C0699E"/>
    <w:rsid w:val="00C06A84"/>
    <w:rsid w:val="00C06B60"/>
    <w:rsid w:val="00C06C66"/>
    <w:rsid w:val="00C06F43"/>
    <w:rsid w:val="00C0715D"/>
    <w:rsid w:val="00C071F9"/>
    <w:rsid w:val="00C074C1"/>
    <w:rsid w:val="00C0752A"/>
    <w:rsid w:val="00C075AA"/>
    <w:rsid w:val="00C0778D"/>
    <w:rsid w:val="00C0788C"/>
    <w:rsid w:val="00C078B1"/>
    <w:rsid w:val="00C0797C"/>
    <w:rsid w:val="00C07A80"/>
    <w:rsid w:val="00C07B50"/>
    <w:rsid w:val="00C07EF1"/>
    <w:rsid w:val="00C07FB5"/>
    <w:rsid w:val="00C10247"/>
    <w:rsid w:val="00C1029F"/>
    <w:rsid w:val="00C104B6"/>
    <w:rsid w:val="00C10658"/>
    <w:rsid w:val="00C10663"/>
    <w:rsid w:val="00C1068F"/>
    <w:rsid w:val="00C10762"/>
    <w:rsid w:val="00C1082C"/>
    <w:rsid w:val="00C10A1D"/>
    <w:rsid w:val="00C10A8C"/>
    <w:rsid w:val="00C10B43"/>
    <w:rsid w:val="00C10C5F"/>
    <w:rsid w:val="00C10D76"/>
    <w:rsid w:val="00C10EA1"/>
    <w:rsid w:val="00C11007"/>
    <w:rsid w:val="00C11063"/>
    <w:rsid w:val="00C1106A"/>
    <w:rsid w:val="00C11191"/>
    <w:rsid w:val="00C1127E"/>
    <w:rsid w:val="00C11309"/>
    <w:rsid w:val="00C11414"/>
    <w:rsid w:val="00C114B2"/>
    <w:rsid w:val="00C11792"/>
    <w:rsid w:val="00C11827"/>
    <w:rsid w:val="00C11B57"/>
    <w:rsid w:val="00C11D37"/>
    <w:rsid w:val="00C11ECF"/>
    <w:rsid w:val="00C11EF8"/>
    <w:rsid w:val="00C11FDA"/>
    <w:rsid w:val="00C120ED"/>
    <w:rsid w:val="00C12134"/>
    <w:rsid w:val="00C12187"/>
    <w:rsid w:val="00C1219E"/>
    <w:rsid w:val="00C1246F"/>
    <w:rsid w:val="00C12491"/>
    <w:rsid w:val="00C12588"/>
    <w:rsid w:val="00C12712"/>
    <w:rsid w:val="00C12720"/>
    <w:rsid w:val="00C12795"/>
    <w:rsid w:val="00C127DB"/>
    <w:rsid w:val="00C127E7"/>
    <w:rsid w:val="00C1298E"/>
    <w:rsid w:val="00C12B4B"/>
    <w:rsid w:val="00C12BC3"/>
    <w:rsid w:val="00C12BF8"/>
    <w:rsid w:val="00C12C52"/>
    <w:rsid w:val="00C12E6A"/>
    <w:rsid w:val="00C12F7A"/>
    <w:rsid w:val="00C12FE9"/>
    <w:rsid w:val="00C13289"/>
    <w:rsid w:val="00C1339D"/>
    <w:rsid w:val="00C133B4"/>
    <w:rsid w:val="00C135F1"/>
    <w:rsid w:val="00C13603"/>
    <w:rsid w:val="00C13814"/>
    <w:rsid w:val="00C138D5"/>
    <w:rsid w:val="00C13999"/>
    <w:rsid w:val="00C13B90"/>
    <w:rsid w:val="00C13BBD"/>
    <w:rsid w:val="00C13C30"/>
    <w:rsid w:val="00C13DE9"/>
    <w:rsid w:val="00C13F92"/>
    <w:rsid w:val="00C14124"/>
    <w:rsid w:val="00C14224"/>
    <w:rsid w:val="00C1424C"/>
    <w:rsid w:val="00C1473E"/>
    <w:rsid w:val="00C1477D"/>
    <w:rsid w:val="00C14860"/>
    <w:rsid w:val="00C14FFE"/>
    <w:rsid w:val="00C15371"/>
    <w:rsid w:val="00C153C0"/>
    <w:rsid w:val="00C15531"/>
    <w:rsid w:val="00C15617"/>
    <w:rsid w:val="00C15636"/>
    <w:rsid w:val="00C15740"/>
    <w:rsid w:val="00C15991"/>
    <w:rsid w:val="00C159F6"/>
    <w:rsid w:val="00C162C0"/>
    <w:rsid w:val="00C162EE"/>
    <w:rsid w:val="00C1646D"/>
    <w:rsid w:val="00C1648F"/>
    <w:rsid w:val="00C165B9"/>
    <w:rsid w:val="00C165D7"/>
    <w:rsid w:val="00C1668E"/>
    <w:rsid w:val="00C166D3"/>
    <w:rsid w:val="00C1694A"/>
    <w:rsid w:val="00C16992"/>
    <w:rsid w:val="00C16AA3"/>
    <w:rsid w:val="00C16C1A"/>
    <w:rsid w:val="00C16C2F"/>
    <w:rsid w:val="00C16CFC"/>
    <w:rsid w:val="00C16D18"/>
    <w:rsid w:val="00C16D1F"/>
    <w:rsid w:val="00C16DB9"/>
    <w:rsid w:val="00C16E7A"/>
    <w:rsid w:val="00C16F07"/>
    <w:rsid w:val="00C16F1A"/>
    <w:rsid w:val="00C16FDF"/>
    <w:rsid w:val="00C17045"/>
    <w:rsid w:val="00C17496"/>
    <w:rsid w:val="00C17506"/>
    <w:rsid w:val="00C17A7A"/>
    <w:rsid w:val="00C17AF3"/>
    <w:rsid w:val="00C17B6D"/>
    <w:rsid w:val="00C17D21"/>
    <w:rsid w:val="00C17D22"/>
    <w:rsid w:val="00C17DC5"/>
    <w:rsid w:val="00C17F39"/>
    <w:rsid w:val="00C1C2A7"/>
    <w:rsid w:val="00C20054"/>
    <w:rsid w:val="00C2005A"/>
    <w:rsid w:val="00C2015F"/>
    <w:rsid w:val="00C204E8"/>
    <w:rsid w:val="00C204F1"/>
    <w:rsid w:val="00C20523"/>
    <w:rsid w:val="00C205D6"/>
    <w:rsid w:val="00C206AE"/>
    <w:rsid w:val="00C208D3"/>
    <w:rsid w:val="00C20ACD"/>
    <w:rsid w:val="00C20B22"/>
    <w:rsid w:val="00C20C18"/>
    <w:rsid w:val="00C20D35"/>
    <w:rsid w:val="00C20D55"/>
    <w:rsid w:val="00C210A9"/>
    <w:rsid w:val="00C21153"/>
    <w:rsid w:val="00C21168"/>
    <w:rsid w:val="00C21184"/>
    <w:rsid w:val="00C211C8"/>
    <w:rsid w:val="00C21394"/>
    <w:rsid w:val="00C213E8"/>
    <w:rsid w:val="00C21485"/>
    <w:rsid w:val="00C215AC"/>
    <w:rsid w:val="00C2179C"/>
    <w:rsid w:val="00C21B46"/>
    <w:rsid w:val="00C21B99"/>
    <w:rsid w:val="00C21C74"/>
    <w:rsid w:val="00C21CCC"/>
    <w:rsid w:val="00C21F3C"/>
    <w:rsid w:val="00C21FD4"/>
    <w:rsid w:val="00C21FE7"/>
    <w:rsid w:val="00C22301"/>
    <w:rsid w:val="00C22365"/>
    <w:rsid w:val="00C2240F"/>
    <w:rsid w:val="00C2244A"/>
    <w:rsid w:val="00C22653"/>
    <w:rsid w:val="00C228EA"/>
    <w:rsid w:val="00C22A6D"/>
    <w:rsid w:val="00C22AD3"/>
    <w:rsid w:val="00C22BB8"/>
    <w:rsid w:val="00C22C41"/>
    <w:rsid w:val="00C22C68"/>
    <w:rsid w:val="00C22D60"/>
    <w:rsid w:val="00C2304C"/>
    <w:rsid w:val="00C2311D"/>
    <w:rsid w:val="00C23396"/>
    <w:rsid w:val="00C23483"/>
    <w:rsid w:val="00C234C9"/>
    <w:rsid w:val="00C23680"/>
    <w:rsid w:val="00C23843"/>
    <w:rsid w:val="00C23890"/>
    <w:rsid w:val="00C23949"/>
    <w:rsid w:val="00C23C13"/>
    <w:rsid w:val="00C23CD1"/>
    <w:rsid w:val="00C23F09"/>
    <w:rsid w:val="00C23FF5"/>
    <w:rsid w:val="00C2400E"/>
    <w:rsid w:val="00C2401F"/>
    <w:rsid w:val="00C2403A"/>
    <w:rsid w:val="00C240E0"/>
    <w:rsid w:val="00C241E8"/>
    <w:rsid w:val="00C242C3"/>
    <w:rsid w:val="00C247E7"/>
    <w:rsid w:val="00C248D3"/>
    <w:rsid w:val="00C248D5"/>
    <w:rsid w:val="00C248EF"/>
    <w:rsid w:val="00C2494B"/>
    <w:rsid w:val="00C24B09"/>
    <w:rsid w:val="00C24B56"/>
    <w:rsid w:val="00C24BF4"/>
    <w:rsid w:val="00C24F28"/>
    <w:rsid w:val="00C25081"/>
    <w:rsid w:val="00C2513E"/>
    <w:rsid w:val="00C251C2"/>
    <w:rsid w:val="00C251FC"/>
    <w:rsid w:val="00C2523A"/>
    <w:rsid w:val="00C252C0"/>
    <w:rsid w:val="00C25389"/>
    <w:rsid w:val="00C25402"/>
    <w:rsid w:val="00C255DE"/>
    <w:rsid w:val="00C257B8"/>
    <w:rsid w:val="00C259F8"/>
    <w:rsid w:val="00C25DA8"/>
    <w:rsid w:val="00C25FA3"/>
    <w:rsid w:val="00C2672C"/>
    <w:rsid w:val="00C269DF"/>
    <w:rsid w:val="00C26C46"/>
    <w:rsid w:val="00C26DCF"/>
    <w:rsid w:val="00C2723A"/>
    <w:rsid w:val="00C273F9"/>
    <w:rsid w:val="00C27638"/>
    <w:rsid w:val="00C276AF"/>
    <w:rsid w:val="00C2786B"/>
    <w:rsid w:val="00C27898"/>
    <w:rsid w:val="00C278B3"/>
    <w:rsid w:val="00C27A64"/>
    <w:rsid w:val="00C27B12"/>
    <w:rsid w:val="00C27C1D"/>
    <w:rsid w:val="00C27DF5"/>
    <w:rsid w:val="00C27E38"/>
    <w:rsid w:val="00C27F51"/>
    <w:rsid w:val="00C3008C"/>
    <w:rsid w:val="00C3020C"/>
    <w:rsid w:val="00C302EC"/>
    <w:rsid w:val="00C303AE"/>
    <w:rsid w:val="00C30468"/>
    <w:rsid w:val="00C3050B"/>
    <w:rsid w:val="00C30574"/>
    <w:rsid w:val="00C3057C"/>
    <w:rsid w:val="00C3060E"/>
    <w:rsid w:val="00C306D7"/>
    <w:rsid w:val="00C306F5"/>
    <w:rsid w:val="00C307EE"/>
    <w:rsid w:val="00C309ED"/>
    <w:rsid w:val="00C30BC9"/>
    <w:rsid w:val="00C30D34"/>
    <w:rsid w:val="00C30F7B"/>
    <w:rsid w:val="00C31105"/>
    <w:rsid w:val="00C312E4"/>
    <w:rsid w:val="00C313BE"/>
    <w:rsid w:val="00C314BD"/>
    <w:rsid w:val="00C314D1"/>
    <w:rsid w:val="00C31555"/>
    <w:rsid w:val="00C31610"/>
    <w:rsid w:val="00C318F1"/>
    <w:rsid w:val="00C318F6"/>
    <w:rsid w:val="00C319BF"/>
    <w:rsid w:val="00C31C4C"/>
    <w:rsid w:val="00C31CC8"/>
    <w:rsid w:val="00C31CD8"/>
    <w:rsid w:val="00C31D62"/>
    <w:rsid w:val="00C31DA1"/>
    <w:rsid w:val="00C31EE0"/>
    <w:rsid w:val="00C31F70"/>
    <w:rsid w:val="00C31FD5"/>
    <w:rsid w:val="00C31FDE"/>
    <w:rsid w:val="00C31FFB"/>
    <w:rsid w:val="00C320D0"/>
    <w:rsid w:val="00C321E4"/>
    <w:rsid w:val="00C32223"/>
    <w:rsid w:val="00C32283"/>
    <w:rsid w:val="00C322B0"/>
    <w:rsid w:val="00C3255B"/>
    <w:rsid w:val="00C3257A"/>
    <w:rsid w:val="00C325CE"/>
    <w:rsid w:val="00C32783"/>
    <w:rsid w:val="00C327D1"/>
    <w:rsid w:val="00C32898"/>
    <w:rsid w:val="00C328CC"/>
    <w:rsid w:val="00C32928"/>
    <w:rsid w:val="00C3294B"/>
    <w:rsid w:val="00C32AB6"/>
    <w:rsid w:val="00C32B8F"/>
    <w:rsid w:val="00C32BA2"/>
    <w:rsid w:val="00C32C11"/>
    <w:rsid w:val="00C32D89"/>
    <w:rsid w:val="00C32EB8"/>
    <w:rsid w:val="00C32EFF"/>
    <w:rsid w:val="00C33043"/>
    <w:rsid w:val="00C33181"/>
    <w:rsid w:val="00C331E9"/>
    <w:rsid w:val="00C33244"/>
    <w:rsid w:val="00C3325D"/>
    <w:rsid w:val="00C33406"/>
    <w:rsid w:val="00C3341F"/>
    <w:rsid w:val="00C33599"/>
    <w:rsid w:val="00C3377C"/>
    <w:rsid w:val="00C33810"/>
    <w:rsid w:val="00C33823"/>
    <w:rsid w:val="00C33907"/>
    <w:rsid w:val="00C33914"/>
    <w:rsid w:val="00C33B4D"/>
    <w:rsid w:val="00C33B65"/>
    <w:rsid w:val="00C33C3B"/>
    <w:rsid w:val="00C33CFE"/>
    <w:rsid w:val="00C33D3A"/>
    <w:rsid w:val="00C33D89"/>
    <w:rsid w:val="00C33DBB"/>
    <w:rsid w:val="00C33FD1"/>
    <w:rsid w:val="00C34022"/>
    <w:rsid w:val="00C342A9"/>
    <w:rsid w:val="00C34528"/>
    <w:rsid w:val="00C3459F"/>
    <w:rsid w:val="00C34815"/>
    <w:rsid w:val="00C3487D"/>
    <w:rsid w:val="00C349F6"/>
    <w:rsid w:val="00C34B21"/>
    <w:rsid w:val="00C34B45"/>
    <w:rsid w:val="00C34DCD"/>
    <w:rsid w:val="00C34EB1"/>
    <w:rsid w:val="00C34ECF"/>
    <w:rsid w:val="00C3507C"/>
    <w:rsid w:val="00C3510A"/>
    <w:rsid w:val="00C35232"/>
    <w:rsid w:val="00C3551D"/>
    <w:rsid w:val="00C356F1"/>
    <w:rsid w:val="00C359BF"/>
    <w:rsid w:val="00C35AC7"/>
    <w:rsid w:val="00C35B34"/>
    <w:rsid w:val="00C35B5D"/>
    <w:rsid w:val="00C35D02"/>
    <w:rsid w:val="00C35E3F"/>
    <w:rsid w:val="00C36251"/>
    <w:rsid w:val="00C362A0"/>
    <w:rsid w:val="00C3658C"/>
    <w:rsid w:val="00C36616"/>
    <w:rsid w:val="00C367A5"/>
    <w:rsid w:val="00C36A04"/>
    <w:rsid w:val="00C36C04"/>
    <w:rsid w:val="00C36C0E"/>
    <w:rsid w:val="00C36D80"/>
    <w:rsid w:val="00C36E54"/>
    <w:rsid w:val="00C37070"/>
    <w:rsid w:val="00C37143"/>
    <w:rsid w:val="00C37302"/>
    <w:rsid w:val="00C373C8"/>
    <w:rsid w:val="00C373D6"/>
    <w:rsid w:val="00C374E2"/>
    <w:rsid w:val="00C3776A"/>
    <w:rsid w:val="00C37784"/>
    <w:rsid w:val="00C378B7"/>
    <w:rsid w:val="00C37A7C"/>
    <w:rsid w:val="00C37BD7"/>
    <w:rsid w:val="00C37CC4"/>
    <w:rsid w:val="00C37DD8"/>
    <w:rsid w:val="00C40022"/>
    <w:rsid w:val="00C40235"/>
    <w:rsid w:val="00C4031F"/>
    <w:rsid w:val="00C404CD"/>
    <w:rsid w:val="00C40964"/>
    <w:rsid w:val="00C40BD2"/>
    <w:rsid w:val="00C40EA4"/>
    <w:rsid w:val="00C40EAC"/>
    <w:rsid w:val="00C40F34"/>
    <w:rsid w:val="00C40F54"/>
    <w:rsid w:val="00C4114A"/>
    <w:rsid w:val="00C41157"/>
    <w:rsid w:val="00C4123F"/>
    <w:rsid w:val="00C41249"/>
    <w:rsid w:val="00C4127E"/>
    <w:rsid w:val="00C413BE"/>
    <w:rsid w:val="00C41442"/>
    <w:rsid w:val="00C41482"/>
    <w:rsid w:val="00C414C5"/>
    <w:rsid w:val="00C41836"/>
    <w:rsid w:val="00C41A21"/>
    <w:rsid w:val="00C41AE1"/>
    <w:rsid w:val="00C41B64"/>
    <w:rsid w:val="00C41E1F"/>
    <w:rsid w:val="00C427CE"/>
    <w:rsid w:val="00C42944"/>
    <w:rsid w:val="00C429B7"/>
    <w:rsid w:val="00C42A31"/>
    <w:rsid w:val="00C42C34"/>
    <w:rsid w:val="00C42E56"/>
    <w:rsid w:val="00C42EAA"/>
    <w:rsid w:val="00C42ED8"/>
    <w:rsid w:val="00C43082"/>
    <w:rsid w:val="00C43144"/>
    <w:rsid w:val="00C431FD"/>
    <w:rsid w:val="00C432D4"/>
    <w:rsid w:val="00C436DA"/>
    <w:rsid w:val="00C43781"/>
    <w:rsid w:val="00C43A6A"/>
    <w:rsid w:val="00C43AB2"/>
    <w:rsid w:val="00C43C44"/>
    <w:rsid w:val="00C43C9F"/>
    <w:rsid w:val="00C44064"/>
    <w:rsid w:val="00C441CC"/>
    <w:rsid w:val="00C441D6"/>
    <w:rsid w:val="00C4425B"/>
    <w:rsid w:val="00C4430D"/>
    <w:rsid w:val="00C4432D"/>
    <w:rsid w:val="00C444DD"/>
    <w:rsid w:val="00C447B2"/>
    <w:rsid w:val="00C449DD"/>
    <w:rsid w:val="00C44A76"/>
    <w:rsid w:val="00C44AD7"/>
    <w:rsid w:val="00C44BC9"/>
    <w:rsid w:val="00C44C60"/>
    <w:rsid w:val="00C44DB0"/>
    <w:rsid w:val="00C45295"/>
    <w:rsid w:val="00C453A2"/>
    <w:rsid w:val="00C455EC"/>
    <w:rsid w:val="00C45986"/>
    <w:rsid w:val="00C45AA2"/>
    <w:rsid w:val="00C45B05"/>
    <w:rsid w:val="00C45CD6"/>
    <w:rsid w:val="00C45CED"/>
    <w:rsid w:val="00C45D0C"/>
    <w:rsid w:val="00C45D58"/>
    <w:rsid w:val="00C45DE2"/>
    <w:rsid w:val="00C45E81"/>
    <w:rsid w:val="00C45EDB"/>
    <w:rsid w:val="00C4621E"/>
    <w:rsid w:val="00C46439"/>
    <w:rsid w:val="00C464D5"/>
    <w:rsid w:val="00C4680A"/>
    <w:rsid w:val="00C46819"/>
    <w:rsid w:val="00C46919"/>
    <w:rsid w:val="00C4697C"/>
    <w:rsid w:val="00C469EB"/>
    <w:rsid w:val="00C46B0A"/>
    <w:rsid w:val="00C46E8B"/>
    <w:rsid w:val="00C46E94"/>
    <w:rsid w:val="00C46F29"/>
    <w:rsid w:val="00C46FCB"/>
    <w:rsid w:val="00C46FED"/>
    <w:rsid w:val="00C4701A"/>
    <w:rsid w:val="00C47065"/>
    <w:rsid w:val="00C470C6"/>
    <w:rsid w:val="00C472CA"/>
    <w:rsid w:val="00C4732F"/>
    <w:rsid w:val="00C47457"/>
    <w:rsid w:val="00C4746A"/>
    <w:rsid w:val="00C47477"/>
    <w:rsid w:val="00C474EC"/>
    <w:rsid w:val="00C476A3"/>
    <w:rsid w:val="00C476A6"/>
    <w:rsid w:val="00C4792D"/>
    <w:rsid w:val="00C47B08"/>
    <w:rsid w:val="00C47B67"/>
    <w:rsid w:val="00C47EB7"/>
    <w:rsid w:val="00C47F1B"/>
    <w:rsid w:val="00C50208"/>
    <w:rsid w:val="00C5020D"/>
    <w:rsid w:val="00C50284"/>
    <w:rsid w:val="00C50632"/>
    <w:rsid w:val="00C50690"/>
    <w:rsid w:val="00C5087E"/>
    <w:rsid w:val="00C508C4"/>
    <w:rsid w:val="00C50C2A"/>
    <w:rsid w:val="00C51082"/>
    <w:rsid w:val="00C51376"/>
    <w:rsid w:val="00C5166D"/>
    <w:rsid w:val="00C51680"/>
    <w:rsid w:val="00C516E1"/>
    <w:rsid w:val="00C51780"/>
    <w:rsid w:val="00C5193C"/>
    <w:rsid w:val="00C51B79"/>
    <w:rsid w:val="00C51CF1"/>
    <w:rsid w:val="00C51D21"/>
    <w:rsid w:val="00C51D5D"/>
    <w:rsid w:val="00C51F20"/>
    <w:rsid w:val="00C52227"/>
    <w:rsid w:val="00C52233"/>
    <w:rsid w:val="00C5224F"/>
    <w:rsid w:val="00C5232D"/>
    <w:rsid w:val="00C52367"/>
    <w:rsid w:val="00C524A0"/>
    <w:rsid w:val="00C5256B"/>
    <w:rsid w:val="00C525A0"/>
    <w:rsid w:val="00C528C1"/>
    <w:rsid w:val="00C528CF"/>
    <w:rsid w:val="00C53426"/>
    <w:rsid w:val="00C5368A"/>
    <w:rsid w:val="00C5379D"/>
    <w:rsid w:val="00C537AB"/>
    <w:rsid w:val="00C537F3"/>
    <w:rsid w:val="00C539C4"/>
    <w:rsid w:val="00C53B89"/>
    <w:rsid w:val="00C53BD7"/>
    <w:rsid w:val="00C53C99"/>
    <w:rsid w:val="00C53CBE"/>
    <w:rsid w:val="00C53D37"/>
    <w:rsid w:val="00C53D60"/>
    <w:rsid w:val="00C53DFB"/>
    <w:rsid w:val="00C5429A"/>
    <w:rsid w:val="00C5433D"/>
    <w:rsid w:val="00C54377"/>
    <w:rsid w:val="00C5472F"/>
    <w:rsid w:val="00C548A7"/>
    <w:rsid w:val="00C54982"/>
    <w:rsid w:val="00C54CEE"/>
    <w:rsid w:val="00C54D8C"/>
    <w:rsid w:val="00C54DA8"/>
    <w:rsid w:val="00C54E26"/>
    <w:rsid w:val="00C550ED"/>
    <w:rsid w:val="00C550EF"/>
    <w:rsid w:val="00C55142"/>
    <w:rsid w:val="00C55160"/>
    <w:rsid w:val="00C55186"/>
    <w:rsid w:val="00C551BC"/>
    <w:rsid w:val="00C5527B"/>
    <w:rsid w:val="00C5566D"/>
    <w:rsid w:val="00C5579D"/>
    <w:rsid w:val="00C55B31"/>
    <w:rsid w:val="00C55C77"/>
    <w:rsid w:val="00C55D5D"/>
    <w:rsid w:val="00C55D93"/>
    <w:rsid w:val="00C56190"/>
    <w:rsid w:val="00C562E5"/>
    <w:rsid w:val="00C5637A"/>
    <w:rsid w:val="00C56645"/>
    <w:rsid w:val="00C56797"/>
    <w:rsid w:val="00C56830"/>
    <w:rsid w:val="00C56836"/>
    <w:rsid w:val="00C56930"/>
    <w:rsid w:val="00C569C7"/>
    <w:rsid w:val="00C56B64"/>
    <w:rsid w:val="00C56C8F"/>
    <w:rsid w:val="00C56C9B"/>
    <w:rsid w:val="00C56CA5"/>
    <w:rsid w:val="00C56DE6"/>
    <w:rsid w:val="00C571C5"/>
    <w:rsid w:val="00C572E2"/>
    <w:rsid w:val="00C57399"/>
    <w:rsid w:val="00C57406"/>
    <w:rsid w:val="00C5743B"/>
    <w:rsid w:val="00C5758C"/>
    <w:rsid w:val="00C57838"/>
    <w:rsid w:val="00C579D2"/>
    <w:rsid w:val="00C57B40"/>
    <w:rsid w:val="00C57B42"/>
    <w:rsid w:val="00C57E9B"/>
    <w:rsid w:val="00C57EFE"/>
    <w:rsid w:val="00C57F99"/>
    <w:rsid w:val="00C6009F"/>
    <w:rsid w:val="00C60104"/>
    <w:rsid w:val="00C60165"/>
    <w:rsid w:val="00C60210"/>
    <w:rsid w:val="00C6021C"/>
    <w:rsid w:val="00C603E9"/>
    <w:rsid w:val="00C60481"/>
    <w:rsid w:val="00C60561"/>
    <w:rsid w:val="00C6061A"/>
    <w:rsid w:val="00C6079B"/>
    <w:rsid w:val="00C608EC"/>
    <w:rsid w:val="00C60B09"/>
    <w:rsid w:val="00C60CDC"/>
    <w:rsid w:val="00C60EA8"/>
    <w:rsid w:val="00C6123A"/>
    <w:rsid w:val="00C614CF"/>
    <w:rsid w:val="00C61615"/>
    <w:rsid w:val="00C6171A"/>
    <w:rsid w:val="00C617C7"/>
    <w:rsid w:val="00C617CC"/>
    <w:rsid w:val="00C618A1"/>
    <w:rsid w:val="00C618DC"/>
    <w:rsid w:val="00C618EC"/>
    <w:rsid w:val="00C61904"/>
    <w:rsid w:val="00C6192A"/>
    <w:rsid w:val="00C6195C"/>
    <w:rsid w:val="00C61A0B"/>
    <w:rsid w:val="00C61D82"/>
    <w:rsid w:val="00C61DEC"/>
    <w:rsid w:val="00C6205C"/>
    <w:rsid w:val="00C6212C"/>
    <w:rsid w:val="00C623F9"/>
    <w:rsid w:val="00C62510"/>
    <w:rsid w:val="00C62513"/>
    <w:rsid w:val="00C62605"/>
    <w:rsid w:val="00C6269A"/>
    <w:rsid w:val="00C62938"/>
    <w:rsid w:val="00C629FC"/>
    <w:rsid w:val="00C62ECB"/>
    <w:rsid w:val="00C62F03"/>
    <w:rsid w:val="00C62F83"/>
    <w:rsid w:val="00C62FCC"/>
    <w:rsid w:val="00C631D6"/>
    <w:rsid w:val="00C6322D"/>
    <w:rsid w:val="00C6324E"/>
    <w:rsid w:val="00C63386"/>
    <w:rsid w:val="00C634DB"/>
    <w:rsid w:val="00C6353E"/>
    <w:rsid w:val="00C6359A"/>
    <w:rsid w:val="00C63637"/>
    <w:rsid w:val="00C6367B"/>
    <w:rsid w:val="00C637D8"/>
    <w:rsid w:val="00C63859"/>
    <w:rsid w:val="00C6387D"/>
    <w:rsid w:val="00C63974"/>
    <w:rsid w:val="00C63C6C"/>
    <w:rsid w:val="00C63D15"/>
    <w:rsid w:val="00C63E05"/>
    <w:rsid w:val="00C63F40"/>
    <w:rsid w:val="00C64106"/>
    <w:rsid w:val="00C64459"/>
    <w:rsid w:val="00C644F9"/>
    <w:rsid w:val="00C64562"/>
    <w:rsid w:val="00C64576"/>
    <w:rsid w:val="00C646A0"/>
    <w:rsid w:val="00C64A9A"/>
    <w:rsid w:val="00C64AB3"/>
    <w:rsid w:val="00C64ABB"/>
    <w:rsid w:val="00C64AD3"/>
    <w:rsid w:val="00C64D84"/>
    <w:rsid w:val="00C64D9F"/>
    <w:rsid w:val="00C64E23"/>
    <w:rsid w:val="00C64E5C"/>
    <w:rsid w:val="00C64EF0"/>
    <w:rsid w:val="00C65087"/>
    <w:rsid w:val="00C6528D"/>
    <w:rsid w:val="00C6533E"/>
    <w:rsid w:val="00C6550D"/>
    <w:rsid w:val="00C655FF"/>
    <w:rsid w:val="00C65608"/>
    <w:rsid w:val="00C659A9"/>
    <w:rsid w:val="00C65D34"/>
    <w:rsid w:val="00C65DC1"/>
    <w:rsid w:val="00C65EE2"/>
    <w:rsid w:val="00C6602B"/>
    <w:rsid w:val="00C66049"/>
    <w:rsid w:val="00C660AA"/>
    <w:rsid w:val="00C660C7"/>
    <w:rsid w:val="00C66247"/>
    <w:rsid w:val="00C66393"/>
    <w:rsid w:val="00C66471"/>
    <w:rsid w:val="00C6647E"/>
    <w:rsid w:val="00C665BD"/>
    <w:rsid w:val="00C66603"/>
    <w:rsid w:val="00C66639"/>
    <w:rsid w:val="00C66660"/>
    <w:rsid w:val="00C66A74"/>
    <w:rsid w:val="00C66B1B"/>
    <w:rsid w:val="00C66F01"/>
    <w:rsid w:val="00C67110"/>
    <w:rsid w:val="00C67120"/>
    <w:rsid w:val="00C67332"/>
    <w:rsid w:val="00C67857"/>
    <w:rsid w:val="00C678C7"/>
    <w:rsid w:val="00C67937"/>
    <w:rsid w:val="00C67A44"/>
    <w:rsid w:val="00C67C74"/>
    <w:rsid w:val="00C67E0C"/>
    <w:rsid w:val="00C67E4C"/>
    <w:rsid w:val="00C67FBB"/>
    <w:rsid w:val="00C70311"/>
    <w:rsid w:val="00C7067A"/>
    <w:rsid w:val="00C70681"/>
    <w:rsid w:val="00C70792"/>
    <w:rsid w:val="00C708A5"/>
    <w:rsid w:val="00C708BD"/>
    <w:rsid w:val="00C70A5C"/>
    <w:rsid w:val="00C70B8B"/>
    <w:rsid w:val="00C70D44"/>
    <w:rsid w:val="00C70DF5"/>
    <w:rsid w:val="00C711A8"/>
    <w:rsid w:val="00C7128F"/>
    <w:rsid w:val="00C71372"/>
    <w:rsid w:val="00C713EF"/>
    <w:rsid w:val="00C7168D"/>
    <w:rsid w:val="00C719C2"/>
    <w:rsid w:val="00C71A18"/>
    <w:rsid w:val="00C71AD1"/>
    <w:rsid w:val="00C71DD3"/>
    <w:rsid w:val="00C71E11"/>
    <w:rsid w:val="00C71EB9"/>
    <w:rsid w:val="00C71F19"/>
    <w:rsid w:val="00C71FA5"/>
    <w:rsid w:val="00C7212F"/>
    <w:rsid w:val="00C723DE"/>
    <w:rsid w:val="00C72470"/>
    <w:rsid w:val="00C7264D"/>
    <w:rsid w:val="00C726BC"/>
    <w:rsid w:val="00C726CB"/>
    <w:rsid w:val="00C72DA2"/>
    <w:rsid w:val="00C732F5"/>
    <w:rsid w:val="00C73810"/>
    <w:rsid w:val="00C73E1D"/>
    <w:rsid w:val="00C73F0D"/>
    <w:rsid w:val="00C7409C"/>
    <w:rsid w:val="00C74264"/>
    <w:rsid w:val="00C74378"/>
    <w:rsid w:val="00C74570"/>
    <w:rsid w:val="00C74828"/>
    <w:rsid w:val="00C7488B"/>
    <w:rsid w:val="00C749F2"/>
    <w:rsid w:val="00C74C6C"/>
    <w:rsid w:val="00C74E05"/>
    <w:rsid w:val="00C74FAA"/>
    <w:rsid w:val="00C75098"/>
    <w:rsid w:val="00C75161"/>
    <w:rsid w:val="00C75658"/>
    <w:rsid w:val="00C756AD"/>
    <w:rsid w:val="00C75719"/>
    <w:rsid w:val="00C757DF"/>
    <w:rsid w:val="00C758C1"/>
    <w:rsid w:val="00C75992"/>
    <w:rsid w:val="00C75B0B"/>
    <w:rsid w:val="00C75C83"/>
    <w:rsid w:val="00C75E32"/>
    <w:rsid w:val="00C76187"/>
    <w:rsid w:val="00C7638F"/>
    <w:rsid w:val="00C764A1"/>
    <w:rsid w:val="00C7653E"/>
    <w:rsid w:val="00C76565"/>
    <w:rsid w:val="00C76842"/>
    <w:rsid w:val="00C768A8"/>
    <w:rsid w:val="00C76A36"/>
    <w:rsid w:val="00C76A56"/>
    <w:rsid w:val="00C76C8C"/>
    <w:rsid w:val="00C76C98"/>
    <w:rsid w:val="00C76DFB"/>
    <w:rsid w:val="00C76F74"/>
    <w:rsid w:val="00C77014"/>
    <w:rsid w:val="00C770C7"/>
    <w:rsid w:val="00C770FE"/>
    <w:rsid w:val="00C7715C"/>
    <w:rsid w:val="00C773AD"/>
    <w:rsid w:val="00C77759"/>
    <w:rsid w:val="00C77A56"/>
    <w:rsid w:val="00C77A7D"/>
    <w:rsid w:val="00C77D9F"/>
    <w:rsid w:val="00C77DC3"/>
    <w:rsid w:val="00C77DC4"/>
    <w:rsid w:val="00C77EC1"/>
    <w:rsid w:val="00C77F18"/>
    <w:rsid w:val="00C7F7F5"/>
    <w:rsid w:val="00C8001F"/>
    <w:rsid w:val="00C8002D"/>
    <w:rsid w:val="00C802C1"/>
    <w:rsid w:val="00C80369"/>
    <w:rsid w:val="00C804EB"/>
    <w:rsid w:val="00C807E3"/>
    <w:rsid w:val="00C80839"/>
    <w:rsid w:val="00C80855"/>
    <w:rsid w:val="00C80A2C"/>
    <w:rsid w:val="00C80A33"/>
    <w:rsid w:val="00C80B99"/>
    <w:rsid w:val="00C80BA0"/>
    <w:rsid w:val="00C80BB7"/>
    <w:rsid w:val="00C80C0F"/>
    <w:rsid w:val="00C80C61"/>
    <w:rsid w:val="00C80CBF"/>
    <w:rsid w:val="00C80DA7"/>
    <w:rsid w:val="00C80E71"/>
    <w:rsid w:val="00C810A3"/>
    <w:rsid w:val="00C813AB"/>
    <w:rsid w:val="00C813B4"/>
    <w:rsid w:val="00C813BD"/>
    <w:rsid w:val="00C814F5"/>
    <w:rsid w:val="00C8172C"/>
    <w:rsid w:val="00C817F9"/>
    <w:rsid w:val="00C81885"/>
    <w:rsid w:val="00C818E0"/>
    <w:rsid w:val="00C819CB"/>
    <w:rsid w:val="00C81A7A"/>
    <w:rsid w:val="00C81C24"/>
    <w:rsid w:val="00C81F31"/>
    <w:rsid w:val="00C81F55"/>
    <w:rsid w:val="00C82002"/>
    <w:rsid w:val="00C8210E"/>
    <w:rsid w:val="00C821A9"/>
    <w:rsid w:val="00C82540"/>
    <w:rsid w:val="00C82662"/>
    <w:rsid w:val="00C8267E"/>
    <w:rsid w:val="00C8275E"/>
    <w:rsid w:val="00C82799"/>
    <w:rsid w:val="00C827D6"/>
    <w:rsid w:val="00C82879"/>
    <w:rsid w:val="00C8288A"/>
    <w:rsid w:val="00C828B2"/>
    <w:rsid w:val="00C82DDB"/>
    <w:rsid w:val="00C8311F"/>
    <w:rsid w:val="00C8330E"/>
    <w:rsid w:val="00C83338"/>
    <w:rsid w:val="00C83491"/>
    <w:rsid w:val="00C83502"/>
    <w:rsid w:val="00C83645"/>
    <w:rsid w:val="00C83696"/>
    <w:rsid w:val="00C8369B"/>
    <w:rsid w:val="00C8376D"/>
    <w:rsid w:val="00C837BE"/>
    <w:rsid w:val="00C83B28"/>
    <w:rsid w:val="00C83BBC"/>
    <w:rsid w:val="00C83C12"/>
    <w:rsid w:val="00C83E44"/>
    <w:rsid w:val="00C840AF"/>
    <w:rsid w:val="00C841A2"/>
    <w:rsid w:val="00C84485"/>
    <w:rsid w:val="00C84803"/>
    <w:rsid w:val="00C8499C"/>
    <w:rsid w:val="00C849CA"/>
    <w:rsid w:val="00C84A0F"/>
    <w:rsid w:val="00C84A2B"/>
    <w:rsid w:val="00C84A2E"/>
    <w:rsid w:val="00C84AF6"/>
    <w:rsid w:val="00C84B61"/>
    <w:rsid w:val="00C84BE6"/>
    <w:rsid w:val="00C84C1E"/>
    <w:rsid w:val="00C84C73"/>
    <w:rsid w:val="00C84C8D"/>
    <w:rsid w:val="00C84E65"/>
    <w:rsid w:val="00C850A8"/>
    <w:rsid w:val="00C8541E"/>
    <w:rsid w:val="00C85460"/>
    <w:rsid w:val="00C8579B"/>
    <w:rsid w:val="00C857F5"/>
    <w:rsid w:val="00C8582A"/>
    <w:rsid w:val="00C8594B"/>
    <w:rsid w:val="00C85CC9"/>
    <w:rsid w:val="00C85D2C"/>
    <w:rsid w:val="00C85D82"/>
    <w:rsid w:val="00C85D90"/>
    <w:rsid w:val="00C85EA7"/>
    <w:rsid w:val="00C86163"/>
    <w:rsid w:val="00C86372"/>
    <w:rsid w:val="00C86498"/>
    <w:rsid w:val="00C868A7"/>
    <w:rsid w:val="00C869CB"/>
    <w:rsid w:val="00C869E8"/>
    <w:rsid w:val="00C86CC4"/>
    <w:rsid w:val="00C86DE2"/>
    <w:rsid w:val="00C86DE6"/>
    <w:rsid w:val="00C86FC8"/>
    <w:rsid w:val="00C8700E"/>
    <w:rsid w:val="00C870F5"/>
    <w:rsid w:val="00C87134"/>
    <w:rsid w:val="00C871C4"/>
    <w:rsid w:val="00C8770B"/>
    <w:rsid w:val="00C87733"/>
    <w:rsid w:val="00C877B3"/>
    <w:rsid w:val="00C877CF"/>
    <w:rsid w:val="00C87AE2"/>
    <w:rsid w:val="00C87B1D"/>
    <w:rsid w:val="00C87C63"/>
    <w:rsid w:val="00C87ED6"/>
    <w:rsid w:val="00C87ED8"/>
    <w:rsid w:val="00C87F69"/>
    <w:rsid w:val="00C87FE6"/>
    <w:rsid w:val="00C90102"/>
    <w:rsid w:val="00C90115"/>
    <w:rsid w:val="00C902FE"/>
    <w:rsid w:val="00C906CE"/>
    <w:rsid w:val="00C906FA"/>
    <w:rsid w:val="00C90755"/>
    <w:rsid w:val="00C90805"/>
    <w:rsid w:val="00C90818"/>
    <w:rsid w:val="00C908EC"/>
    <w:rsid w:val="00C90BD5"/>
    <w:rsid w:val="00C90CDC"/>
    <w:rsid w:val="00C90D9F"/>
    <w:rsid w:val="00C90F38"/>
    <w:rsid w:val="00C911E7"/>
    <w:rsid w:val="00C9130F"/>
    <w:rsid w:val="00C91348"/>
    <w:rsid w:val="00C91374"/>
    <w:rsid w:val="00C91511"/>
    <w:rsid w:val="00C9152B"/>
    <w:rsid w:val="00C91545"/>
    <w:rsid w:val="00C916DC"/>
    <w:rsid w:val="00C917BB"/>
    <w:rsid w:val="00C917EE"/>
    <w:rsid w:val="00C9194B"/>
    <w:rsid w:val="00C919CB"/>
    <w:rsid w:val="00C91A32"/>
    <w:rsid w:val="00C91B56"/>
    <w:rsid w:val="00C91BBF"/>
    <w:rsid w:val="00C91DD0"/>
    <w:rsid w:val="00C91EB6"/>
    <w:rsid w:val="00C9203B"/>
    <w:rsid w:val="00C92046"/>
    <w:rsid w:val="00C922E6"/>
    <w:rsid w:val="00C925F9"/>
    <w:rsid w:val="00C92800"/>
    <w:rsid w:val="00C92845"/>
    <w:rsid w:val="00C928ED"/>
    <w:rsid w:val="00C92913"/>
    <w:rsid w:val="00C92987"/>
    <w:rsid w:val="00C92AF4"/>
    <w:rsid w:val="00C92CD3"/>
    <w:rsid w:val="00C92CD6"/>
    <w:rsid w:val="00C92FA6"/>
    <w:rsid w:val="00C92FBA"/>
    <w:rsid w:val="00C9312D"/>
    <w:rsid w:val="00C931EF"/>
    <w:rsid w:val="00C9327C"/>
    <w:rsid w:val="00C932B4"/>
    <w:rsid w:val="00C932C9"/>
    <w:rsid w:val="00C9342B"/>
    <w:rsid w:val="00C936C3"/>
    <w:rsid w:val="00C936FD"/>
    <w:rsid w:val="00C93762"/>
    <w:rsid w:val="00C93873"/>
    <w:rsid w:val="00C939EF"/>
    <w:rsid w:val="00C93AAB"/>
    <w:rsid w:val="00C93BE8"/>
    <w:rsid w:val="00C93C09"/>
    <w:rsid w:val="00C93D16"/>
    <w:rsid w:val="00C93F29"/>
    <w:rsid w:val="00C9409C"/>
    <w:rsid w:val="00C9418D"/>
    <w:rsid w:val="00C941E4"/>
    <w:rsid w:val="00C94415"/>
    <w:rsid w:val="00C944A3"/>
    <w:rsid w:val="00C94575"/>
    <w:rsid w:val="00C945B5"/>
    <w:rsid w:val="00C945E9"/>
    <w:rsid w:val="00C946DF"/>
    <w:rsid w:val="00C9478F"/>
    <w:rsid w:val="00C94816"/>
    <w:rsid w:val="00C948CF"/>
    <w:rsid w:val="00C94916"/>
    <w:rsid w:val="00C94AEE"/>
    <w:rsid w:val="00C94BE5"/>
    <w:rsid w:val="00C94C0C"/>
    <w:rsid w:val="00C94D84"/>
    <w:rsid w:val="00C94E7B"/>
    <w:rsid w:val="00C94F6E"/>
    <w:rsid w:val="00C95105"/>
    <w:rsid w:val="00C9513F"/>
    <w:rsid w:val="00C95199"/>
    <w:rsid w:val="00C9535A"/>
    <w:rsid w:val="00C953B2"/>
    <w:rsid w:val="00C953CE"/>
    <w:rsid w:val="00C957D2"/>
    <w:rsid w:val="00C95B13"/>
    <w:rsid w:val="00C95E60"/>
    <w:rsid w:val="00C95EF2"/>
    <w:rsid w:val="00C95F08"/>
    <w:rsid w:val="00C95FD5"/>
    <w:rsid w:val="00C963B1"/>
    <w:rsid w:val="00C96568"/>
    <w:rsid w:val="00C965C8"/>
    <w:rsid w:val="00C966ED"/>
    <w:rsid w:val="00C969A0"/>
    <w:rsid w:val="00C969DF"/>
    <w:rsid w:val="00C96AE9"/>
    <w:rsid w:val="00C96B00"/>
    <w:rsid w:val="00C96D32"/>
    <w:rsid w:val="00C96D92"/>
    <w:rsid w:val="00C96F89"/>
    <w:rsid w:val="00C96FE0"/>
    <w:rsid w:val="00C97009"/>
    <w:rsid w:val="00C97633"/>
    <w:rsid w:val="00C9782B"/>
    <w:rsid w:val="00C97891"/>
    <w:rsid w:val="00C978BA"/>
    <w:rsid w:val="00C979B8"/>
    <w:rsid w:val="00C979D5"/>
    <w:rsid w:val="00C97A8D"/>
    <w:rsid w:val="00C97B34"/>
    <w:rsid w:val="00C97BC1"/>
    <w:rsid w:val="00C97D81"/>
    <w:rsid w:val="00C97DF6"/>
    <w:rsid w:val="00C97E62"/>
    <w:rsid w:val="00CA006D"/>
    <w:rsid w:val="00CA0547"/>
    <w:rsid w:val="00CA05B2"/>
    <w:rsid w:val="00CA0650"/>
    <w:rsid w:val="00CA0740"/>
    <w:rsid w:val="00CA0753"/>
    <w:rsid w:val="00CA07BF"/>
    <w:rsid w:val="00CA0A5A"/>
    <w:rsid w:val="00CA0CA1"/>
    <w:rsid w:val="00CA0CB6"/>
    <w:rsid w:val="00CA0E58"/>
    <w:rsid w:val="00CA0E78"/>
    <w:rsid w:val="00CA11C4"/>
    <w:rsid w:val="00CA11F6"/>
    <w:rsid w:val="00CA12C2"/>
    <w:rsid w:val="00CA1326"/>
    <w:rsid w:val="00CA1413"/>
    <w:rsid w:val="00CA16BC"/>
    <w:rsid w:val="00CA1984"/>
    <w:rsid w:val="00CA1A26"/>
    <w:rsid w:val="00CA1A80"/>
    <w:rsid w:val="00CA1ACA"/>
    <w:rsid w:val="00CA1AF2"/>
    <w:rsid w:val="00CA1CE6"/>
    <w:rsid w:val="00CA2014"/>
    <w:rsid w:val="00CA2102"/>
    <w:rsid w:val="00CA212C"/>
    <w:rsid w:val="00CA22D7"/>
    <w:rsid w:val="00CA2327"/>
    <w:rsid w:val="00CA2430"/>
    <w:rsid w:val="00CA24C6"/>
    <w:rsid w:val="00CA2524"/>
    <w:rsid w:val="00CA25DE"/>
    <w:rsid w:val="00CA28B4"/>
    <w:rsid w:val="00CA2922"/>
    <w:rsid w:val="00CA29C5"/>
    <w:rsid w:val="00CA2B9E"/>
    <w:rsid w:val="00CA2CDF"/>
    <w:rsid w:val="00CA2D2C"/>
    <w:rsid w:val="00CA2DBE"/>
    <w:rsid w:val="00CA2EB6"/>
    <w:rsid w:val="00CA2F89"/>
    <w:rsid w:val="00CA3495"/>
    <w:rsid w:val="00CA356E"/>
    <w:rsid w:val="00CA36BA"/>
    <w:rsid w:val="00CA3757"/>
    <w:rsid w:val="00CA381C"/>
    <w:rsid w:val="00CA3843"/>
    <w:rsid w:val="00CA3E2D"/>
    <w:rsid w:val="00CA3EA6"/>
    <w:rsid w:val="00CA4039"/>
    <w:rsid w:val="00CA4075"/>
    <w:rsid w:val="00CA41D8"/>
    <w:rsid w:val="00CA48C1"/>
    <w:rsid w:val="00CA49FD"/>
    <w:rsid w:val="00CA4A7D"/>
    <w:rsid w:val="00CA4BC4"/>
    <w:rsid w:val="00CA4BD5"/>
    <w:rsid w:val="00CA4BEE"/>
    <w:rsid w:val="00CA4E03"/>
    <w:rsid w:val="00CA4E2F"/>
    <w:rsid w:val="00CA53C0"/>
    <w:rsid w:val="00CA5422"/>
    <w:rsid w:val="00CA5423"/>
    <w:rsid w:val="00CA57D4"/>
    <w:rsid w:val="00CA5AFF"/>
    <w:rsid w:val="00CA5D92"/>
    <w:rsid w:val="00CA5F05"/>
    <w:rsid w:val="00CA601C"/>
    <w:rsid w:val="00CA63A8"/>
    <w:rsid w:val="00CA6439"/>
    <w:rsid w:val="00CA64CB"/>
    <w:rsid w:val="00CA64DD"/>
    <w:rsid w:val="00CA6534"/>
    <w:rsid w:val="00CA65E6"/>
    <w:rsid w:val="00CA6785"/>
    <w:rsid w:val="00CA6936"/>
    <w:rsid w:val="00CA69ED"/>
    <w:rsid w:val="00CA6A52"/>
    <w:rsid w:val="00CA6BA3"/>
    <w:rsid w:val="00CA6C57"/>
    <w:rsid w:val="00CA6D41"/>
    <w:rsid w:val="00CA6F6A"/>
    <w:rsid w:val="00CA70D1"/>
    <w:rsid w:val="00CA7320"/>
    <w:rsid w:val="00CA73AC"/>
    <w:rsid w:val="00CA73DD"/>
    <w:rsid w:val="00CA74F1"/>
    <w:rsid w:val="00CA7571"/>
    <w:rsid w:val="00CA76AD"/>
    <w:rsid w:val="00CA7865"/>
    <w:rsid w:val="00CA798D"/>
    <w:rsid w:val="00CA7A37"/>
    <w:rsid w:val="00CA7A7B"/>
    <w:rsid w:val="00CA7AFA"/>
    <w:rsid w:val="00CA7B72"/>
    <w:rsid w:val="00CA7C2F"/>
    <w:rsid w:val="00CA7CEE"/>
    <w:rsid w:val="00CA7EDC"/>
    <w:rsid w:val="00CA7F6F"/>
    <w:rsid w:val="00CA7F84"/>
    <w:rsid w:val="00CB00DC"/>
    <w:rsid w:val="00CB022F"/>
    <w:rsid w:val="00CB0248"/>
    <w:rsid w:val="00CB038E"/>
    <w:rsid w:val="00CB03CF"/>
    <w:rsid w:val="00CB0526"/>
    <w:rsid w:val="00CB070A"/>
    <w:rsid w:val="00CB079A"/>
    <w:rsid w:val="00CB08FB"/>
    <w:rsid w:val="00CB09C3"/>
    <w:rsid w:val="00CB0B00"/>
    <w:rsid w:val="00CB0B84"/>
    <w:rsid w:val="00CB0CE7"/>
    <w:rsid w:val="00CB0EC4"/>
    <w:rsid w:val="00CB0EC8"/>
    <w:rsid w:val="00CB0ED6"/>
    <w:rsid w:val="00CB0F3D"/>
    <w:rsid w:val="00CB0FA4"/>
    <w:rsid w:val="00CB1034"/>
    <w:rsid w:val="00CB10AA"/>
    <w:rsid w:val="00CB11ED"/>
    <w:rsid w:val="00CB14A5"/>
    <w:rsid w:val="00CB1624"/>
    <w:rsid w:val="00CB16CE"/>
    <w:rsid w:val="00CB1708"/>
    <w:rsid w:val="00CB173B"/>
    <w:rsid w:val="00CB18DA"/>
    <w:rsid w:val="00CB18E8"/>
    <w:rsid w:val="00CB1B5E"/>
    <w:rsid w:val="00CB1B6B"/>
    <w:rsid w:val="00CB20A9"/>
    <w:rsid w:val="00CB2164"/>
    <w:rsid w:val="00CB245D"/>
    <w:rsid w:val="00CB24F9"/>
    <w:rsid w:val="00CB2586"/>
    <w:rsid w:val="00CB2752"/>
    <w:rsid w:val="00CB279F"/>
    <w:rsid w:val="00CB2A77"/>
    <w:rsid w:val="00CB2A7F"/>
    <w:rsid w:val="00CB2B9C"/>
    <w:rsid w:val="00CB2CCB"/>
    <w:rsid w:val="00CB2D71"/>
    <w:rsid w:val="00CB2DF3"/>
    <w:rsid w:val="00CB31B5"/>
    <w:rsid w:val="00CB34D7"/>
    <w:rsid w:val="00CB3632"/>
    <w:rsid w:val="00CB36CB"/>
    <w:rsid w:val="00CB3821"/>
    <w:rsid w:val="00CB384B"/>
    <w:rsid w:val="00CB38DF"/>
    <w:rsid w:val="00CB3A37"/>
    <w:rsid w:val="00CB3BD7"/>
    <w:rsid w:val="00CB3DC1"/>
    <w:rsid w:val="00CB3F49"/>
    <w:rsid w:val="00CB3FA5"/>
    <w:rsid w:val="00CB3FB6"/>
    <w:rsid w:val="00CB420D"/>
    <w:rsid w:val="00CB433C"/>
    <w:rsid w:val="00CB4341"/>
    <w:rsid w:val="00CB43D2"/>
    <w:rsid w:val="00CB43EC"/>
    <w:rsid w:val="00CB46F6"/>
    <w:rsid w:val="00CB47B5"/>
    <w:rsid w:val="00CB48AF"/>
    <w:rsid w:val="00CB4908"/>
    <w:rsid w:val="00CB4A03"/>
    <w:rsid w:val="00CB4A56"/>
    <w:rsid w:val="00CB4A59"/>
    <w:rsid w:val="00CB4B41"/>
    <w:rsid w:val="00CB4C45"/>
    <w:rsid w:val="00CB4E1E"/>
    <w:rsid w:val="00CB4F93"/>
    <w:rsid w:val="00CB505F"/>
    <w:rsid w:val="00CB50E5"/>
    <w:rsid w:val="00CB58FB"/>
    <w:rsid w:val="00CB58FD"/>
    <w:rsid w:val="00CB5AE1"/>
    <w:rsid w:val="00CB5AE3"/>
    <w:rsid w:val="00CB5B0B"/>
    <w:rsid w:val="00CB5D71"/>
    <w:rsid w:val="00CB5E91"/>
    <w:rsid w:val="00CB5FC6"/>
    <w:rsid w:val="00CB6162"/>
    <w:rsid w:val="00CB619F"/>
    <w:rsid w:val="00CB6611"/>
    <w:rsid w:val="00CB66BE"/>
    <w:rsid w:val="00CB6794"/>
    <w:rsid w:val="00CB6A3A"/>
    <w:rsid w:val="00CB6AAA"/>
    <w:rsid w:val="00CB6DF3"/>
    <w:rsid w:val="00CB6FAF"/>
    <w:rsid w:val="00CB7099"/>
    <w:rsid w:val="00CB71DA"/>
    <w:rsid w:val="00CB7251"/>
    <w:rsid w:val="00CB75A1"/>
    <w:rsid w:val="00CB7757"/>
    <w:rsid w:val="00CB78ED"/>
    <w:rsid w:val="00CB791A"/>
    <w:rsid w:val="00CB79AD"/>
    <w:rsid w:val="00CB7C42"/>
    <w:rsid w:val="00CB7DE2"/>
    <w:rsid w:val="00CB7F04"/>
    <w:rsid w:val="00CB7F9B"/>
    <w:rsid w:val="00CC0489"/>
    <w:rsid w:val="00CC048B"/>
    <w:rsid w:val="00CC06AE"/>
    <w:rsid w:val="00CC06F6"/>
    <w:rsid w:val="00CC086D"/>
    <w:rsid w:val="00CC0B7C"/>
    <w:rsid w:val="00CC0CE0"/>
    <w:rsid w:val="00CC0E00"/>
    <w:rsid w:val="00CC0F75"/>
    <w:rsid w:val="00CC114D"/>
    <w:rsid w:val="00CC12A4"/>
    <w:rsid w:val="00CC13CA"/>
    <w:rsid w:val="00CC14B6"/>
    <w:rsid w:val="00CC15CD"/>
    <w:rsid w:val="00CC1655"/>
    <w:rsid w:val="00CC1698"/>
    <w:rsid w:val="00CC1743"/>
    <w:rsid w:val="00CC18B4"/>
    <w:rsid w:val="00CC18DC"/>
    <w:rsid w:val="00CC1928"/>
    <w:rsid w:val="00CC1EC6"/>
    <w:rsid w:val="00CC22BF"/>
    <w:rsid w:val="00CC23F6"/>
    <w:rsid w:val="00CC25C9"/>
    <w:rsid w:val="00CC2878"/>
    <w:rsid w:val="00CC28AE"/>
    <w:rsid w:val="00CC28BA"/>
    <w:rsid w:val="00CC28CA"/>
    <w:rsid w:val="00CC28FC"/>
    <w:rsid w:val="00CC291F"/>
    <w:rsid w:val="00CC29B2"/>
    <w:rsid w:val="00CC2A48"/>
    <w:rsid w:val="00CC2A4B"/>
    <w:rsid w:val="00CC2CD0"/>
    <w:rsid w:val="00CC2D30"/>
    <w:rsid w:val="00CC2D59"/>
    <w:rsid w:val="00CC2F48"/>
    <w:rsid w:val="00CC2F88"/>
    <w:rsid w:val="00CC3095"/>
    <w:rsid w:val="00CC309D"/>
    <w:rsid w:val="00CC30F8"/>
    <w:rsid w:val="00CC3493"/>
    <w:rsid w:val="00CC35DF"/>
    <w:rsid w:val="00CC36A2"/>
    <w:rsid w:val="00CC3860"/>
    <w:rsid w:val="00CC3B07"/>
    <w:rsid w:val="00CC3C00"/>
    <w:rsid w:val="00CC3DD9"/>
    <w:rsid w:val="00CC3F70"/>
    <w:rsid w:val="00CC4239"/>
    <w:rsid w:val="00CC42AD"/>
    <w:rsid w:val="00CC4488"/>
    <w:rsid w:val="00CC461F"/>
    <w:rsid w:val="00CC4761"/>
    <w:rsid w:val="00CC48A7"/>
    <w:rsid w:val="00CC4A1A"/>
    <w:rsid w:val="00CC4AC4"/>
    <w:rsid w:val="00CC4B03"/>
    <w:rsid w:val="00CC4B2D"/>
    <w:rsid w:val="00CC4B9A"/>
    <w:rsid w:val="00CC4BB7"/>
    <w:rsid w:val="00CC4D09"/>
    <w:rsid w:val="00CC511E"/>
    <w:rsid w:val="00CC5201"/>
    <w:rsid w:val="00CC521C"/>
    <w:rsid w:val="00CC532A"/>
    <w:rsid w:val="00CC5411"/>
    <w:rsid w:val="00CC5432"/>
    <w:rsid w:val="00CC551F"/>
    <w:rsid w:val="00CC58F7"/>
    <w:rsid w:val="00CC5B88"/>
    <w:rsid w:val="00CC5B8D"/>
    <w:rsid w:val="00CC5BE0"/>
    <w:rsid w:val="00CC5C29"/>
    <w:rsid w:val="00CC5C43"/>
    <w:rsid w:val="00CC5D2F"/>
    <w:rsid w:val="00CC5D71"/>
    <w:rsid w:val="00CC5F36"/>
    <w:rsid w:val="00CC5F6D"/>
    <w:rsid w:val="00CC6338"/>
    <w:rsid w:val="00CC649B"/>
    <w:rsid w:val="00CC663C"/>
    <w:rsid w:val="00CC6983"/>
    <w:rsid w:val="00CC698E"/>
    <w:rsid w:val="00CC6AD1"/>
    <w:rsid w:val="00CC6D45"/>
    <w:rsid w:val="00CC705F"/>
    <w:rsid w:val="00CC717F"/>
    <w:rsid w:val="00CC736A"/>
    <w:rsid w:val="00CC7413"/>
    <w:rsid w:val="00CC74E9"/>
    <w:rsid w:val="00CC760E"/>
    <w:rsid w:val="00CC788F"/>
    <w:rsid w:val="00CC79AA"/>
    <w:rsid w:val="00CC7B52"/>
    <w:rsid w:val="00CC7C6F"/>
    <w:rsid w:val="00CC7C9E"/>
    <w:rsid w:val="00CC7F7D"/>
    <w:rsid w:val="00CD031B"/>
    <w:rsid w:val="00CD0402"/>
    <w:rsid w:val="00CD066A"/>
    <w:rsid w:val="00CD06D4"/>
    <w:rsid w:val="00CD076B"/>
    <w:rsid w:val="00CD07AA"/>
    <w:rsid w:val="00CD0C27"/>
    <w:rsid w:val="00CD0FC6"/>
    <w:rsid w:val="00CD1152"/>
    <w:rsid w:val="00CD11C9"/>
    <w:rsid w:val="00CD1214"/>
    <w:rsid w:val="00CD131D"/>
    <w:rsid w:val="00CD1544"/>
    <w:rsid w:val="00CD17BA"/>
    <w:rsid w:val="00CD17CA"/>
    <w:rsid w:val="00CD1980"/>
    <w:rsid w:val="00CD19BA"/>
    <w:rsid w:val="00CD1BB7"/>
    <w:rsid w:val="00CD1C4C"/>
    <w:rsid w:val="00CD1CB8"/>
    <w:rsid w:val="00CD1E20"/>
    <w:rsid w:val="00CD1F41"/>
    <w:rsid w:val="00CD2096"/>
    <w:rsid w:val="00CD20DD"/>
    <w:rsid w:val="00CD20EA"/>
    <w:rsid w:val="00CD223B"/>
    <w:rsid w:val="00CD22B7"/>
    <w:rsid w:val="00CD23E0"/>
    <w:rsid w:val="00CD251E"/>
    <w:rsid w:val="00CD2712"/>
    <w:rsid w:val="00CD278C"/>
    <w:rsid w:val="00CD281D"/>
    <w:rsid w:val="00CD2895"/>
    <w:rsid w:val="00CD2A27"/>
    <w:rsid w:val="00CD2A8A"/>
    <w:rsid w:val="00CD2AE2"/>
    <w:rsid w:val="00CD2B35"/>
    <w:rsid w:val="00CD2DBD"/>
    <w:rsid w:val="00CD2EBC"/>
    <w:rsid w:val="00CD2F02"/>
    <w:rsid w:val="00CD32FE"/>
    <w:rsid w:val="00CD3508"/>
    <w:rsid w:val="00CD3641"/>
    <w:rsid w:val="00CD37F0"/>
    <w:rsid w:val="00CD399A"/>
    <w:rsid w:val="00CD39F4"/>
    <w:rsid w:val="00CD3A5D"/>
    <w:rsid w:val="00CD3A92"/>
    <w:rsid w:val="00CD3BFA"/>
    <w:rsid w:val="00CD3C7E"/>
    <w:rsid w:val="00CD3C99"/>
    <w:rsid w:val="00CD3D43"/>
    <w:rsid w:val="00CD40AF"/>
    <w:rsid w:val="00CD4102"/>
    <w:rsid w:val="00CD417C"/>
    <w:rsid w:val="00CD4297"/>
    <w:rsid w:val="00CD42A2"/>
    <w:rsid w:val="00CD42D0"/>
    <w:rsid w:val="00CD46B1"/>
    <w:rsid w:val="00CD47C4"/>
    <w:rsid w:val="00CD47CF"/>
    <w:rsid w:val="00CD4899"/>
    <w:rsid w:val="00CD498E"/>
    <w:rsid w:val="00CD49E7"/>
    <w:rsid w:val="00CD4B74"/>
    <w:rsid w:val="00CD4EB1"/>
    <w:rsid w:val="00CD4EE3"/>
    <w:rsid w:val="00CD51FF"/>
    <w:rsid w:val="00CD55EA"/>
    <w:rsid w:val="00CD5663"/>
    <w:rsid w:val="00CD5863"/>
    <w:rsid w:val="00CD58BE"/>
    <w:rsid w:val="00CD5A90"/>
    <w:rsid w:val="00CD5C85"/>
    <w:rsid w:val="00CD5CA3"/>
    <w:rsid w:val="00CD5CFD"/>
    <w:rsid w:val="00CD5DF9"/>
    <w:rsid w:val="00CD5E16"/>
    <w:rsid w:val="00CD5EF5"/>
    <w:rsid w:val="00CD5F60"/>
    <w:rsid w:val="00CD6030"/>
    <w:rsid w:val="00CD60BD"/>
    <w:rsid w:val="00CD60E8"/>
    <w:rsid w:val="00CD61AC"/>
    <w:rsid w:val="00CD6534"/>
    <w:rsid w:val="00CD67EA"/>
    <w:rsid w:val="00CD6868"/>
    <w:rsid w:val="00CD6912"/>
    <w:rsid w:val="00CD693B"/>
    <w:rsid w:val="00CD694D"/>
    <w:rsid w:val="00CD6C5A"/>
    <w:rsid w:val="00CD6C68"/>
    <w:rsid w:val="00CD6E28"/>
    <w:rsid w:val="00CD6E69"/>
    <w:rsid w:val="00CD7070"/>
    <w:rsid w:val="00CD7215"/>
    <w:rsid w:val="00CD7216"/>
    <w:rsid w:val="00CD72A9"/>
    <w:rsid w:val="00CD7375"/>
    <w:rsid w:val="00CD73F0"/>
    <w:rsid w:val="00CD7464"/>
    <w:rsid w:val="00CD748D"/>
    <w:rsid w:val="00CD7491"/>
    <w:rsid w:val="00CD76AD"/>
    <w:rsid w:val="00CD7778"/>
    <w:rsid w:val="00CD7848"/>
    <w:rsid w:val="00CD78FF"/>
    <w:rsid w:val="00CD7C12"/>
    <w:rsid w:val="00CD7C16"/>
    <w:rsid w:val="00CD7CBB"/>
    <w:rsid w:val="00CD7F8B"/>
    <w:rsid w:val="00CE0121"/>
    <w:rsid w:val="00CE014C"/>
    <w:rsid w:val="00CE025C"/>
    <w:rsid w:val="00CE0447"/>
    <w:rsid w:val="00CE04A6"/>
    <w:rsid w:val="00CE07DB"/>
    <w:rsid w:val="00CE08AB"/>
    <w:rsid w:val="00CE0907"/>
    <w:rsid w:val="00CE0E1E"/>
    <w:rsid w:val="00CE0E5D"/>
    <w:rsid w:val="00CE0F03"/>
    <w:rsid w:val="00CE0F51"/>
    <w:rsid w:val="00CE10B7"/>
    <w:rsid w:val="00CE10DB"/>
    <w:rsid w:val="00CE1132"/>
    <w:rsid w:val="00CE116E"/>
    <w:rsid w:val="00CE1184"/>
    <w:rsid w:val="00CE11FA"/>
    <w:rsid w:val="00CE125A"/>
    <w:rsid w:val="00CE127A"/>
    <w:rsid w:val="00CE1286"/>
    <w:rsid w:val="00CE13B8"/>
    <w:rsid w:val="00CE1447"/>
    <w:rsid w:val="00CE155D"/>
    <w:rsid w:val="00CE164B"/>
    <w:rsid w:val="00CE16E8"/>
    <w:rsid w:val="00CE17EE"/>
    <w:rsid w:val="00CE18AB"/>
    <w:rsid w:val="00CE1992"/>
    <w:rsid w:val="00CE1B26"/>
    <w:rsid w:val="00CE1B7E"/>
    <w:rsid w:val="00CE1E6B"/>
    <w:rsid w:val="00CE1E86"/>
    <w:rsid w:val="00CE1EFF"/>
    <w:rsid w:val="00CE1FFB"/>
    <w:rsid w:val="00CE201D"/>
    <w:rsid w:val="00CE2040"/>
    <w:rsid w:val="00CE2159"/>
    <w:rsid w:val="00CE2422"/>
    <w:rsid w:val="00CE2579"/>
    <w:rsid w:val="00CE270B"/>
    <w:rsid w:val="00CE27A4"/>
    <w:rsid w:val="00CE292A"/>
    <w:rsid w:val="00CE2AE3"/>
    <w:rsid w:val="00CE2B4B"/>
    <w:rsid w:val="00CE2C10"/>
    <w:rsid w:val="00CE2C6C"/>
    <w:rsid w:val="00CE2D8C"/>
    <w:rsid w:val="00CE2F2B"/>
    <w:rsid w:val="00CE2F3F"/>
    <w:rsid w:val="00CE313F"/>
    <w:rsid w:val="00CE326C"/>
    <w:rsid w:val="00CE3377"/>
    <w:rsid w:val="00CE339C"/>
    <w:rsid w:val="00CE3510"/>
    <w:rsid w:val="00CE3599"/>
    <w:rsid w:val="00CE3710"/>
    <w:rsid w:val="00CE378E"/>
    <w:rsid w:val="00CE37FC"/>
    <w:rsid w:val="00CE3E7B"/>
    <w:rsid w:val="00CE40BD"/>
    <w:rsid w:val="00CE429B"/>
    <w:rsid w:val="00CE4348"/>
    <w:rsid w:val="00CE446E"/>
    <w:rsid w:val="00CE4601"/>
    <w:rsid w:val="00CE4842"/>
    <w:rsid w:val="00CE4CE3"/>
    <w:rsid w:val="00CE4D4B"/>
    <w:rsid w:val="00CE4D8C"/>
    <w:rsid w:val="00CE4DB3"/>
    <w:rsid w:val="00CE4DCA"/>
    <w:rsid w:val="00CE5003"/>
    <w:rsid w:val="00CE50DC"/>
    <w:rsid w:val="00CE5113"/>
    <w:rsid w:val="00CE51FF"/>
    <w:rsid w:val="00CE521B"/>
    <w:rsid w:val="00CE5319"/>
    <w:rsid w:val="00CE5331"/>
    <w:rsid w:val="00CE5334"/>
    <w:rsid w:val="00CE5553"/>
    <w:rsid w:val="00CE5616"/>
    <w:rsid w:val="00CE56B6"/>
    <w:rsid w:val="00CE586E"/>
    <w:rsid w:val="00CE58C1"/>
    <w:rsid w:val="00CE59B0"/>
    <w:rsid w:val="00CE5A5F"/>
    <w:rsid w:val="00CE5AB3"/>
    <w:rsid w:val="00CE5CD3"/>
    <w:rsid w:val="00CE5E59"/>
    <w:rsid w:val="00CE5F3E"/>
    <w:rsid w:val="00CE5F87"/>
    <w:rsid w:val="00CE5FA4"/>
    <w:rsid w:val="00CE5FE5"/>
    <w:rsid w:val="00CE6009"/>
    <w:rsid w:val="00CE613F"/>
    <w:rsid w:val="00CE61C2"/>
    <w:rsid w:val="00CE6266"/>
    <w:rsid w:val="00CE62E1"/>
    <w:rsid w:val="00CE639F"/>
    <w:rsid w:val="00CE64BF"/>
    <w:rsid w:val="00CE654E"/>
    <w:rsid w:val="00CE65A2"/>
    <w:rsid w:val="00CE6833"/>
    <w:rsid w:val="00CE687B"/>
    <w:rsid w:val="00CE6D0F"/>
    <w:rsid w:val="00CE6FB6"/>
    <w:rsid w:val="00CE7042"/>
    <w:rsid w:val="00CE7074"/>
    <w:rsid w:val="00CE70A5"/>
    <w:rsid w:val="00CE712E"/>
    <w:rsid w:val="00CE7133"/>
    <w:rsid w:val="00CE7334"/>
    <w:rsid w:val="00CE737F"/>
    <w:rsid w:val="00CE7443"/>
    <w:rsid w:val="00CE74F8"/>
    <w:rsid w:val="00CE7597"/>
    <w:rsid w:val="00CE7683"/>
    <w:rsid w:val="00CE76DC"/>
    <w:rsid w:val="00CE76F5"/>
    <w:rsid w:val="00CE7B03"/>
    <w:rsid w:val="00CE7D49"/>
    <w:rsid w:val="00CE7E55"/>
    <w:rsid w:val="00CF017A"/>
    <w:rsid w:val="00CF017F"/>
    <w:rsid w:val="00CF0393"/>
    <w:rsid w:val="00CF067F"/>
    <w:rsid w:val="00CF07E8"/>
    <w:rsid w:val="00CF0969"/>
    <w:rsid w:val="00CF0A86"/>
    <w:rsid w:val="00CF0DC1"/>
    <w:rsid w:val="00CF0EA8"/>
    <w:rsid w:val="00CF1124"/>
    <w:rsid w:val="00CF11BB"/>
    <w:rsid w:val="00CF129D"/>
    <w:rsid w:val="00CF1364"/>
    <w:rsid w:val="00CF173C"/>
    <w:rsid w:val="00CF17F2"/>
    <w:rsid w:val="00CF1842"/>
    <w:rsid w:val="00CF1844"/>
    <w:rsid w:val="00CF192E"/>
    <w:rsid w:val="00CF1B3D"/>
    <w:rsid w:val="00CF1BCD"/>
    <w:rsid w:val="00CF1DE0"/>
    <w:rsid w:val="00CF1E51"/>
    <w:rsid w:val="00CF1F20"/>
    <w:rsid w:val="00CF219F"/>
    <w:rsid w:val="00CF2240"/>
    <w:rsid w:val="00CF244C"/>
    <w:rsid w:val="00CF25FC"/>
    <w:rsid w:val="00CF279E"/>
    <w:rsid w:val="00CF2A2B"/>
    <w:rsid w:val="00CF2CD7"/>
    <w:rsid w:val="00CF2D73"/>
    <w:rsid w:val="00CF2E47"/>
    <w:rsid w:val="00CF2ECC"/>
    <w:rsid w:val="00CF3055"/>
    <w:rsid w:val="00CF3101"/>
    <w:rsid w:val="00CF3130"/>
    <w:rsid w:val="00CF3199"/>
    <w:rsid w:val="00CF33AA"/>
    <w:rsid w:val="00CF3462"/>
    <w:rsid w:val="00CF35D4"/>
    <w:rsid w:val="00CF373E"/>
    <w:rsid w:val="00CF37C0"/>
    <w:rsid w:val="00CF38B2"/>
    <w:rsid w:val="00CF38CD"/>
    <w:rsid w:val="00CF3AD2"/>
    <w:rsid w:val="00CF3AD6"/>
    <w:rsid w:val="00CF3B34"/>
    <w:rsid w:val="00CF3B48"/>
    <w:rsid w:val="00CF3BCE"/>
    <w:rsid w:val="00CF3BD3"/>
    <w:rsid w:val="00CF3C17"/>
    <w:rsid w:val="00CF3CF1"/>
    <w:rsid w:val="00CF3E61"/>
    <w:rsid w:val="00CF3F90"/>
    <w:rsid w:val="00CF457C"/>
    <w:rsid w:val="00CF45B8"/>
    <w:rsid w:val="00CF45BF"/>
    <w:rsid w:val="00CF473E"/>
    <w:rsid w:val="00CF47DB"/>
    <w:rsid w:val="00CF47FD"/>
    <w:rsid w:val="00CF4BBF"/>
    <w:rsid w:val="00CF4E43"/>
    <w:rsid w:val="00CF4E5C"/>
    <w:rsid w:val="00CF4EA3"/>
    <w:rsid w:val="00CF50D1"/>
    <w:rsid w:val="00CF513A"/>
    <w:rsid w:val="00CF523C"/>
    <w:rsid w:val="00CF53AB"/>
    <w:rsid w:val="00CF55F0"/>
    <w:rsid w:val="00CF56AD"/>
    <w:rsid w:val="00CF56B7"/>
    <w:rsid w:val="00CF57AA"/>
    <w:rsid w:val="00CF595D"/>
    <w:rsid w:val="00CF59A3"/>
    <w:rsid w:val="00CF59F1"/>
    <w:rsid w:val="00CF5BAE"/>
    <w:rsid w:val="00CF5BEE"/>
    <w:rsid w:val="00CF5D39"/>
    <w:rsid w:val="00CF5D7D"/>
    <w:rsid w:val="00CF5DE3"/>
    <w:rsid w:val="00CF5E00"/>
    <w:rsid w:val="00CF5F09"/>
    <w:rsid w:val="00CF5F23"/>
    <w:rsid w:val="00CF5F69"/>
    <w:rsid w:val="00CF6061"/>
    <w:rsid w:val="00CF63C7"/>
    <w:rsid w:val="00CF64EE"/>
    <w:rsid w:val="00CF665F"/>
    <w:rsid w:val="00CF6675"/>
    <w:rsid w:val="00CF6754"/>
    <w:rsid w:val="00CF6814"/>
    <w:rsid w:val="00CF682F"/>
    <w:rsid w:val="00CF6904"/>
    <w:rsid w:val="00CF6926"/>
    <w:rsid w:val="00CF6AA0"/>
    <w:rsid w:val="00CF6B87"/>
    <w:rsid w:val="00CF6C41"/>
    <w:rsid w:val="00CF6CAC"/>
    <w:rsid w:val="00CF6F19"/>
    <w:rsid w:val="00CF70AE"/>
    <w:rsid w:val="00CF71CE"/>
    <w:rsid w:val="00CF7309"/>
    <w:rsid w:val="00CF73A8"/>
    <w:rsid w:val="00CF73C0"/>
    <w:rsid w:val="00CF75DB"/>
    <w:rsid w:val="00CF77C3"/>
    <w:rsid w:val="00CF7833"/>
    <w:rsid w:val="00CF7A80"/>
    <w:rsid w:val="00CF7B3D"/>
    <w:rsid w:val="00CF7C55"/>
    <w:rsid w:val="00CF7D30"/>
    <w:rsid w:val="00CF7F76"/>
    <w:rsid w:val="00D001C3"/>
    <w:rsid w:val="00D003EB"/>
    <w:rsid w:val="00D00487"/>
    <w:rsid w:val="00D006F8"/>
    <w:rsid w:val="00D00DDB"/>
    <w:rsid w:val="00D00FFD"/>
    <w:rsid w:val="00D01064"/>
    <w:rsid w:val="00D010A3"/>
    <w:rsid w:val="00D010BC"/>
    <w:rsid w:val="00D01138"/>
    <w:rsid w:val="00D01222"/>
    <w:rsid w:val="00D01317"/>
    <w:rsid w:val="00D01628"/>
    <w:rsid w:val="00D01642"/>
    <w:rsid w:val="00D0169A"/>
    <w:rsid w:val="00D017FA"/>
    <w:rsid w:val="00D01999"/>
    <w:rsid w:val="00D01AD5"/>
    <w:rsid w:val="00D01B21"/>
    <w:rsid w:val="00D01BAA"/>
    <w:rsid w:val="00D01BAB"/>
    <w:rsid w:val="00D01C03"/>
    <w:rsid w:val="00D01E4D"/>
    <w:rsid w:val="00D02012"/>
    <w:rsid w:val="00D0224C"/>
    <w:rsid w:val="00D02296"/>
    <w:rsid w:val="00D02307"/>
    <w:rsid w:val="00D02611"/>
    <w:rsid w:val="00D028A4"/>
    <w:rsid w:val="00D02C2B"/>
    <w:rsid w:val="00D02CF7"/>
    <w:rsid w:val="00D02D49"/>
    <w:rsid w:val="00D02FB6"/>
    <w:rsid w:val="00D03085"/>
    <w:rsid w:val="00D031D4"/>
    <w:rsid w:val="00D031DE"/>
    <w:rsid w:val="00D03247"/>
    <w:rsid w:val="00D03373"/>
    <w:rsid w:val="00D033E3"/>
    <w:rsid w:val="00D03497"/>
    <w:rsid w:val="00D03AB3"/>
    <w:rsid w:val="00D03D72"/>
    <w:rsid w:val="00D03E87"/>
    <w:rsid w:val="00D03FFD"/>
    <w:rsid w:val="00D040DB"/>
    <w:rsid w:val="00D0418B"/>
    <w:rsid w:val="00D04293"/>
    <w:rsid w:val="00D04318"/>
    <w:rsid w:val="00D0444B"/>
    <w:rsid w:val="00D04452"/>
    <w:rsid w:val="00D045D2"/>
    <w:rsid w:val="00D04730"/>
    <w:rsid w:val="00D04772"/>
    <w:rsid w:val="00D0481D"/>
    <w:rsid w:val="00D0492B"/>
    <w:rsid w:val="00D0496F"/>
    <w:rsid w:val="00D04CAD"/>
    <w:rsid w:val="00D04D73"/>
    <w:rsid w:val="00D04D89"/>
    <w:rsid w:val="00D04FBB"/>
    <w:rsid w:val="00D05159"/>
    <w:rsid w:val="00D051FE"/>
    <w:rsid w:val="00D05239"/>
    <w:rsid w:val="00D05499"/>
    <w:rsid w:val="00D05B07"/>
    <w:rsid w:val="00D05C2E"/>
    <w:rsid w:val="00D05C99"/>
    <w:rsid w:val="00D05D32"/>
    <w:rsid w:val="00D05DCE"/>
    <w:rsid w:val="00D05DE6"/>
    <w:rsid w:val="00D05F2E"/>
    <w:rsid w:val="00D0661D"/>
    <w:rsid w:val="00D069DF"/>
    <w:rsid w:val="00D06A0A"/>
    <w:rsid w:val="00D06BC3"/>
    <w:rsid w:val="00D06BC8"/>
    <w:rsid w:val="00D06C21"/>
    <w:rsid w:val="00D06E36"/>
    <w:rsid w:val="00D06F55"/>
    <w:rsid w:val="00D07086"/>
    <w:rsid w:val="00D07464"/>
    <w:rsid w:val="00D074A8"/>
    <w:rsid w:val="00D07563"/>
    <w:rsid w:val="00D0757B"/>
    <w:rsid w:val="00D076A5"/>
    <w:rsid w:val="00D0771F"/>
    <w:rsid w:val="00D07783"/>
    <w:rsid w:val="00D07815"/>
    <w:rsid w:val="00D079B6"/>
    <w:rsid w:val="00D07A75"/>
    <w:rsid w:val="00D07BCD"/>
    <w:rsid w:val="00D07D19"/>
    <w:rsid w:val="00D07F86"/>
    <w:rsid w:val="00D10114"/>
    <w:rsid w:val="00D10191"/>
    <w:rsid w:val="00D10260"/>
    <w:rsid w:val="00D10319"/>
    <w:rsid w:val="00D10583"/>
    <w:rsid w:val="00D10874"/>
    <w:rsid w:val="00D10923"/>
    <w:rsid w:val="00D1098B"/>
    <w:rsid w:val="00D10C7C"/>
    <w:rsid w:val="00D10D7B"/>
    <w:rsid w:val="00D10E18"/>
    <w:rsid w:val="00D10E3C"/>
    <w:rsid w:val="00D10F85"/>
    <w:rsid w:val="00D11052"/>
    <w:rsid w:val="00D111AA"/>
    <w:rsid w:val="00D1124C"/>
    <w:rsid w:val="00D1125A"/>
    <w:rsid w:val="00D112D9"/>
    <w:rsid w:val="00D113F8"/>
    <w:rsid w:val="00D11525"/>
    <w:rsid w:val="00D1152A"/>
    <w:rsid w:val="00D11663"/>
    <w:rsid w:val="00D117A7"/>
    <w:rsid w:val="00D11953"/>
    <w:rsid w:val="00D11A02"/>
    <w:rsid w:val="00D11A5D"/>
    <w:rsid w:val="00D11A5F"/>
    <w:rsid w:val="00D11BCD"/>
    <w:rsid w:val="00D11CED"/>
    <w:rsid w:val="00D11D3A"/>
    <w:rsid w:val="00D11E20"/>
    <w:rsid w:val="00D12155"/>
    <w:rsid w:val="00D121F0"/>
    <w:rsid w:val="00D12299"/>
    <w:rsid w:val="00D122A4"/>
    <w:rsid w:val="00D12625"/>
    <w:rsid w:val="00D1279A"/>
    <w:rsid w:val="00D127CC"/>
    <w:rsid w:val="00D128B5"/>
    <w:rsid w:val="00D128D9"/>
    <w:rsid w:val="00D12920"/>
    <w:rsid w:val="00D129B0"/>
    <w:rsid w:val="00D12A54"/>
    <w:rsid w:val="00D12B6F"/>
    <w:rsid w:val="00D12BC4"/>
    <w:rsid w:val="00D12CE6"/>
    <w:rsid w:val="00D12E08"/>
    <w:rsid w:val="00D12E80"/>
    <w:rsid w:val="00D13077"/>
    <w:rsid w:val="00D13366"/>
    <w:rsid w:val="00D13524"/>
    <w:rsid w:val="00D136BD"/>
    <w:rsid w:val="00D136F4"/>
    <w:rsid w:val="00D1373E"/>
    <w:rsid w:val="00D139A6"/>
    <w:rsid w:val="00D139CD"/>
    <w:rsid w:val="00D139E5"/>
    <w:rsid w:val="00D13AFA"/>
    <w:rsid w:val="00D13CB1"/>
    <w:rsid w:val="00D13E45"/>
    <w:rsid w:val="00D13EB8"/>
    <w:rsid w:val="00D14049"/>
    <w:rsid w:val="00D14208"/>
    <w:rsid w:val="00D142D4"/>
    <w:rsid w:val="00D14311"/>
    <w:rsid w:val="00D1446E"/>
    <w:rsid w:val="00D144EA"/>
    <w:rsid w:val="00D145C4"/>
    <w:rsid w:val="00D14669"/>
    <w:rsid w:val="00D14849"/>
    <w:rsid w:val="00D14975"/>
    <w:rsid w:val="00D14C6A"/>
    <w:rsid w:val="00D14F19"/>
    <w:rsid w:val="00D15022"/>
    <w:rsid w:val="00D15098"/>
    <w:rsid w:val="00D15178"/>
    <w:rsid w:val="00D1525E"/>
    <w:rsid w:val="00D1528E"/>
    <w:rsid w:val="00D153AB"/>
    <w:rsid w:val="00D1558C"/>
    <w:rsid w:val="00D15671"/>
    <w:rsid w:val="00D15725"/>
    <w:rsid w:val="00D15761"/>
    <w:rsid w:val="00D15C1B"/>
    <w:rsid w:val="00D15C20"/>
    <w:rsid w:val="00D15D03"/>
    <w:rsid w:val="00D15D93"/>
    <w:rsid w:val="00D15EE5"/>
    <w:rsid w:val="00D15F65"/>
    <w:rsid w:val="00D15FF2"/>
    <w:rsid w:val="00D1602C"/>
    <w:rsid w:val="00D160C7"/>
    <w:rsid w:val="00D164DB"/>
    <w:rsid w:val="00D166FD"/>
    <w:rsid w:val="00D17064"/>
    <w:rsid w:val="00D1709D"/>
    <w:rsid w:val="00D170FA"/>
    <w:rsid w:val="00D1725A"/>
    <w:rsid w:val="00D1729D"/>
    <w:rsid w:val="00D1749B"/>
    <w:rsid w:val="00D17575"/>
    <w:rsid w:val="00D1785B"/>
    <w:rsid w:val="00D17881"/>
    <w:rsid w:val="00D1797F"/>
    <w:rsid w:val="00D17A00"/>
    <w:rsid w:val="00D17A7D"/>
    <w:rsid w:val="00D17BBE"/>
    <w:rsid w:val="00D17DC4"/>
    <w:rsid w:val="00D2013C"/>
    <w:rsid w:val="00D20250"/>
    <w:rsid w:val="00D202AA"/>
    <w:rsid w:val="00D2030C"/>
    <w:rsid w:val="00D2031B"/>
    <w:rsid w:val="00D204A5"/>
    <w:rsid w:val="00D206E8"/>
    <w:rsid w:val="00D20779"/>
    <w:rsid w:val="00D208FB"/>
    <w:rsid w:val="00D20B41"/>
    <w:rsid w:val="00D20BAA"/>
    <w:rsid w:val="00D20D64"/>
    <w:rsid w:val="00D20DEE"/>
    <w:rsid w:val="00D20E47"/>
    <w:rsid w:val="00D20F76"/>
    <w:rsid w:val="00D21085"/>
    <w:rsid w:val="00D211CB"/>
    <w:rsid w:val="00D213FE"/>
    <w:rsid w:val="00D21467"/>
    <w:rsid w:val="00D21492"/>
    <w:rsid w:val="00D214AC"/>
    <w:rsid w:val="00D21634"/>
    <w:rsid w:val="00D2165A"/>
    <w:rsid w:val="00D2169A"/>
    <w:rsid w:val="00D217C5"/>
    <w:rsid w:val="00D21812"/>
    <w:rsid w:val="00D2184F"/>
    <w:rsid w:val="00D2198F"/>
    <w:rsid w:val="00D21D7A"/>
    <w:rsid w:val="00D21D88"/>
    <w:rsid w:val="00D21E5D"/>
    <w:rsid w:val="00D21FDC"/>
    <w:rsid w:val="00D220E6"/>
    <w:rsid w:val="00D22329"/>
    <w:rsid w:val="00D22582"/>
    <w:rsid w:val="00D22A12"/>
    <w:rsid w:val="00D22A5D"/>
    <w:rsid w:val="00D22A69"/>
    <w:rsid w:val="00D22D0D"/>
    <w:rsid w:val="00D22D34"/>
    <w:rsid w:val="00D22DCA"/>
    <w:rsid w:val="00D22EA3"/>
    <w:rsid w:val="00D22EAB"/>
    <w:rsid w:val="00D22EC4"/>
    <w:rsid w:val="00D23413"/>
    <w:rsid w:val="00D23589"/>
    <w:rsid w:val="00D2361F"/>
    <w:rsid w:val="00D236AB"/>
    <w:rsid w:val="00D2382E"/>
    <w:rsid w:val="00D238DA"/>
    <w:rsid w:val="00D23922"/>
    <w:rsid w:val="00D239BD"/>
    <w:rsid w:val="00D23AEE"/>
    <w:rsid w:val="00D23B61"/>
    <w:rsid w:val="00D23DDC"/>
    <w:rsid w:val="00D23EE1"/>
    <w:rsid w:val="00D24410"/>
    <w:rsid w:val="00D245AE"/>
    <w:rsid w:val="00D24618"/>
    <w:rsid w:val="00D2462B"/>
    <w:rsid w:val="00D246E4"/>
    <w:rsid w:val="00D24947"/>
    <w:rsid w:val="00D24BB2"/>
    <w:rsid w:val="00D24C1E"/>
    <w:rsid w:val="00D24C8C"/>
    <w:rsid w:val="00D24D53"/>
    <w:rsid w:val="00D24DFE"/>
    <w:rsid w:val="00D24EA3"/>
    <w:rsid w:val="00D24EE8"/>
    <w:rsid w:val="00D24F1E"/>
    <w:rsid w:val="00D252B5"/>
    <w:rsid w:val="00D25523"/>
    <w:rsid w:val="00D25672"/>
    <w:rsid w:val="00D25778"/>
    <w:rsid w:val="00D25921"/>
    <w:rsid w:val="00D25974"/>
    <w:rsid w:val="00D25C53"/>
    <w:rsid w:val="00D25CBA"/>
    <w:rsid w:val="00D25CD1"/>
    <w:rsid w:val="00D25D03"/>
    <w:rsid w:val="00D25D4E"/>
    <w:rsid w:val="00D25DF9"/>
    <w:rsid w:val="00D2618E"/>
    <w:rsid w:val="00D263D1"/>
    <w:rsid w:val="00D264F6"/>
    <w:rsid w:val="00D265B0"/>
    <w:rsid w:val="00D26BC4"/>
    <w:rsid w:val="00D26C1C"/>
    <w:rsid w:val="00D26C48"/>
    <w:rsid w:val="00D26CF2"/>
    <w:rsid w:val="00D26D41"/>
    <w:rsid w:val="00D26E9C"/>
    <w:rsid w:val="00D26FD7"/>
    <w:rsid w:val="00D270FC"/>
    <w:rsid w:val="00D27290"/>
    <w:rsid w:val="00D27379"/>
    <w:rsid w:val="00D27382"/>
    <w:rsid w:val="00D2745E"/>
    <w:rsid w:val="00D274AD"/>
    <w:rsid w:val="00D2765C"/>
    <w:rsid w:val="00D2766A"/>
    <w:rsid w:val="00D2772D"/>
    <w:rsid w:val="00D278C6"/>
    <w:rsid w:val="00D27900"/>
    <w:rsid w:val="00D2795D"/>
    <w:rsid w:val="00D279B3"/>
    <w:rsid w:val="00D27AF1"/>
    <w:rsid w:val="00D27B0D"/>
    <w:rsid w:val="00D27C16"/>
    <w:rsid w:val="00D27C8E"/>
    <w:rsid w:val="00D27D05"/>
    <w:rsid w:val="00D27DE5"/>
    <w:rsid w:val="00D27DFD"/>
    <w:rsid w:val="00D27E9F"/>
    <w:rsid w:val="00D27ED3"/>
    <w:rsid w:val="00D3012F"/>
    <w:rsid w:val="00D30388"/>
    <w:rsid w:val="00D30461"/>
    <w:rsid w:val="00D305FA"/>
    <w:rsid w:val="00D307ED"/>
    <w:rsid w:val="00D3082D"/>
    <w:rsid w:val="00D308A3"/>
    <w:rsid w:val="00D3124F"/>
    <w:rsid w:val="00D312D9"/>
    <w:rsid w:val="00D313A7"/>
    <w:rsid w:val="00D31621"/>
    <w:rsid w:val="00D317F1"/>
    <w:rsid w:val="00D31910"/>
    <w:rsid w:val="00D3194E"/>
    <w:rsid w:val="00D31994"/>
    <w:rsid w:val="00D31A7E"/>
    <w:rsid w:val="00D31C31"/>
    <w:rsid w:val="00D31C54"/>
    <w:rsid w:val="00D31DDF"/>
    <w:rsid w:val="00D31E1E"/>
    <w:rsid w:val="00D32027"/>
    <w:rsid w:val="00D32142"/>
    <w:rsid w:val="00D32236"/>
    <w:rsid w:val="00D32284"/>
    <w:rsid w:val="00D322AF"/>
    <w:rsid w:val="00D3273F"/>
    <w:rsid w:val="00D32841"/>
    <w:rsid w:val="00D3288B"/>
    <w:rsid w:val="00D3296F"/>
    <w:rsid w:val="00D32A24"/>
    <w:rsid w:val="00D32B4D"/>
    <w:rsid w:val="00D32BE4"/>
    <w:rsid w:val="00D32C63"/>
    <w:rsid w:val="00D32C71"/>
    <w:rsid w:val="00D32DD5"/>
    <w:rsid w:val="00D32EED"/>
    <w:rsid w:val="00D330C5"/>
    <w:rsid w:val="00D330E5"/>
    <w:rsid w:val="00D330FB"/>
    <w:rsid w:val="00D33170"/>
    <w:rsid w:val="00D33224"/>
    <w:rsid w:val="00D332C0"/>
    <w:rsid w:val="00D334B2"/>
    <w:rsid w:val="00D334DA"/>
    <w:rsid w:val="00D33853"/>
    <w:rsid w:val="00D3394B"/>
    <w:rsid w:val="00D33A24"/>
    <w:rsid w:val="00D33A2A"/>
    <w:rsid w:val="00D33B11"/>
    <w:rsid w:val="00D33CBC"/>
    <w:rsid w:val="00D33EB0"/>
    <w:rsid w:val="00D33F2A"/>
    <w:rsid w:val="00D33F55"/>
    <w:rsid w:val="00D340E6"/>
    <w:rsid w:val="00D341AE"/>
    <w:rsid w:val="00D3438B"/>
    <w:rsid w:val="00D344A2"/>
    <w:rsid w:val="00D3458C"/>
    <w:rsid w:val="00D3464B"/>
    <w:rsid w:val="00D34738"/>
    <w:rsid w:val="00D3495E"/>
    <w:rsid w:val="00D349F8"/>
    <w:rsid w:val="00D34AFD"/>
    <w:rsid w:val="00D34B5E"/>
    <w:rsid w:val="00D34C6B"/>
    <w:rsid w:val="00D34D97"/>
    <w:rsid w:val="00D34FA2"/>
    <w:rsid w:val="00D351E9"/>
    <w:rsid w:val="00D3521E"/>
    <w:rsid w:val="00D352FA"/>
    <w:rsid w:val="00D35457"/>
    <w:rsid w:val="00D3550A"/>
    <w:rsid w:val="00D35513"/>
    <w:rsid w:val="00D355F4"/>
    <w:rsid w:val="00D3574D"/>
    <w:rsid w:val="00D35774"/>
    <w:rsid w:val="00D357D1"/>
    <w:rsid w:val="00D35839"/>
    <w:rsid w:val="00D35940"/>
    <w:rsid w:val="00D35F64"/>
    <w:rsid w:val="00D35FB2"/>
    <w:rsid w:val="00D36086"/>
    <w:rsid w:val="00D360D5"/>
    <w:rsid w:val="00D36103"/>
    <w:rsid w:val="00D3612A"/>
    <w:rsid w:val="00D36498"/>
    <w:rsid w:val="00D367F7"/>
    <w:rsid w:val="00D36B09"/>
    <w:rsid w:val="00D36D23"/>
    <w:rsid w:val="00D36EFC"/>
    <w:rsid w:val="00D36F17"/>
    <w:rsid w:val="00D37040"/>
    <w:rsid w:val="00D3710E"/>
    <w:rsid w:val="00D37131"/>
    <w:rsid w:val="00D378DD"/>
    <w:rsid w:val="00D3799B"/>
    <w:rsid w:val="00D379A2"/>
    <w:rsid w:val="00D37B11"/>
    <w:rsid w:val="00D37B44"/>
    <w:rsid w:val="00D37C14"/>
    <w:rsid w:val="00D37DC2"/>
    <w:rsid w:val="00D37DDB"/>
    <w:rsid w:val="00D38AC1"/>
    <w:rsid w:val="00D400C7"/>
    <w:rsid w:val="00D403B8"/>
    <w:rsid w:val="00D40603"/>
    <w:rsid w:val="00D40679"/>
    <w:rsid w:val="00D40739"/>
    <w:rsid w:val="00D40812"/>
    <w:rsid w:val="00D40832"/>
    <w:rsid w:val="00D4113A"/>
    <w:rsid w:val="00D411D7"/>
    <w:rsid w:val="00D4121B"/>
    <w:rsid w:val="00D41691"/>
    <w:rsid w:val="00D41733"/>
    <w:rsid w:val="00D4182E"/>
    <w:rsid w:val="00D41929"/>
    <w:rsid w:val="00D41D2F"/>
    <w:rsid w:val="00D41D4C"/>
    <w:rsid w:val="00D41F3E"/>
    <w:rsid w:val="00D41F82"/>
    <w:rsid w:val="00D421B2"/>
    <w:rsid w:val="00D421CE"/>
    <w:rsid w:val="00D4244C"/>
    <w:rsid w:val="00D42532"/>
    <w:rsid w:val="00D425A5"/>
    <w:rsid w:val="00D42979"/>
    <w:rsid w:val="00D42A1F"/>
    <w:rsid w:val="00D42A69"/>
    <w:rsid w:val="00D42DFD"/>
    <w:rsid w:val="00D4314E"/>
    <w:rsid w:val="00D432B5"/>
    <w:rsid w:val="00D433F4"/>
    <w:rsid w:val="00D4375A"/>
    <w:rsid w:val="00D438B1"/>
    <w:rsid w:val="00D439DE"/>
    <w:rsid w:val="00D43A39"/>
    <w:rsid w:val="00D43C5E"/>
    <w:rsid w:val="00D43CBB"/>
    <w:rsid w:val="00D43F8B"/>
    <w:rsid w:val="00D43FA8"/>
    <w:rsid w:val="00D44053"/>
    <w:rsid w:val="00D44073"/>
    <w:rsid w:val="00D4423F"/>
    <w:rsid w:val="00D44326"/>
    <w:rsid w:val="00D443DB"/>
    <w:rsid w:val="00D44593"/>
    <w:rsid w:val="00D446E1"/>
    <w:rsid w:val="00D44760"/>
    <w:rsid w:val="00D447BA"/>
    <w:rsid w:val="00D4480E"/>
    <w:rsid w:val="00D44915"/>
    <w:rsid w:val="00D449F0"/>
    <w:rsid w:val="00D44A8B"/>
    <w:rsid w:val="00D44B22"/>
    <w:rsid w:val="00D44B25"/>
    <w:rsid w:val="00D44CBB"/>
    <w:rsid w:val="00D44CDD"/>
    <w:rsid w:val="00D45042"/>
    <w:rsid w:val="00D45064"/>
    <w:rsid w:val="00D450A1"/>
    <w:rsid w:val="00D4540E"/>
    <w:rsid w:val="00D4542D"/>
    <w:rsid w:val="00D45477"/>
    <w:rsid w:val="00D4569F"/>
    <w:rsid w:val="00D458BD"/>
    <w:rsid w:val="00D45A91"/>
    <w:rsid w:val="00D45B55"/>
    <w:rsid w:val="00D45B5A"/>
    <w:rsid w:val="00D45F27"/>
    <w:rsid w:val="00D46191"/>
    <w:rsid w:val="00D4623C"/>
    <w:rsid w:val="00D4624B"/>
    <w:rsid w:val="00D462EC"/>
    <w:rsid w:val="00D4630B"/>
    <w:rsid w:val="00D46365"/>
    <w:rsid w:val="00D46515"/>
    <w:rsid w:val="00D465DE"/>
    <w:rsid w:val="00D465E0"/>
    <w:rsid w:val="00D467F5"/>
    <w:rsid w:val="00D468A9"/>
    <w:rsid w:val="00D469C9"/>
    <w:rsid w:val="00D46CB3"/>
    <w:rsid w:val="00D46DB2"/>
    <w:rsid w:val="00D4719A"/>
    <w:rsid w:val="00D47439"/>
    <w:rsid w:val="00D4745F"/>
    <w:rsid w:val="00D474C6"/>
    <w:rsid w:val="00D47615"/>
    <w:rsid w:val="00D478B6"/>
    <w:rsid w:val="00D47B01"/>
    <w:rsid w:val="00D47B61"/>
    <w:rsid w:val="00D47CDA"/>
    <w:rsid w:val="00D47D09"/>
    <w:rsid w:val="00D47DDB"/>
    <w:rsid w:val="00D47F10"/>
    <w:rsid w:val="00D47F28"/>
    <w:rsid w:val="00D47F7B"/>
    <w:rsid w:val="00D501A9"/>
    <w:rsid w:val="00D502CD"/>
    <w:rsid w:val="00D50314"/>
    <w:rsid w:val="00D503A5"/>
    <w:rsid w:val="00D50446"/>
    <w:rsid w:val="00D50547"/>
    <w:rsid w:val="00D50694"/>
    <w:rsid w:val="00D506C3"/>
    <w:rsid w:val="00D50BC5"/>
    <w:rsid w:val="00D50CC1"/>
    <w:rsid w:val="00D50F3D"/>
    <w:rsid w:val="00D510F0"/>
    <w:rsid w:val="00D5113E"/>
    <w:rsid w:val="00D5117F"/>
    <w:rsid w:val="00D512EB"/>
    <w:rsid w:val="00D512FF"/>
    <w:rsid w:val="00D5131B"/>
    <w:rsid w:val="00D51660"/>
    <w:rsid w:val="00D517B3"/>
    <w:rsid w:val="00D5180D"/>
    <w:rsid w:val="00D51836"/>
    <w:rsid w:val="00D51837"/>
    <w:rsid w:val="00D51883"/>
    <w:rsid w:val="00D51893"/>
    <w:rsid w:val="00D518CC"/>
    <w:rsid w:val="00D51905"/>
    <w:rsid w:val="00D51A12"/>
    <w:rsid w:val="00D51ADA"/>
    <w:rsid w:val="00D51B8C"/>
    <w:rsid w:val="00D51C9D"/>
    <w:rsid w:val="00D51D30"/>
    <w:rsid w:val="00D520C3"/>
    <w:rsid w:val="00D520DA"/>
    <w:rsid w:val="00D52283"/>
    <w:rsid w:val="00D5229C"/>
    <w:rsid w:val="00D52438"/>
    <w:rsid w:val="00D526B3"/>
    <w:rsid w:val="00D526DF"/>
    <w:rsid w:val="00D52974"/>
    <w:rsid w:val="00D52B2E"/>
    <w:rsid w:val="00D52B41"/>
    <w:rsid w:val="00D52C94"/>
    <w:rsid w:val="00D52CF7"/>
    <w:rsid w:val="00D5349A"/>
    <w:rsid w:val="00D5358E"/>
    <w:rsid w:val="00D53727"/>
    <w:rsid w:val="00D53864"/>
    <w:rsid w:val="00D538AE"/>
    <w:rsid w:val="00D5391C"/>
    <w:rsid w:val="00D53A0E"/>
    <w:rsid w:val="00D53A8A"/>
    <w:rsid w:val="00D53C21"/>
    <w:rsid w:val="00D53F0D"/>
    <w:rsid w:val="00D53F5B"/>
    <w:rsid w:val="00D53FE5"/>
    <w:rsid w:val="00D5405D"/>
    <w:rsid w:val="00D54206"/>
    <w:rsid w:val="00D542B2"/>
    <w:rsid w:val="00D542D4"/>
    <w:rsid w:val="00D54447"/>
    <w:rsid w:val="00D5468E"/>
    <w:rsid w:val="00D54877"/>
    <w:rsid w:val="00D54AAA"/>
    <w:rsid w:val="00D54BCD"/>
    <w:rsid w:val="00D54CBB"/>
    <w:rsid w:val="00D54DE7"/>
    <w:rsid w:val="00D54E60"/>
    <w:rsid w:val="00D54F97"/>
    <w:rsid w:val="00D55137"/>
    <w:rsid w:val="00D55163"/>
    <w:rsid w:val="00D5532E"/>
    <w:rsid w:val="00D55343"/>
    <w:rsid w:val="00D5559D"/>
    <w:rsid w:val="00D5561A"/>
    <w:rsid w:val="00D5584C"/>
    <w:rsid w:val="00D55960"/>
    <w:rsid w:val="00D559EA"/>
    <w:rsid w:val="00D55DEE"/>
    <w:rsid w:val="00D561D1"/>
    <w:rsid w:val="00D561F5"/>
    <w:rsid w:val="00D565BB"/>
    <w:rsid w:val="00D565CD"/>
    <w:rsid w:val="00D566A0"/>
    <w:rsid w:val="00D569C2"/>
    <w:rsid w:val="00D56B0C"/>
    <w:rsid w:val="00D56FB0"/>
    <w:rsid w:val="00D57217"/>
    <w:rsid w:val="00D5722B"/>
    <w:rsid w:val="00D572C4"/>
    <w:rsid w:val="00D572E2"/>
    <w:rsid w:val="00D573E2"/>
    <w:rsid w:val="00D57408"/>
    <w:rsid w:val="00D57459"/>
    <w:rsid w:val="00D57501"/>
    <w:rsid w:val="00D575FB"/>
    <w:rsid w:val="00D578D7"/>
    <w:rsid w:val="00D579CE"/>
    <w:rsid w:val="00D57BFE"/>
    <w:rsid w:val="00D57C45"/>
    <w:rsid w:val="00D57CD9"/>
    <w:rsid w:val="00D57DF8"/>
    <w:rsid w:val="00D57F9D"/>
    <w:rsid w:val="00D5B9A0"/>
    <w:rsid w:val="00D600EE"/>
    <w:rsid w:val="00D6066C"/>
    <w:rsid w:val="00D607EA"/>
    <w:rsid w:val="00D60AC0"/>
    <w:rsid w:val="00D60BCD"/>
    <w:rsid w:val="00D60CA3"/>
    <w:rsid w:val="00D60CE2"/>
    <w:rsid w:val="00D60E33"/>
    <w:rsid w:val="00D60F6A"/>
    <w:rsid w:val="00D61106"/>
    <w:rsid w:val="00D6110F"/>
    <w:rsid w:val="00D6168B"/>
    <w:rsid w:val="00D617E6"/>
    <w:rsid w:val="00D6198D"/>
    <w:rsid w:val="00D61A2E"/>
    <w:rsid w:val="00D61A72"/>
    <w:rsid w:val="00D61BAE"/>
    <w:rsid w:val="00D61D39"/>
    <w:rsid w:val="00D61E1B"/>
    <w:rsid w:val="00D61E70"/>
    <w:rsid w:val="00D61EE1"/>
    <w:rsid w:val="00D6214B"/>
    <w:rsid w:val="00D62187"/>
    <w:rsid w:val="00D621A1"/>
    <w:rsid w:val="00D62301"/>
    <w:rsid w:val="00D62394"/>
    <w:rsid w:val="00D62452"/>
    <w:rsid w:val="00D62532"/>
    <w:rsid w:val="00D6254B"/>
    <w:rsid w:val="00D62614"/>
    <w:rsid w:val="00D62737"/>
    <w:rsid w:val="00D6277E"/>
    <w:rsid w:val="00D62ACE"/>
    <w:rsid w:val="00D62AFF"/>
    <w:rsid w:val="00D62DC2"/>
    <w:rsid w:val="00D62DDD"/>
    <w:rsid w:val="00D62E17"/>
    <w:rsid w:val="00D62E3A"/>
    <w:rsid w:val="00D62E78"/>
    <w:rsid w:val="00D63062"/>
    <w:rsid w:val="00D6316E"/>
    <w:rsid w:val="00D63373"/>
    <w:rsid w:val="00D633BF"/>
    <w:rsid w:val="00D63454"/>
    <w:rsid w:val="00D63532"/>
    <w:rsid w:val="00D637A3"/>
    <w:rsid w:val="00D6399F"/>
    <w:rsid w:val="00D63A4B"/>
    <w:rsid w:val="00D63C26"/>
    <w:rsid w:val="00D63C4C"/>
    <w:rsid w:val="00D63EF0"/>
    <w:rsid w:val="00D6400C"/>
    <w:rsid w:val="00D64555"/>
    <w:rsid w:val="00D646A8"/>
    <w:rsid w:val="00D64801"/>
    <w:rsid w:val="00D649EA"/>
    <w:rsid w:val="00D649EC"/>
    <w:rsid w:val="00D64A31"/>
    <w:rsid w:val="00D64AC6"/>
    <w:rsid w:val="00D64D57"/>
    <w:rsid w:val="00D64E2E"/>
    <w:rsid w:val="00D65009"/>
    <w:rsid w:val="00D65101"/>
    <w:rsid w:val="00D6517D"/>
    <w:rsid w:val="00D6523D"/>
    <w:rsid w:val="00D6556A"/>
    <w:rsid w:val="00D6562D"/>
    <w:rsid w:val="00D65874"/>
    <w:rsid w:val="00D6595A"/>
    <w:rsid w:val="00D65975"/>
    <w:rsid w:val="00D659BD"/>
    <w:rsid w:val="00D659E6"/>
    <w:rsid w:val="00D65DD1"/>
    <w:rsid w:val="00D66222"/>
    <w:rsid w:val="00D6637C"/>
    <w:rsid w:val="00D663C6"/>
    <w:rsid w:val="00D663E2"/>
    <w:rsid w:val="00D66414"/>
    <w:rsid w:val="00D66424"/>
    <w:rsid w:val="00D66582"/>
    <w:rsid w:val="00D665C8"/>
    <w:rsid w:val="00D667B4"/>
    <w:rsid w:val="00D6684D"/>
    <w:rsid w:val="00D6685A"/>
    <w:rsid w:val="00D668B9"/>
    <w:rsid w:val="00D66C32"/>
    <w:rsid w:val="00D66E75"/>
    <w:rsid w:val="00D66F93"/>
    <w:rsid w:val="00D66FDB"/>
    <w:rsid w:val="00D670CB"/>
    <w:rsid w:val="00D671F9"/>
    <w:rsid w:val="00D6761C"/>
    <w:rsid w:val="00D67700"/>
    <w:rsid w:val="00D6784D"/>
    <w:rsid w:val="00D67A92"/>
    <w:rsid w:val="00D67D64"/>
    <w:rsid w:val="00D67E22"/>
    <w:rsid w:val="00D67EDE"/>
    <w:rsid w:val="00D67FFE"/>
    <w:rsid w:val="00D7026D"/>
    <w:rsid w:val="00D70311"/>
    <w:rsid w:val="00D70373"/>
    <w:rsid w:val="00D7039F"/>
    <w:rsid w:val="00D703CB"/>
    <w:rsid w:val="00D70455"/>
    <w:rsid w:val="00D7052A"/>
    <w:rsid w:val="00D70649"/>
    <w:rsid w:val="00D70720"/>
    <w:rsid w:val="00D7082D"/>
    <w:rsid w:val="00D70AA9"/>
    <w:rsid w:val="00D70DA8"/>
    <w:rsid w:val="00D70DBB"/>
    <w:rsid w:val="00D70F41"/>
    <w:rsid w:val="00D70FC1"/>
    <w:rsid w:val="00D71178"/>
    <w:rsid w:val="00D712AD"/>
    <w:rsid w:val="00D71463"/>
    <w:rsid w:val="00D7146E"/>
    <w:rsid w:val="00D714CD"/>
    <w:rsid w:val="00D717F7"/>
    <w:rsid w:val="00D7196A"/>
    <w:rsid w:val="00D7199A"/>
    <w:rsid w:val="00D71D42"/>
    <w:rsid w:val="00D71D92"/>
    <w:rsid w:val="00D71EB5"/>
    <w:rsid w:val="00D71F65"/>
    <w:rsid w:val="00D71FA2"/>
    <w:rsid w:val="00D72152"/>
    <w:rsid w:val="00D724F3"/>
    <w:rsid w:val="00D7265F"/>
    <w:rsid w:val="00D72752"/>
    <w:rsid w:val="00D727F5"/>
    <w:rsid w:val="00D72AC6"/>
    <w:rsid w:val="00D72B91"/>
    <w:rsid w:val="00D72BA1"/>
    <w:rsid w:val="00D72CDF"/>
    <w:rsid w:val="00D72D38"/>
    <w:rsid w:val="00D72E5B"/>
    <w:rsid w:val="00D72F11"/>
    <w:rsid w:val="00D72F54"/>
    <w:rsid w:val="00D72FEA"/>
    <w:rsid w:val="00D73166"/>
    <w:rsid w:val="00D731AD"/>
    <w:rsid w:val="00D73236"/>
    <w:rsid w:val="00D732DE"/>
    <w:rsid w:val="00D7350D"/>
    <w:rsid w:val="00D73633"/>
    <w:rsid w:val="00D73693"/>
    <w:rsid w:val="00D73755"/>
    <w:rsid w:val="00D739F8"/>
    <w:rsid w:val="00D73F3D"/>
    <w:rsid w:val="00D73F5F"/>
    <w:rsid w:val="00D74047"/>
    <w:rsid w:val="00D740CF"/>
    <w:rsid w:val="00D740E9"/>
    <w:rsid w:val="00D742AE"/>
    <w:rsid w:val="00D74378"/>
    <w:rsid w:val="00D743A4"/>
    <w:rsid w:val="00D74416"/>
    <w:rsid w:val="00D74630"/>
    <w:rsid w:val="00D746C4"/>
    <w:rsid w:val="00D74C64"/>
    <w:rsid w:val="00D74C6C"/>
    <w:rsid w:val="00D74C78"/>
    <w:rsid w:val="00D75046"/>
    <w:rsid w:val="00D750D2"/>
    <w:rsid w:val="00D7519C"/>
    <w:rsid w:val="00D753B4"/>
    <w:rsid w:val="00D753CE"/>
    <w:rsid w:val="00D75638"/>
    <w:rsid w:val="00D756F0"/>
    <w:rsid w:val="00D75844"/>
    <w:rsid w:val="00D75986"/>
    <w:rsid w:val="00D75ABD"/>
    <w:rsid w:val="00D75B77"/>
    <w:rsid w:val="00D75C0B"/>
    <w:rsid w:val="00D75C45"/>
    <w:rsid w:val="00D75D8C"/>
    <w:rsid w:val="00D7611B"/>
    <w:rsid w:val="00D761A5"/>
    <w:rsid w:val="00D761BE"/>
    <w:rsid w:val="00D76275"/>
    <w:rsid w:val="00D762B8"/>
    <w:rsid w:val="00D764F1"/>
    <w:rsid w:val="00D76613"/>
    <w:rsid w:val="00D766AA"/>
    <w:rsid w:val="00D766B4"/>
    <w:rsid w:val="00D766BA"/>
    <w:rsid w:val="00D7680E"/>
    <w:rsid w:val="00D76910"/>
    <w:rsid w:val="00D769C8"/>
    <w:rsid w:val="00D76B64"/>
    <w:rsid w:val="00D76C54"/>
    <w:rsid w:val="00D76C79"/>
    <w:rsid w:val="00D76C89"/>
    <w:rsid w:val="00D76CAB"/>
    <w:rsid w:val="00D76CCC"/>
    <w:rsid w:val="00D76DF5"/>
    <w:rsid w:val="00D76E86"/>
    <w:rsid w:val="00D770DD"/>
    <w:rsid w:val="00D77244"/>
    <w:rsid w:val="00D77367"/>
    <w:rsid w:val="00D7746D"/>
    <w:rsid w:val="00D77658"/>
    <w:rsid w:val="00D77BC6"/>
    <w:rsid w:val="00D77D0F"/>
    <w:rsid w:val="00D77D5C"/>
    <w:rsid w:val="00D77D70"/>
    <w:rsid w:val="00D77DBC"/>
    <w:rsid w:val="00D77DFF"/>
    <w:rsid w:val="00D77F01"/>
    <w:rsid w:val="00D77F6A"/>
    <w:rsid w:val="00D80121"/>
    <w:rsid w:val="00D8029B"/>
    <w:rsid w:val="00D80338"/>
    <w:rsid w:val="00D8035F"/>
    <w:rsid w:val="00D804E2"/>
    <w:rsid w:val="00D80602"/>
    <w:rsid w:val="00D80988"/>
    <w:rsid w:val="00D80A5D"/>
    <w:rsid w:val="00D80E2B"/>
    <w:rsid w:val="00D80E3F"/>
    <w:rsid w:val="00D80F18"/>
    <w:rsid w:val="00D80FB6"/>
    <w:rsid w:val="00D80FEC"/>
    <w:rsid w:val="00D8128D"/>
    <w:rsid w:val="00D812D4"/>
    <w:rsid w:val="00D81534"/>
    <w:rsid w:val="00D815E6"/>
    <w:rsid w:val="00D81634"/>
    <w:rsid w:val="00D816F5"/>
    <w:rsid w:val="00D81796"/>
    <w:rsid w:val="00D81883"/>
    <w:rsid w:val="00D81DCC"/>
    <w:rsid w:val="00D81DCD"/>
    <w:rsid w:val="00D81EE5"/>
    <w:rsid w:val="00D82103"/>
    <w:rsid w:val="00D822C8"/>
    <w:rsid w:val="00D823BC"/>
    <w:rsid w:val="00D82450"/>
    <w:rsid w:val="00D8256B"/>
    <w:rsid w:val="00D8265B"/>
    <w:rsid w:val="00D828C1"/>
    <w:rsid w:val="00D82A6D"/>
    <w:rsid w:val="00D82AF4"/>
    <w:rsid w:val="00D82C27"/>
    <w:rsid w:val="00D82CF2"/>
    <w:rsid w:val="00D82DF4"/>
    <w:rsid w:val="00D82E7C"/>
    <w:rsid w:val="00D82F0E"/>
    <w:rsid w:val="00D82F49"/>
    <w:rsid w:val="00D83176"/>
    <w:rsid w:val="00D8318D"/>
    <w:rsid w:val="00D83224"/>
    <w:rsid w:val="00D8332D"/>
    <w:rsid w:val="00D83333"/>
    <w:rsid w:val="00D833C9"/>
    <w:rsid w:val="00D83592"/>
    <w:rsid w:val="00D83633"/>
    <w:rsid w:val="00D83801"/>
    <w:rsid w:val="00D838C2"/>
    <w:rsid w:val="00D83A09"/>
    <w:rsid w:val="00D83A1C"/>
    <w:rsid w:val="00D83AF5"/>
    <w:rsid w:val="00D83C34"/>
    <w:rsid w:val="00D83C46"/>
    <w:rsid w:val="00D83CD1"/>
    <w:rsid w:val="00D83CFF"/>
    <w:rsid w:val="00D83D2E"/>
    <w:rsid w:val="00D83EDC"/>
    <w:rsid w:val="00D83FB2"/>
    <w:rsid w:val="00D84033"/>
    <w:rsid w:val="00D840A7"/>
    <w:rsid w:val="00D84208"/>
    <w:rsid w:val="00D8420B"/>
    <w:rsid w:val="00D844FF"/>
    <w:rsid w:val="00D84505"/>
    <w:rsid w:val="00D8474C"/>
    <w:rsid w:val="00D84889"/>
    <w:rsid w:val="00D8499A"/>
    <w:rsid w:val="00D849AE"/>
    <w:rsid w:val="00D849DA"/>
    <w:rsid w:val="00D84A53"/>
    <w:rsid w:val="00D84D14"/>
    <w:rsid w:val="00D84D5F"/>
    <w:rsid w:val="00D84E02"/>
    <w:rsid w:val="00D85173"/>
    <w:rsid w:val="00D85646"/>
    <w:rsid w:val="00D85745"/>
    <w:rsid w:val="00D85BCF"/>
    <w:rsid w:val="00D85D35"/>
    <w:rsid w:val="00D85D76"/>
    <w:rsid w:val="00D85DA2"/>
    <w:rsid w:val="00D85E3D"/>
    <w:rsid w:val="00D85E44"/>
    <w:rsid w:val="00D85E5E"/>
    <w:rsid w:val="00D85EF0"/>
    <w:rsid w:val="00D86629"/>
    <w:rsid w:val="00D86674"/>
    <w:rsid w:val="00D868EB"/>
    <w:rsid w:val="00D869AB"/>
    <w:rsid w:val="00D869E1"/>
    <w:rsid w:val="00D86B0F"/>
    <w:rsid w:val="00D86C7F"/>
    <w:rsid w:val="00D86ED6"/>
    <w:rsid w:val="00D86EF2"/>
    <w:rsid w:val="00D86F20"/>
    <w:rsid w:val="00D86F77"/>
    <w:rsid w:val="00D86FAF"/>
    <w:rsid w:val="00D86FD6"/>
    <w:rsid w:val="00D872E2"/>
    <w:rsid w:val="00D873E0"/>
    <w:rsid w:val="00D87401"/>
    <w:rsid w:val="00D8755E"/>
    <w:rsid w:val="00D8772A"/>
    <w:rsid w:val="00D8779A"/>
    <w:rsid w:val="00D87AD6"/>
    <w:rsid w:val="00D87E4F"/>
    <w:rsid w:val="00D87EA5"/>
    <w:rsid w:val="00D90114"/>
    <w:rsid w:val="00D901F6"/>
    <w:rsid w:val="00D902DC"/>
    <w:rsid w:val="00D903AC"/>
    <w:rsid w:val="00D904C1"/>
    <w:rsid w:val="00D90510"/>
    <w:rsid w:val="00D9052F"/>
    <w:rsid w:val="00D907D5"/>
    <w:rsid w:val="00D908CB"/>
    <w:rsid w:val="00D90938"/>
    <w:rsid w:val="00D90960"/>
    <w:rsid w:val="00D90A7E"/>
    <w:rsid w:val="00D90B98"/>
    <w:rsid w:val="00D90C74"/>
    <w:rsid w:val="00D90DE7"/>
    <w:rsid w:val="00D90DF8"/>
    <w:rsid w:val="00D90DF9"/>
    <w:rsid w:val="00D90EA9"/>
    <w:rsid w:val="00D90FEF"/>
    <w:rsid w:val="00D90FF5"/>
    <w:rsid w:val="00D91292"/>
    <w:rsid w:val="00D912AC"/>
    <w:rsid w:val="00D913BB"/>
    <w:rsid w:val="00D913F6"/>
    <w:rsid w:val="00D91708"/>
    <w:rsid w:val="00D91952"/>
    <w:rsid w:val="00D91AA9"/>
    <w:rsid w:val="00D91BFC"/>
    <w:rsid w:val="00D91CD6"/>
    <w:rsid w:val="00D91D49"/>
    <w:rsid w:val="00D91F65"/>
    <w:rsid w:val="00D92150"/>
    <w:rsid w:val="00D926DE"/>
    <w:rsid w:val="00D92804"/>
    <w:rsid w:val="00D92A3D"/>
    <w:rsid w:val="00D92A91"/>
    <w:rsid w:val="00D92CEF"/>
    <w:rsid w:val="00D92D49"/>
    <w:rsid w:val="00D92D69"/>
    <w:rsid w:val="00D92E8D"/>
    <w:rsid w:val="00D92F8E"/>
    <w:rsid w:val="00D92FC9"/>
    <w:rsid w:val="00D92FD4"/>
    <w:rsid w:val="00D93069"/>
    <w:rsid w:val="00D93084"/>
    <w:rsid w:val="00D930D7"/>
    <w:rsid w:val="00D93640"/>
    <w:rsid w:val="00D9369C"/>
    <w:rsid w:val="00D93884"/>
    <w:rsid w:val="00D9396F"/>
    <w:rsid w:val="00D93E1E"/>
    <w:rsid w:val="00D93E45"/>
    <w:rsid w:val="00D93EFF"/>
    <w:rsid w:val="00D93F83"/>
    <w:rsid w:val="00D93FFC"/>
    <w:rsid w:val="00D94012"/>
    <w:rsid w:val="00D940A0"/>
    <w:rsid w:val="00D94163"/>
    <w:rsid w:val="00D944B8"/>
    <w:rsid w:val="00D9478B"/>
    <w:rsid w:val="00D948D5"/>
    <w:rsid w:val="00D94A96"/>
    <w:rsid w:val="00D94CFB"/>
    <w:rsid w:val="00D94E84"/>
    <w:rsid w:val="00D94EE2"/>
    <w:rsid w:val="00D94F89"/>
    <w:rsid w:val="00D95106"/>
    <w:rsid w:val="00D956FB"/>
    <w:rsid w:val="00D95A25"/>
    <w:rsid w:val="00D95A53"/>
    <w:rsid w:val="00D95A84"/>
    <w:rsid w:val="00D95BA9"/>
    <w:rsid w:val="00D95C00"/>
    <w:rsid w:val="00D95C61"/>
    <w:rsid w:val="00D95E65"/>
    <w:rsid w:val="00D95EB9"/>
    <w:rsid w:val="00D95F2B"/>
    <w:rsid w:val="00D95FA6"/>
    <w:rsid w:val="00D95FAE"/>
    <w:rsid w:val="00D96175"/>
    <w:rsid w:val="00D96425"/>
    <w:rsid w:val="00D9687D"/>
    <w:rsid w:val="00D96B0A"/>
    <w:rsid w:val="00D96B2B"/>
    <w:rsid w:val="00D96B39"/>
    <w:rsid w:val="00D96B88"/>
    <w:rsid w:val="00D96F1E"/>
    <w:rsid w:val="00D97054"/>
    <w:rsid w:val="00D970B4"/>
    <w:rsid w:val="00D97212"/>
    <w:rsid w:val="00D97285"/>
    <w:rsid w:val="00D97920"/>
    <w:rsid w:val="00D97971"/>
    <w:rsid w:val="00D97C1B"/>
    <w:rsid w:val="00D97CA9"/>
    <w:rsid w:val="00D97DAF"/>
    <w:rsid w:val="00D97DC2"/>
    <w:rsid w:val="00D97E61"/>
    <w:rsid w:val="00D97E69"/>
    <w:rsid w:val="00D97FE5"/>
    <w:rsid w:val="00D9A043"/>
    <w:rsid w:val="00DA0154"/>
    <w:rsid w:val="00DA02CC"/>
    <w:rsid w:val="00DA035C"/>
    <w:rsid w:val="00DA044B"/>
    <w:rsid w:val="00DA05AB"/>
    <w:rsid w:val="00DA066D"/>
    <w:rsid w:val="00DA06A8"/>
    <w:rsid w:val="00DA071C"/>
    <w:rsid w:val="00DA07C0"/>
    <w:rsid w:val="00DA0869"/>
    <w:rsid w:val="00DA092F"/>
    <w:rsid w:val="00DA0A1A"/>
    <w:rsid w:val="00DA0AED"/>
    <w:rsid w:val="00DA10CB"/>
    <w:rsid w:val="00DA10D4"/>
    <w:rsid w:val="00DA115F"/>
    <w:rsid w:val="00DA13B9"/>
    <w:rsid w:val="00DA14D8"/>
    <w:rsid w:val="00DA1898"/>
    <w:rsid w:val="00DA18C9"/>
    <w:rsid w:val="00DA18CE"/>
    <w:rsid w:val="00DA1B79"/>
    <w:rsid w:val="00DA1C8B"/>
    <w:rsid w:val="00DA1C9F"/>
    <w:rsid w:val="00DA1DD9"/>
    <w:rsid w:val="00DA1EBC"/>
    <w:rsid w:val="00DA1FAD"/>
    <w:rsid w:val="00DA2101"/>
    <w:rsid w:val="00DA2500"/>
    <w:rsid w:val="00DA2565"/>
    <w:rsid w:val="00DA257B"/>
    <w:rsid w:val="00DA25B0"/>
    <w:rsid w:val="00DA266F"/>
    <w:rsid w:val="00DA2760"/>
    <w:rsid w:val="00DA28E7"/>
    <w:rsid w:val="00DA2B69"/>
    <w:rsid w:val="00DA2BD7"/>
    <w:rsid w:val="00DA2CC2"/>
    <w:rsid w:val="00DA2EAD"/>
    <w:rsid w:val="00DA2EBE"/>
    <w:rsid w:val="00DA31B8"/>
    <w:rsid w:val="00DA352B"/>
    <w:rsid w:val="00DA35A8"/>
    <w:rsid w:val="00DA3827"/>
    <w:rsid w:val="00DA3865"/>
    <w:rsid w:val="00DA392E"/>
    <w:rsid w:val="00DA3952"/>
    <w:rsid w:val="00DA39C9"/>
    <w:rsid w:val="00DA39CD"/>
    <w:rsid w:val="00DA3A37"/>
    <w:rsid w:val="00DA3A4E"/>
    <w:rsid w:val="00DA3DEF"/>
    <w:rsid w:val="00DA3E8C"/>
    <w:rsid w:val="00DA3FD2"/>
    <w:rsid w:val="00DA4266"/>
    <w:rsid w:val="00DA42A1"/>
    <w:rsid w:val="00DA43F1"/>
    <w:rsid w:val="00DA451D"/>
    <w:rsid w:val="00DA4559"/>
    <w:rsid w:val="00DA46C4"/>
    <w:rsid w:val="00DA479E"/>
    <w:rsid w:val="00DA485E"/>
    <w:rsid w:val="00DA4868"/>
    <w:rsid w:val="00DA4949"/>
    <w:rsid w:val="00DA4AB5"/>
    <w:rsid w:val="00DA4AD8"/>
    <w:rsid w:val="00DA4FE1"/>
    <w:rsid w:val="00DA5045"/>
    <w:rsid w:val="00DA519A"/>
    <w:rsid w:val="00DA520B"/>
    <w:rsid w:val="00DA533D"/>
    <w:rsid w:val="00DA5399"/>
    <w:rsid w:val="00DA54F1"/>
    <w:rsid w:val="00DA5634"/>
    <w:rsid w:val="00DA5641"/>
    <w:rsid w:val="00DA5828"/>
    <w:rsid w:val="00DA5862"/>
    <w:rsid w:val="00DA5932"/>
    <w:rsid w:val="00DA594C"/>
    <w:rsid w:val="00DA595E"/>
    <w:rsid w:val="00DA59C3"/>
    <w:rsid w:val="00DA5D52"/>
    <w:rsid w:val="00DA5ED6"/>
    <w:rsid w:val="00DA5FC2"/>
    <w:rsid w:val="00DA5FE2"/>
    <w:rsid w:val="00DA6021"/>
    <w:rsid w:val="00DA610B"/>
    <w:rsid w:val="00DA612F"/>
    <w:rsid w:val="00DA6256"/>
    <w:rsid w:val="00DA6335"/>
    <w:rsid w:val="00DA636D"/>
    <w:rsid w:val="00DA650C"/>
    <w:rsid w:val="00DA6554"/>
    <w:rsid w:val="00DA66C7"/>
    <w:rsid w:val="00DA66EC"/>
    <w:rsid w:val="00DA694D"/>
    <w:rsid w:val="00DA695F"/>
    <w:rsid w:val="00DA69AF"/>
    <w:rsid w:val="00DA6AE7"/>
    <w:rsid w:val="00DA6BEA"/>
    <w:rsid w:val="00DA6C3F"/>
    <w:rsid w:val="00DA6C5B"/>
    <w:rsid w:val="00DA6E3D"/>
    <w:rsid w:val="00DA6F23"/>
    <w:rsid w:val="00DA6FCB"/>
    <w:rsid w:val="00DA7065"/>
    <w:rsid w:val="00DA7108"/>
    <w:rsid w:val="00DA7189"/>
    <w:rsid w:val="00DA7477"/>
    <w:rsid w:val="00DA7720"/>
    <w:rsid w:val="00DA7924"/>
    <w:rsid w:val="00DA7930"/>
    <w:rsid w:val="00DA7A7B"/>
    <w:rsid w:val="00DA7AA8"/>
    <w:rsid w:val="00DA7C20"/>
    <w:rsid w:val="00DA7DFF"/>
    <w:rsid w:val="00DA7E71"/>
    <w:rsid w:val="00DA7F3A"/>
    <w:rsid w:val="00DB0054"/>
    <w:rsid w:val="00DB010C"/>
    <w:rsid w:val="00DB03CC"/>
    <w:rsid w:val="00DB04EB"/>
    <w:rsid w:val="00DB0525"/>
    <w:rsid w:val="00DB054A"/>
    <w:rsid w:val="00DB05CE"/>
    <w:rsid w:val="00DB06DF"/>
    <w:rsid w:val="00DB0704"/>
    <w:rsid w:val="00DB094C"/>
    <w:rsid w:val="00DB096D"/>
    <w:rsid w:val="00DB097B"/>
    <w:rsid w:val="00DB0BB0"/>
    <w:rsid w:val="00DB0C8D"/>
    <w:rsid w:val="00DB0D05"/>
    <w:rsid w:val="00DB0DC2"/>
    <w:rsid w:val="00DB0DE6"/>
    <w:rsid w:val="00DB0DE7"/>
    <w:rsid w:val="00DB0DF6"/>
    <w:rsid w:val="00DB11A4"/>
    <w:rsid w:val="00DB14CD"/>
    <w:rsid w:val="00DB17B4"/>
    <w:rsid w:val="00DB17C0"/>
    <w:rsid w:val="00DB17F7"/>
    <w:rsid w:val="00DB1DD0"/>
    <w:rsid w:val="00DB1FD4"/>
    <w:rsid w:val="00DB2117"/>
    <w:rsid w:val="00DB2140"/>
    <w:rsid w:val="00DB2224"/>
    <w:rsid w:val="00DB22A9"/>
    <w:rsid w:val="00DB2652"/>
    <w:rsid w:val="00DB28E8"/>
    <w:rsid w:val="00DB2B31"/>
    <w:rsid w:val="00DB2D21"/>
    <w:rsid w:val="00DB2E24"/>
    <w:rsid w:val="00DB34E9"/>
    <w:rsid w:val="00DB3627"/>
    <w:rsid w:val="00DB3757"/>
    <w:rsid w:val="00DB37F4"/>
    <w:rsid w:val="00DB39B7"/>
    <w:rsid w:val="00DB39CB"/>
    <w:rsid w:val="00DB3B4D"/>
    <w:rsid w:val="00DB3C9A"/>
    <w:rsid w:val="00DB3CEB"/>
    <w:rsid w:val="00DB3DBA"/>
    <w:rsid w:val="00DB3F7B"/>
    <w:rsid w:val="00DB40ED"/>
    <w:rsid w:val="00DB4194"/>
    <w:rsid w:val="00DB42E8"/>
    <w:rsid w:val="00DB439F"/>
    <w:rsid w:val="00DB4451"/>
    <w:rsid w:val="00DB44E2"/>
    <w:rsid w:val="00DB47B6"/>
    <w:rsid w:val="00DB48A3"/>
    <w:rsid w:val="00DB49E9"/>
    <w:rsid w:val="00DB4AE6"/>
    <w:rsid w:val="00DB4C01"/>
    <w:rsid w:val="00DB4D77"/>
    <w:rsid w:val="00DB4D8A"/>
    <w:rsid w:val="00DB4DAF"/>
    <w:rsid w:val="00DB4DBD"/>
    <w:rsid w:val="00DB5027"/>
    <w:rsid w:val="00DB504B"/>
    <w:rsid w:val="00DB50E2"/>
    <w:rsid w:val="00DB50F4"/>
    <w:rsid w:val="00DB5179"/>
    <w:rsid w:val="00DB51BA"/>
    <w:rsid w:val="00DB526B"/>
    <w:rsid w:val="00DB5296"/>
    <w:rsid w:val="00DB5322"/>
    <w:rsid w:val="00DB55BA"/>
    <w:rsid w:val="00DB5705"/>
    <w:rsid w:val="00DB57F7"/>
    <w:rsid w:val="00DB5841"/>
    <w:rsid w:val="00DB58FE"/>
    <w:rsid w:val="00DB5910"/>
    <w:rsid w:val="00DB5937"/>
    <w:rsid w:val="00DB599E"/>
    <w:rsid w:val="00DB5A8A"/>
    <w:rsid w:val="00DB5B01"/>
    <w:rsid w:val="00DB5F48"/>
    <w:rsid w:val="00DB5F50"/>
    <w:rsid w:val="00DB5FA1"/>
    <w:rsid w:val="00DB6253"/>
    <w:rsid w:val="00DB6433"/>
    <w:rsid w:val="00DB6649"/>
    <w:rsid w:val="00DB66D4"/>
    <w:rsid w:val="00DB6716"/>
    <w:rsid w:val="00DB676D"/>
    <w:rsid w:val="00DB68AA"/>
    <w:rsid w:val="00DB6E92"/>
    <w:rsid w:val="00DB6F0C"/>
    <w:rsid w:val="00DB7345"/>
    <w:rsid w:val="00DB74CB"/>
    <w:rsid w:val="00DB758C"/>
    <w:rsid w:val="00DB772E"/>
    <w:rsid w:val="00DB7B2F"/>
    <w:rsid w:val="00DB7B73"/>
    <w:rsid w:val="00DB7D78"/>
    <w:rsid w:val="00DB7DA7"/>
    <w:rsid w:val="00DB7F66"/>
    <w:rsid w:val="00DB7FE3"/>
    <w:rsid w:val="00DC0226"/>
    <w:rsid w:val="00DC0330"/>
    <w:rsid w:val="00DC058F"/>
    <w:rsid w:val="00DC0631"/>
    <w:rsid w:val="00DC0782"/>
    <w:rsid w:val="00DC079E"/>
    <w:rsid w:val="00DC0BCE"/>
    <w:rsid w:val="00DC0C77"/>
    <w:rsid w:val="00DC0CF8"/>
    <w:rsid w:val="00DC0D5F"/>
    <w:rsid w:val="00DC0E06"/>
    <w:rsid w:val="00DC146D"/>
    <w:rsid w:val="00DC1597"/>
    <w:rsid w:val="00DC15F0"/>
    <w:rsid w:val="00DC181C"/>
    <w:rsid w:val="00DC1A18"/>
    <w:rsid w:val="00DC1BDF"/>
    <w:rsid w:val="00DC1C6E"/>
    <w:rsid w:val="00DC1DF0"/>
    <w:rsid w:val="00DC1E37"/>
    <w:rsid w:val="00DC1E90"/>
    <w:rsid w:val="00DC2241"/>
    <w:rsid w:val="00DC224B"/>
    <w:rsid w:val="00DC23CD"/>
    <w:rsid w:val="00DC23D1"/>
    <w:rsid w:val="00DC2467"/>
    <w:rsid w:val="00DC254C"/>
    <w:rsid w:val="00DC2A29"/>
    <w:rsid w:val="00DC2B50"/>
    <w:rsid w:val="00DC2EF1"/>
    <w:rsid w:val="00DC2FAD"/>
    <w:rsid w:val="00DC30A9"/>
    <w:rsid w:val="00DC31FD"/>
    <w:rsid w:val="00DC33EC"/>
    <w:rsid w:val="00DC367F"/>
    <w:rsid w:val="00DC38F5"/>
    <w:rsid w:val="00DC3A48"/>
    <w:rsid w:val="00DC3AA6"/>
    <w:rsid w:val="00DC3B9A"/>
    <w:rsid w:val="00DC4113"/>
    <w:rsid w:val="00DC4505"/>
    <w:rsid w:val="00DC464E"/>
    <w:rsid w:val="00DC4663"/>
    <w:rsid w:val="00DC4781"/>
    <w:rsid w:val="00DC49D9"/>
    <w:rsid w:val="00DC4D2E"/>
    <w:rsid w:val="00DC4EA2"/>
    <w:rsid w:val="00DC508B"/>
    <w:rsid w:val="00DC5176"/>
    <w:rsid w:val="00DC5193"/>
    <w:rsid w:val="00DC5239"/>
    <w:rsid w:val="00DC5262"/>
    <w:rsid w:val="00DC52B2"/>
    <w:rsid w:val="00DC52FD"/>
    <w:rsid w:val="00DC5325"/>
    <w:rsid w:val="00DC5510"/>
    <w:rsid w:val="00DC55C7"/>
    <w:rsid w:val="00DC57B9"/>
    <w:rsid w:val="00DC57EA"/>
    <w:rsid w:val="00DC58F8"/>
    <w:rsid w:val="00DC5AC6"/>
    <w:rsid w:val="00DC5BBA"/>
    <w:rsid w:val="00DC5DF1"/>
    <w:rsid w:val="00DC5EA2"/>
    <w:rsid w:val="00DC6084"/>
    <w:rsid w:val="00DC6088"/>
    <w:rsid w:val="00DC6260"/>
    <w:rsid w:val="00DC6417"/>
    <w:rsid w:val="00DC6589"/>
    <w:rsid w:val="00DC675D"/>
    <w:rsid w:val="00DC681E"/>
    <w:rsid w:val="00DC68E3"/>
    <w:rsid w:val="00DC68F5"/>
    <w:rsid w:val="00DC6962"/>
    <w:rsid w:val="00DC699F"/>
    <w:rsid w:val="00DC6B8A"/>
    <w:rsid w:val="00DC6BE9"/>
    <w:rsid w:val="00DC6D92"/>
    <w:rsid w:val="00DC6DD4"/>
    <w:rsid w:val="00DC6E2D"/>
    <w:rsid w:val="00DC6E49"/>
    <w:rsid w:val="00DC6F47"/>
    <w:rsid w:val="00DC6FAF"/>
    <w:rsid w:val="00DC7018"/>
    <w:rsid w:val="00DC70D2"/>
    <w:rsid w:val="00DC722A"/>
    <w:rsid w:val="00DC745A"/>
    <w:rsid w:val="00DC7852"/>
    <w:rsid w:val="00DC787A"/>
    <w:rsid w:val="00DC7AAB"/>
    <w:rsid w:val="00DC7ED9"/>
    <w:rsid w:val="00DD00C3"/>
    <w:rsid w:val="00DD014E"/>
    <w:rsid w:val="00DD0344"/>
    <w:rsid w:val="00DD05EC"/>
    <w:rsid w:val="00DD06B5"/>
    <w:rsid w:val="00DD08A4"/>
    <w:rsid w:val="00DD09FB"/>
    <w:rsid w:val="00DD0AD3"/>
    <w:rsid w:val="00DD0C47"/>
    <w:rsid w:val="00DD0FAE"/>
    <w:rsid w:val="00DD10DB"/>
    <w:rsid w:val="00DD112F"/>
    <w:rsid w:val="00DD115A"/>
    <w:rsid w:val="00DD11F1"/>
    <w:rsid w:val="00DD1284"/>
    <w:rsid w:val="00DD128F"/>
    <w:rsid w:val="00DD165C"/>
    <w:rsid w:val="00DD1683"/>
    <w:rsid w:val="00DD16DB"/>
    <w:rsid w:val="00DD1769"/>
    <w:rsid w:val="00DD1961"/>
    <w:rsid w:val="00DD1B4C"/>
    <w:rsid w:val="00DD1BE7"/>
    <w:rsid w:val="00DD1D98"/>
    <w:rsid w:val="00DD1DE4"/>
    <w:rsid w:val="00DD1ED3"/>
    <w:rsid w:val="00DD20F6"/>
    <w:rsid w:val="00DD227A"/>
    <w:rsid w:val="00DD234A"/>
    <w:rsid w:val="00DD23C7"/>
    <w:rsid w:val="00DD2409"/>
    <w:rsid w:val="00DD2472"/>
    <w:rsid w:val="00DD249E"/>
    <w:rsid w:val="00DD254F"/>
    <w:rsid w:val="00DD2698"/>
    <w:rsid w:val="00DD277E"/>
    <w:rsid w:val="00DD297E"/>
    <w:rsid w:val="00DD29C3"/>
    <w:rsid w:val="00DD29C8"/>
    <w:rsid w:val="00DD2BDF"/>
    <w:rsid w:val="00DD2DC8"/>
    <w:rsid w:val="00DD2F4D"/>
    <w:rsid w:val="00DD2F82"/>
    <w:rsid w:val="00DD3208"/>
    <w:rsid w:val="00DD33AB"/>
    <w:rsid w:val="00DD341A"/>
    <w:rsid w:val="00DD345F"/>
    <w:rsid w:val="00DD35C2"/>
    <w:rsid w:val="00DD3697"/>
    <w:rsid w:val="00DD387C"/>
    <w:rsid w:val="00DD38AE"/>
    <w:rsid w:val="00DD3AA9"/>
    <w:rsid w:val="00DD3AB9"/>
    <w:rsid w:val="00DD3DD7"/>
    <w:rsid w:val="00DD400A"/>
    <w:rsid w:val="00DD40E6"/>
    <w:rsid w:val="00DD413D"/>
    <w:rsid w:val="00DD43DB"/>
    <w:rsid w:val="00DD441A"/>
    <w:rsid w:val="00DD4661"/>
    <w:rsid w:val="00DD4680"/>
    <w:rsid w:val="00DD4760"/>
    <w:rsid w:val="00DD4764"/>
    <w:rsid w:val="00DD47D4"/>
    <w:rsid w:val="00DD485E"/>
    <w:rsid w:val="00DD4ABD"/>
    <w:rsid w:val="00DD4CAC"/>
    <w:rsid w:val="00DD4D93"/>
    <w:rsid w:val="00DD4DBE"/>
    <w:rsid w:val="00DD510C"/>
    <w:rsid w:val="00DD5347"/>
    <w:rsid w:val="00DD5498"/>
    <w:rsid w:val="00DD54A8"/>
    <w:rsid w:val="00DD562D"/>
    <w:rsid w:val="00DD5870"/>
    <w:rsid w:val="00DD58F7"/>
    <w:rsid w:val="00DD59F9"/>
    <w:rsid w:val="00DD5A8A"/>
    <w:rsid w:val="00DD5E4E"/>
    <w:rsid w:val="00DD5F24"/>
    <w:rsid w:val="00DD6005"/>
    <w:rsid w:val="00DD6083"/>
    <w:rsid w:val="00DD60E0"/>
    <w:rsid w:val="00DD6349"/>
    <w:rsid w:val="00DD644A"/>
    <w:rsid w:val="00DD6507"/>
    <w:rsid w:val="00DD6566"/>
    <w:rsid w:val="00DD65B5"/>
    <w:rsid w:val="00DD65C8"/>
    <w:rsid w:val="00DD6601"/>
    <w:rsid w:val="00DD686C"/>
    <w:rsid w:val="00DD68CF"/>
    <w:rsid w:val="00DD690A"/>
    <w:rsid w:val="00DD691C"/>
    <w:rsid w:val="00DD6C35"/>
    <w:rsid w:val="00DD6FB8"/>
    <w:rsid w:val="00DD701B"/>
    <w:rsid w:val="00DD7359"/>
    <w:rsid w:val="00DD73EF"/>
    <w:rsid w:val="00DD7E2E"/>
    <w:rsid w:val="00DE031D"/>
    <w:rsid w:val="00DE0420"/>
    <w:rsid w:val="00DE0568"/>
    <w:rsid w:val="00DE07FB"/>
    <w:rsid w:val="00DE0CD2"/>
    <w:rsid w:val="00DE0E9B"/>
    <w:rsid w:val="00DE0F3D"/>
    <w:rsid w:val="00DE102D"/>
    <w:rsid w:val="00DE1034"/>
    <w:rsid w:val="00DE123A"/>
    <w:rsid w:val="00DE1346"/>
    <w:rsid w:val="00DE144D"/>
    <w:rsid w:val="00DE164D"/>
    <w:rsid w:val="00DE1683"/>
    <w:rsid w:val="00DE17EB"/>
    <w:rsid w:val="00DE17FD"/>
    <w:rsid w:val="00DE1812"/>
    <w:rsid w:val="00DE18AD"/>
    <w:rsid w:val="00DE198C"/>
    <w:rsid w:val="00DE1A01"/>
    <w:rsid w:val="00DE1B47"/>
    <w:rsid w:val="00DE1CB0"/>
    <w:rsid w:val="00DE1DED"/>
    <w:rsid w:val="00DE1F49"/>
    <w:rsid w:val="00DE1FA8"/>
    <w:rsid w:val="00DE20E6"/>
    <w:rsid w:val="00DE22FF"/>
    <w:rsid w:val="00DE2316"/>
    <w:rsid w:val="00DE235E"/>
    <w:rsid w:val="00DE2380"/>
    <w:rsid w:val="00DE28C0"/>
    <w:rsid w:val="00DE2A52"/>
    <w:rsid w:val="00DE2A85"/>
    <w:rsid w:val="00DE2B60"/>
    <w:rsid w:val="00DE2C2C"/>
    <w:rsid w:val="00DE2CAB"/>
    <w:rsid w:val="00DE2EBF"/>
    <w:rsid w:val="00DE2FC4"/>
    <w:rsid w:val="00DE3015"/>
    <w:rsid w:val="00DE30DA"/>
    <w:rsid w:val="00DE34B2"/>
    <w:rsid w:val="00DE3508"/>
    <w:rsid w:val="00DE3649"/>
    <w:rsid w:val="00DE364E"/>
    <w:rsid w:val="00DE3861"/>
    <w:rsid w:val="00DE3AC9"/>
    <w:rsid w:val="00DE3CAA"/>
    <w:rsid w:val="00DE3CC6"/>
    <w:rsid w:val="00DE3F24"/>
    <w:rsid w:val="00DE3F34"/>
    <w:rsid w:val="00DE3FC7"/>
    <w:rsid w:val="00DE4132"/>
    <w:rsid w:val="00DE417E"/>
    <w:rsid w:val="00DE420B"/>
    <w:rsid w:val="00DE42AD"/>
    <w:rsid w:val="00DE47F4"/>
    <w:rsid w:val="00DE4806"/>
    <w:rsid w:val="00DE48ED"/>
    <w:rsid w:val="00DE4A2E"/>
    <w:rsid w:val="00DE4AA3"/>
    <w:rsid w:val="00DE4BDC"/>
    <w:rsid w:val="00DE4BEC"/>
    <w:rsid w:val="00DE4E7C"/>
    <w:rsid w:val="00DE5086"/>
    <w:rsid w:val="00DE5194"/>
    <w:rsid w:val="00DE51EB"/>
    <w:rsid w:val="00DE52A3"/>
    <w:rsid w:val="00DE53B0"/>
    <w:rsid w:val="00DE545C"/>
    <w:rsid w:val="00DE5815"/>
    <w:rsid w:val="00DE5A62"/>
    <w:rsid w:val="00DE5C2E"/>
    <w:rsid w:val="00DE5CFC"/>
    <w:rsid w:val="00DE5DE7"/>
    <w:rsid w:val="00DE5E20"/>
    <w:rsid w:val="00DE5E55"/>
    <w:rsid w:val="00DE5EEE"/>
    <w:rsid w:val="00DE5F76"/>
    <w:rsid w:val="00DE623F"/>
    <w:rsid w:val="00DE6247"/>
    <w:rsid w:val="00DE63A1"/>
    <w:rsid w:val="00DE689C"/>
    <w:rsid w:val="00DE698D"/>
    <w:rsid w:val="00DE6ACA"/>
    <w:rsid w:val="00DE70CD"/>
    <w:rsid w:val="00DE723B"/>
    <w:rsid w:val="00DE724D"/>
    <w:rsid w:val="00DE7378"/>
    <w:rsid w:val="00DE74E7"/>
    <w:rsid w:val="00DE751B"/>
    <w:rsid w:val="00DE752D"/>
    <w:rsid w:val="00DE763E"/>
    <w:rsid w:val="00DE768F"/>
    <w:rsid w:val="00DE7746"/>
    <w:rsid w:val="00DE77F3"/>
    <w:rsid w:val="00DE7953"/>
    <w:rsid w:val="00DE7EC5"/>
    <w:rsid w:val="00DE7F76"/>
    <w:rsid w:val="00DF0094"/>
    <w:rsid w:val="00DF0207"/>
    <w:rsid w:val="00DF02C2"/>
    <w:rsid w:val="00DF02D4"/>
    <w:rsid w:val="00DF05FC"/>
    <w:rsid w:val="00DF06CB"/>
    <w:rsid w:val="00DF0795"/>
    <w:rsid w:val="00DF0A5F"/>
    <w:rsid w:val="00DF0ABA"/>
    <w:rsid w:val="00DF0BBF"/>
    <w:rsid w:val="00DF0BD7"/>
    <w:rsid w:val="00DF0C71"/>
    <w:rsid w:val="00DF1103"/>
    <w:rsid w:val="00DF1201"/>
    <w:rsid w:val="00DF1311"/>
    <w:rsid w:val="00DF1404"/>
    <w:rsid w:val="00DF1421"/>
    <w:rsid w:val="00DF1BCF"/>
    <w:rsid w:val="00DF1CD8"/>
    <w:rsid w:val="00DF1D0C"/>
    <w:rsid w:val="00DF1F6D"/>
    <w:rsid w:val="00DF209B"/>
    <w:rsid w:val="00DF248F"/>
    <w:rsid w:val="00DF2637"/>
    <w:rsid w:val="00DF26F7"/>
    <w:rsid w:val="00DF2722"/>
    <w:rsid w:val="00DF2B9F"/>
    <w:rsid w:val="00DF2C1E"/>
    <w:rsid w:val="00DF2D01"/>
    <w:rsid w:val="00DF2DD1"/>
    <w:rsid w:val="00DF320D"/>
    <w:rsid w:val="00DF33D4"/>
    <w:rsid w:val="00DF33D5"/>
    <w:rsid w:val="00DF33F3"/>
    <w:rsid w:val="00DF37D2"/>
    <w:rsid w:val="00DF38DE"/>
    <w:rsid w:val="00DF3902"/>
    <w:rsid w:val="00DF39B1"/>
    <w:rsid w:val="00DF39F5"/>
    <w:rsid w:val="00DF3B39"/>
    <w:rsid w:val="00DF3BD1"/>
    <w:rsid w:val="00DF3BFD"/>
    <w:rsid w:val="00DF3C6F"/>
    <w:rsid w:val="00DF3DC3"/>
    <w:rsid w:val="00DF3DEB"/>
    <w:rsid w:val="00DF3E12"/>
    <w:rsid w:val="00DF3F1A"/>
    <w:rsid w:val="00DF406A"/>
    <w:rsid w:val="00DF411A"/>
    <w:rsid w:val="00DF4438"/>
    <w:rsid w:val="00DF44A5"/>
    <w:rsid w:val="00DF48C9"/>
    <w:rsid w:val="00DF4A05"/>
    <w:rsid w:val="00DF4AC5"/>
    <w:rsid w:val="00DF4B8D"/>
    <w:rsid w:val="00DF4B91"/>
    <w:rsid w:val="00DF4E51"/>
    <w:rsid w:val="00DF4FF6"/>
    <w:rsid w:val="00DF5175"/>
    <w:rsid w:val="00DF5586"/>
    <w:rsid w:val="00DF5639"/>
    <w:rsid w:val="00DF56BB"/>
    <w:rsid w:val="00DF57AB"/>
    <w:rsid w:val="00DF5963"/>
    <w:rsid w:val="00DF5AC1"/>
    <w:rsid w:val="00DF5ADA"/>
    <w:rsid w:val="00DF5BD7"/>
    <w:rsid w:val="00DF5E6A"/>
    <w:rsid w:val="00DF5FDC"/>
    <w:rsid w:val="00DF6161"/>
    <w:rsid w:val="00DF64E5"/>
    <w:rsid w:val="00DF6632"/>
    <w:rsid w:val="00DF68B3"/>
    <w:rsid w:val="00DF69FE"/>
    <w:rsid w:val="00DF6A7D"/>
    <w:rsid w:val="00DF6E17"/>
    <w:rsid w:val="00DF7243"/>
    <w:rsid w:val="00DF73A3"/>
    <w:rsid w:val="00DF741A"/>
    <w:rsid w:val="00DF75A8"/>
    <w:rsid w:val="00DF7650"/>
    <w:rsid w:val="00DF775B"/>
    <w:rsid w:val="00DF7846"/>
    <w:rsid w:val="00DF784B"/>
    <w:rsid w:val="00DF7A5B"/>
    <w:rsid w:val="00DF7BB5"/>
    <w:rsid w:val="00DF7C1C"/>
    <w:rsid w:val="00DF7C2E"/>
    <w:rsid w:val="00DF7D85"/>
    <w:rsid w:val="00DF7E3A"/>
    <w:rsid w:val="00DF7F83"/>
    <w:rsid w:val="00DF7F91"/>
    <w:rsid w:val="00E00156"/>
    <w:rsid w:val="00E0017E"/>
    <w:rsid w:val="00E001DB"/>
    <w:rsid w:val="00E00367"/>
    <w:rsid w:val="00E00615"/>
    <w:rsid w:val="00E0069E"/>
    <w:rsid w:val="00E006D4"/>
    <w:rsid w:val="00E00907"/>
    <w:rsid w:val="00E0099E"/>
    <w:rsid w:val="00E00AA4"/>
    <w:rsid w:val="00E00C77"/>
    <w:rsid w:val="00E00DB6"/>
    <w:rsid w:val="00E00F00"/>
    <w:rsid w:val="00E0118B"/>
    <w:rsid w:val="00E014B3"/>
    <w:rsid w:val="00E0176F"/>
    <w:rsid w:val="00E0198D"/>
    <w:rsid w:val="00E01B3A"/>
    <w:rsid w:val="00E01B50"/>
    <w:rsid w:val="00E01FB4"/>
    <w:rsid w:val="00E02174"/>
    <w:rsid w:val="00E02186"/>
    <w:rsid w:val="00E021DC"/>
    <w:rsid w:val="00E02355"/>
    <w:rsid w:val="00E024D7"/>
    <w:rsid w:val="00E02659"/>
    <w:rsid w:val="00E02770"/>
    <w:rsid w:val="00E02853"/>
    <w:rsid w:val="00E02AE6"/>
    <w:rsid w:val="00E02BB0"/>
    <w:rsid w:val="00E02CF3"/>
    <w:rsid w:val="00E02DA2"/>
    <w:rsid w:val="00E02ED5"/>
    <w:rsid w:val="00E0314F"/>
    <w:rsid w:val="00E0328A"/>
    <w:rsid w:val="00E03327"/>
    <w:rsid w:val="00E033F6"/>
    <w:rsid w:val="00E03470"/>
    <w:rsid w:val="00E034D1"/>
    <w:rsid w:val="00E03535"/>
    <w:rsid w:val="00E03668"/>
    <w:rsid w:val="00E03973"/>
    <w:rsid w:val="00E03AAE"/>
    <w:rsid w:val="00E03B25"/>
    <w:rsid w:val="00E03B56"/>
    <w:rsid w:val="00E03CE7"/>
    <w:rsid w:val="00E03D17"/>
    <w:rsid w:val="00E03DC9"/>
    <w:rsid w:val="00E0403E"/>
    <w:rsid w:val="00E040BF"/>
    <w:rsid w:val="00E040EF"/>
    <w:rsid w:val="00E04351"/>
    <w:rsid w:val="00E043DD"/>
    <w:rsid w:val="00E045F8"/>
    <w:rsid w:val="00E046B3"/>
    <w:rsid w:val="00E04A36"/>
    <w:rsid w:val="00E04F88"/>
    <w:rsid w:val="00E05007"/>
    <w:rsid w:val="00E050D6"/>
    <w:rsid w:val="00E05134"/>
    <w:rsid w:val="00E0519C"/>
    <w:rsid w:val="00E054CC"/>
    <w:rsid w:val="00E05744"/>
    <w:rsid w:val="00E05755"/>
    <w:rsid w:val="00E058B3"/>
    <w:rsid w:val="00E0594F"/>
    <w:rsid w:val="00E05A64"/>
    <w:rsid w:val="00E05A83"/>
    <w:rsid w:val="00E05B54"/>
    <w:rsid w:val="00E05BA3"/>
    <w:rsid w:val="00E05C9F"/>
    <w:rsid w:val="00E05EC8"/>
    <w:rsid w:val="00E0614D"/>
    <w:rsid w:val="00E06165"/>
    <w:rsid w:val="00E06356"/>
    <w:rsid w:val="00E063BB"/>
    <w:rsid w:val="00E0641E"/>
    <w:rsid w:val="00E0646C"/>
    <w:rsid w:val="00E064E9"/>
    <w:rsid w:val="00E066D0"/>
    <w:rsid w:val="00E06920"/>
    <w:rsid w:val="00E06ABE"/>
    <w:rsid w:val="00E06D10"/>
    <w:rsid w:val="00E06F9C"/>
    <w:rsid w:val="00E0719E"/>
    <w:rsid w:val="00E075B2"/>
    <w:rsid w:val="00E076AF"/>
    <w:rsid w:val="00E07764"/>
    <w:rsid w:val="00E079D4"/>
    <w:rsid w:val="00E07A93"/>
    <w:rsid w:val="00E07AE8"/>
    <w:rsid w:val="00E07CCD"/>
    <w:rsid w:val="00E07DE5"/>
    <w:rsid w:val="00E07E27"/>
    <w:rsid w:val="00E096C7"/>
    <w:rsid w:val="00E10063"/>
    <w:rsid w:val="00E1011D"/>
    <w:rsid w:val="00E1026A"/>
    <w:rsid w:val="00E1026D"/>
    <w:rsid w:val="00E104FD"/>
    <w:rsid w:val="00E10522"/>
    <w:rsid w:val="00E1059C"/>
    <w:rsid w:val="00E106A0"/>
    <w:rsid w:val="00E106D5"/>
    <w:rsid w:val="00E10918"/>
    <w:rsid w:val="00E10D3F"/>
    <w:rsid w:val="00E10DCC"/>
    <w:rsid w:val="00E10F05"/>
    <w:rsid w:val="00E10FEF"/>
    <w:rsid w:val="00E1151F"/>
    <w:rsid w:val="00E11703"/>
    <w:rsid w:val="00E11730"/>
    <w:rsid w:val="00E1195C"/>
    <w:rsid w:val="00E11AB8"/>
    <w:rsid w:val="00E11B1D"/>
    <w:rsid w:val="00E11F07"/>
    <w:rsid w:val="00E11F15"/>
    <w:rsid w:val="00E12029"/>
    <w:rsid w:val="00E1233A"/>
    <w:rsid w:val="00E1242E"/>
    <w:rsid w:val="00E1270E"/>
    <w:rsid w:val="00E12940"/>
    <w:rsid w:val="00E129BC"/>
    <w:rsid w:val="00E129FD"/>
    <w:rsid w:val="00E12DEE"/>
    <w:rsid w:val="00E12ECF"/>
    <w:rsid w:val="00E12EF9"/>
    <w:rsid w:val="00E13045"/>
    <w:rsid w:val="00E13161"/>
    <w:rsid w:val="00E1351D"/>
    <w:rsid w:val="00E13581"/>
    <w:rsid w:val="00E13669"/>
    <w:rsid w:val="00E1369A"/>
    <w:rsid w:val="00E1374B"/>
    <w:rsid w:val="00E1393A"/>
    <w:rsid w:val="00E13ACF"/>
    <w:rsid w:val="00E1403E"/>
    <w:rsid w:val="00E140F2"/>
    <w:rsid w:val="00E14119"/>
    <w:rsid w:val="00E14436"/>
    <w:rsid w:val="00E14767"/>
    <w:rsid w:val="00E14835"/>
    <w:rsid w:val="00E14A9C"/>
    <w:rsid w:val="00E14BE2"/>
    <w:rsid w:val="00E150B6"/>
    <w:rsid w:val="00E150F1"/>
    <w:rsid w:val="00E15395"/>
    <w:rsid w:val="00E154E4"/>
    <w:rsid w:val="00E155F6"/>
    <w:rsid w:val="00E15744"/>
    <w:rsid w:val="00E158CE"/>
    <w:rsid w:val="00E15A17"/>
    <w:rsid w:val="00E15CA0"/>
    <w:rsid w:val="00E15E54"/>
    <w:rsid w:val="00E15F79"/>
    <w:rsid w:val="00E15F97"/>
    <w:rsid w:val="00E1600E"/>
    <w:rsid w:val="00E1605C"/>
    <w:rsid w:val="00E16188"/>
    <w:rsid w:val="00E161F5"/>
    <w:rsid w:val="00E163BB"/>
    <w:rsid w:val="00E16409"/>
    <w:rsid w:val="00E16739"/>
    <w:rsid w:val="00E16763"/>
    <w:rsid w:val="00E167DF"/>
    <w:rsid w:val="00E167E9"/>
    <w:rsid w:val="00E168C2"/>
    <w:rsid w:val="00E16945"/>
    <w:rsid w:val="00E16BD1"/>
    <w:rsid w:val="00E16C71"/>
    <w:rsid w:val="00E16F30"/>
    <w:rsid w:val="00E170FA"/>
    <w:rsid w:val="00E171C7"/>
    <w:rsid w:val="00E171D4"/>
    <w:rsid w:val="00E17855"/>
    <w:rsid w:val="00E17CD6"/>
    <w:rsid w:val="00E17EBF"/>
    <w:rsid w:val="00E20199"/>
    <w:rsid w:val="00E20513"/>
    <w:rsid w:val="00E2052B"/>
    <w:rsid w:val="00E20538"/>
    <w:rsid w:val="00E20664"/>
    <w:rsid w:val="00E20673"/>
    <w:rsid w:val="00E20802"/>
    <w:rsid w:val="00E208F6"/>
    <w:rsid w:val="00E2092F"/>
    <w:rsid w:val="00E20AB7"/>
    <w:rsid w:val="00E20B1B"/>
    <w:rsid w:val="00E20EBF"/>
    <w:rsid w:val="00E21378"/>
    <w:rsid w:val="00E2145B"/>
    <w:rsid w:val="00E21572"/>
    <w:rsid w:val="00E2170B"/>
    <w:rsid w:val="00E21B1F"/>
    <w:rsid w:val="00E21C5F"/>
    <w:rsid w:val="00E21DC1"/>
    <w:rsid w:val="00E21EF9"/>
    <w:rsid w:val="00E21F22"/>
    <w:rsid w:val="00E21FA6"/>
    <w:rsid w:val="00E21FBD"/>
    <w:rsid w:val="00E21FE7"/>
    <w:rsid w:val="00E220AB"/>
    <w:rsid w:val="00E223CC"/>
    <w:rsid w:val="00E223F5"/>
    <w:rsid w:val="00E226D0"/>
    <w:rsid w:val="00E2287B"/>
    <w:rsid w:val="00E228DC"/>
    <w:rsid w:val="00E2297F"/>
    <w:rsid w:val="00E22C63"/>
    <w:rsid w:val="00E22CF7"/>
    <w:rsid w:val="00E22D29"/>
    <w:rsid w:val="00E22F54"/>
    <w:rsid w:val="00E22F74"/>
    <w:rsid w:val="00E232E7"/>
    <w:rsid w:val="00E23310"/>
    <w:rsid w:val="00E233AD"/>
    <w:rsid w:val="00E2340A"/>
    <w:rsid w:val="00E23571"/>
    <w:rsid w:val="00E2361F"/>
    <w:rsid w:val="00E236D2"/>
    <w:rsid w:val="00E237E3"/>
    <w:rsid w:val="00E2382E"/>
    <w:rsid w:val="00E23939"/>
    <w:rsid w:val="00E23ABF"/>
    <w:rsid w:val="00E23C8B"/>
    <w:rsid w:val="00E2407A"/>
    <w:rsid w:val="00E2442F"/>
    <w:rsid w:val="00E24465"/>
    <w:rsid w:val="00E24616"/>
    <w:rsid w:val="00E246F9"/>
    <w:rsid w:val="00E24859"/>
    <w:rsid w:val="00E249BC"/>
    <w:rsid w:val="00E24A1F"/>
    <w:rsid w:val="00E24A44"/>
    <w:rsid w:val="00E24BC7"/>
    <w:rsid w:val="00E24C89"/>
    <w:rsid w:val="00E24E8F"/>
    <w:rsid w:val="00E24EBB"/>
    <w:rsid w:val="00E25284"/>
    <w:rsid w:val="00E2531A"/>
    <w:rsid w:val="00E25384"/>
    <w:rsid w:val="00E25449"/>
    <w:rsid w:val="00E25578"/>
    <w:rsid w:val="00E257E1"/>
    <w:rsid w:val="00E259D9"/>
    <w:rsid w:val="00E25AA0"/>
    <w:rsid w:val="00E25B40"/>
    <w:rsid w:val="00E25B6E"/>
    <w:rsid w:val="00E25D31"/>
    <w:rsid w:val="00E25D97"/>
    <w:rsid w:val="00E2627F"/>
    <w:rsid w:val="00E2654D"/>
    <w:rsid w:val="00E26557"/>
    <w:rsid w:val="00E266AD"/>
    <w:rsid w:val="00E26889"/>
    <w:rsid w:val="00E268B9"/>
    <w:rsid w:val="00E26A99"/>
    <w:rsid w:val="00E26CEE"/>
    <w:rsid w:val="00E26D45"/>
    <w:rsid w:val="00E26E28"/>
    <w:rsid w:val="00E26F4D"/>
    <w:rsid w:val="00E26FB8"/>
    <w:rsid w:val="00E272D3"/>
    <w:rsid w:val="00E272FA"/>
    <w:rsid w:val="00E274AC"/>
    <w:rsid w:val="00E27581"/>
    <w:rsid w:val="00E27584"/>
    <w:rsid w:val="00E27689"/>
    <w:rsid w:val="00E277B0"/>
    <w:rsid w:val="00E279CC"/>
    <w:rsid w:val="00E27A70"/>
    <w:rsid w:val="00E27C60"/>
    <w:rsid w:val="00E27D72"/>
    <w:rsid w:val="00E27DE6"/>
    <w:rsid w:val="00E30044"/>
    <w:rsid w:val="00E30480"/>
    <w:rsid w:val="00E3054B"/>
    <w:rsid w:val="00E3060C"/>
    <w:rsid w:val="00E3064D"/>
    <w:rsid w:val="00E30ADF"/>
    <w:rsid w:val="00E30E0B"/>
    <w:rsid w:val="00E30E7C"/>
    <w:rsid w:val="00E30F69"/>
    <w:rsid w:val="00E31002"/>
    <w:rsid w:val="00E310C5"/>
    <w:rsid w:val="00E31181"/>
    <w:rsid w:val="00E311DF"/>
    <w:rsid w:val="00E313DF"/>
    <w:rsid w:val="00E316B2"/>
    <w:rsid w:val="00E31796"/>
    <w:rsid w:val="00E31965"/>
    <w:rsid w:val="00E31ABB"/>
    <w:rsid w:val="00E31B17"/>
    <w:rsid w:val="00E31DD9"/>
    <w:rsid w:val="00E31E1E"/>
    <w:rsid w:val="00E320D9"/>
    <w:rsid w:val="00E320EF"/>
    <w:rsid w:val="00E320FA"/>
    <w:rsid w:val="00E3217F"/>
    <w:rsid w:val="00E321A3"/>
    <w:rsid w:val="00E32254"/>
    <w:rsid w:val="00E32303"/>
    <w:rsid w:val="00E32791"/>
    <w:rsid w:val="00E32A09"/>
    <w:rsid w:val="00E32A42"/>
    <w:rsid w:val="00E32AE0"/>
    <w:rsid w:val="00E32C3A"/>
    <w:rsid w:val="00E32DE9"/>
    <w:rsid w:val="00E32E0D"/>
    <w:rsid w:val="00E32ED7"/>
    <w:rsid w:val="00E3307D"/>
    <w:rsid w:val="00E330B2"/>
    <w:rsid w:val="00E33292"/>
    <w:rsid w:val="00E332A6"/>
    <w:rsid w:val="00E33414"/>
    <w:rsid w:val="00E33526"/>
    <w:rsid w:val="00E33686"/>
    <w:rsid w:val="00E336DC"/>
    <w:rsid w:val="00E33742"/>
    <w:rsid w:val="00E33826"/>
    <w:rsid w:val="00E338ED"/>
    <w:rsid w:val="00E339D8"/>
    <w:rsid w:val="00E33BDA"/>
    <w:rsid w:val="00E33F92"/>
    <w:rsid w:val="00E33FE9"/>
    <w:rsid w:val="00E340E5"/>
    <w:rsid w:val="00E3412D"/>
    <w:rsid w:val="00E341EB"/>
    <w:rsid w:val="00E3437D"/>
    <w:rsid w:val="00E344BA"/>
    <w:rsid w:val="00E346BD"/>
    <w:rsid w:val="00E347B1"/>
    <w:rsid w:val="00E347F2"/>
    <w:rsid w:val="00E3488A"/>
    <w:rsid w:val="00E348A4"/>
    <w:rsid w:val="00E34976"/>
    <w:rsid w:val="00E34999"/>
    <w:rsid w:val="00E34C25"/>
    <w:rsid w:val="00E34C5C"/>
    <w:rsid w:val="00E3502F"/>
    <w:rsid w:val="00E3504B"/>
    <w:rsid w:val="00E352BA"/>
    <w:rsid w:val="00E35464"/>
    <w:rsid w:val="00E354E8"/>
    <w:rsid w:val="00E3577A"/>
    <w:rsid w:val="00E35830"/>
    <w:rsid w:val="00E35AF9"/>
    <w:rsid w:val="00E35BCB"/>
    <w:rsid w:val="00E35BE3"/>
    <w:rsid w:val="00E35C94"/>
    <w:rsid w:val="00E35DD9"/>
    <w:rsid w:val="00E35F23"/>
    <w:rsid w:val="00E36029"/>
    <w:rsid w:val="00E360CB"/>
    <w:rsid w:val="00E360D5"/>
    <w:rsid w:val="00E360F5"/>
    <w:rsid w:val="00E361DD"/>
    <w:rsid w:val="00E36252"/>
    <w:rsid w:val="00E3631D"/>
    <w:rsid w:val="00E3646F"/>
    <w:rsid w:val="00E3655A"/>
    <w:rsid w:val="00E365D2"/>
    <w:rsid w:val="00E365E7"/>
    <w:rsid w:val="00E366EE"/>
    <w:rsid w:val="00E36720"/>
    <w:rsid w:val="00E367D1"/>
    <w:rsid w:val="00E36973"/>
    <w:rsid w:val="00E36ED9"/>
    <w:rsid w:val="00E36F00"/>
    <w:rsid w:val="00E36F69"/>
    <w:rsid w:val="00E3704A"/>
    <w:rsid w:val="00E37061"/>
    <w:rsid w:val="00E3740F"/>
    <w:rsid w:val="00E374CC"/>
    <w:rsid w:val="00E378A6"/>
    <w:rsid w:val="00E3794A"/>
    <w:rsid w:val="00E37A8D"/>
    <w:rsid w:val="00E37B1F"/>
    <w:rsid w:val="00E37BC4"/>
    <w:rsid w:val="00E37CED"/>
    <w:rsid w:val="00E37D90"/>
    <w:rsid w:val="00E37F82"/>
    <w:rsid w:val="00E37FD4"/>
    <w:rsid w:val="00E40005"/>
    <w:rsid w:val="00E40202"/>
    <w:rsid w:val="00E403E0"/>
    <w:rsid w:val="00E40453"/>
    <w:rsid w:val="00E405C3"/>
    <w:rsid w:val="00E406EA"/>
    <w:rsid w:val="00E40974"/>
    <w:rsid w:val="00E40A3D"/>
    <w:rsid w:val="00E40A3F"/>
    <w:rsid w:val="00E40DEE"/>
    <w:rsid w:val="00E40E9A"/>
    <w:rsid w:val="00E41359"/>
    <w:rsid w:val="00E413FE"/>
    <w:rsid w:val="00E414D0"/>
    <w:rsid w:val="00E415C8"/>
    <w:rsid w:val="00E41727"/>
    <w:rsid w:val="00E418BE"/>
    <w:rsid w:val="00E41926"/>
    <w:rsid w:val="00E41A9C"/>
    <w:rsid w:val="00E41B72"/>
    <w:rsid w:val="00E41C56"/>
    <w:rsid w:val="00E41C5E"/>
    <w:rsid w:val="00E41CF3"/>
    <w:rsid w:val="00E41D21"/>
    <w:rsid w:val="00E41E25"/>
    <w:rsid w:val="00E41EC9"/>
    <w:rsid w:val="00E420C9"/>
    <w:rsid w:val="00E42115"/>
    <w:rsid w:val="00E422A8"/>
    <w:rsid w:val="00E423CA"/>
    <w:rsid w:val="00E4258E"/>
    <w:rsid w:val="00E425C2"/>
    <w:rsid w:val="00E426C6"/>
    <w:rsid w:val="00E4280D"/>
    <w:rsid w:val="00E42851"/>
    <w:rsid w:val="00E428A3"/>
    <w:rsid w:val="00E42952"/>
    <w:rsid w:val="00E4299F"/>
    <w:rsid w:val="00E42D16"/>
    <w:rsid w:val="00E42D9B"/>
    <w:rsid w:val="00E42DD2"/>
    <w:rsid w:val="00E42E20"/>
    <w:rsid w:val="00E42E99"/>
    <w:rsid w:val="00E42FCF"/>
    <w:rsid w:val="00E43260"/>
    <w:rsid w:val="00E4347A"/>
    <w:rsid w:val="00E435DA"/>
    <w:rsid w:val="00E436BB"/>
    <w:rsid w:val="00E43AF1"/>
    <w:rsid w:val="00E43D87"/>
    <w:rsid w:val="00E43F1A"/>
    <w:rsid w:val="00E43F78"/>
    <w:rsid w:val="00E43F87"/>
    <w:rsid w:val="00E43FD8"/>
    <w:rsid w:val="00E44037"/>
    <w:rsid w:val="00E44116"/>
    <w:rsid w:val="00E4416B"/>
    <w:rsid w:val="00E4423B"/>
    <w:rsid w:val="00E447D4"/>
    <w:rsid w:val="00E44C60"/>
    <w:rsid w:val="00E44D98"/>
    <w:rsid w:val="00E44F1E"/>
    <w:rsid w:val="00E44F9F"/>
    <w:rsid w:val="00E45166"/>
    <w:rsid w:val="00E452CE"/>
    <w:rsid w:val="00E45308"/>
    <w:rsid w:val="00E45342"/>
    <w:rsid w:val="00E45395"/>
    <w:rsid w:val="00E45399"/>
    <w:rsid w:val="00E454C2"/>
    <w:rsid w:val="00E45633"/>
    <w:rsid w:val="00E456C7"/>
    <w:rsid w:val="00E456CC"/>
    <w:rsid w:val="00E45740"/>
    <w:rsid w:val="00E45960"/>
    <w:rsid w:val="00E459DB"/>
    <w:rsid w:val="00E45CAF"/>
    <w:rsid w:val="00E45D68"/>
    <w:rsid w:val="00E45EC3"/>
    <w:rsid w:val="00E460F7"/>
    <w:rsid w:val="00E4614B"/>
    <w:rsid w:val="00E46623"/>
    <w:rsid w:val="00E46632"/>
    <w:rsid w:val="00E468CE"/>
    <w:rsid w:val="00E46C14"/>
    <w:rsid w:val="00E46E6A"/>
    <w:rsid w:val="00E46EAF"/>
    <w:rsid w:val="00E46ED5"/>
    <w:rsid w:val="00E46F70"/>
    <w:rsid w:val="00E470A8"/>
    <w:rsid w:val="00E4711C"/>
    <w:rsid w:val="00E4717A"/>
    <w:rsid w:val="00E471E0"/>
    <w:rsid w:val="00E4732E"/>
    <w:rsid w:val="00E4736D"/>
    <w:rsid w:val="00E47699"/>
    <w:rsid w:val="00E47874"/>
    <w:rsid w:val="00E47C00"/>
    <w:rsid w:val="00E47C02"/>
    <w:rsid w:val="00E47D4E"/>
    <w:rsid w:val="00E47D64"/>
    <w:rsid w:val="00E47D7B"/>
    <w:rsid w:val="00E47DD7"/>
    <w:rsid w:val="00E47F62"/>
    <w:rsid w:val="00E47FA9"/>
    <w:rsid w:val="00E500B2"/>
    <w:rsid w:val="00E503EC"/>
    <w:rsid w:val="00E50476"/>
    <w:rsid w:val="00E50489"/>
    <w:rsid w:val="00E5050A"/>
    <w:rsid w:val="00E50790"/>
    <w:rsid w:val="00E50824"/>
    <w:rsid w:val="00E5090E"/>
    <w:rsid w:val="00E50C5F"/>
    <w:rsid w:val="00E50CA8"/>
    <w:rsid w:val="00E50E4F"/>
    <w:rsid w:val="00E50EEB"/>
    <w:rsid w:val="00E51074"/>
    <w:rsid w:val="00E51118"/>
    <w:rsid w:val="00E5129B"/>
    <w:rsid w:val="00E512B8"/>
    <w:rsid w:val="00E5130D"/>
    <w:rsid w:val="00E51614"/>
    <w:rsid w:val="00E51697"/>
    <w:rsid w:val="00E516E6"/>
    <w:rsid w:val="00E5184E"/>
    <w:rsid w:val="00E51896"/>
    <w:rsid w:val="00E518EB"/>
    <w:rsid w:val="00E51AAD"/>
    <w:rsid w:val="00E51C3F"/>
    <w:rsid w:val="00E51C49"/>
    <w:rsid w:val="00E51D18"/>
    <w:rsid w:val="00E522D2"/>
    <w:rsid w:val="00E523A2"/>
    <w:rsid w:val="00E523C6"/>
    <w:rsid w:val="00E5244A"/>
    <w:rsid w:val="00E5245F"/>
    <w:rsid w:val="00E52559"/>
    <w:rsid w:val="00E52629"/>
    <w:rsid w:val="00E5283A"/>
    <w:rsid w:val="00E52843"/>
    <w:rsid w:val="00E52872"/>
    <w:rsid w:val="00E52904"/>
    <w:rsid w:val="00E52CEE"/>
    <w:rsid w:val="00E52CF8"/>
    <w:rsid w:val="00E52D21"/>
    <w:rsid w:val="00E52DFD"/>
    <w:rsid w:val="00E5315E"/>
    <w:rsid w:val="00E5358A"/>
    <w:rsid w:val="00E535D1"/>
    <w:rsid w:val="00E53605"/>
    <w:rsid w:val="00E53644"/>
    <w:rsid w:val="00E53844"/>
    <w:rsid w:val="00E53BDF"/>
    <w:rsid w:val="00E53C23"/>
    <w:rsid w:val="00E53CB2"/>
    <w:rsid w:val="00E53CB5"/>
    <w:rsid w:val="00E53CB9"/>
    <w:rsid w:val="00E53E2E"/>
    <w:rsid w:val="00E53E45"/>
    <w:rsid w:val="00E54293"/>
    <w:rsid w:val="00E54312"/>
    <w:rsid w:val="00E54505"/>
    <w:rsid w:val="00E54837"/>
    <w:rsid w:val="00E54A26"/>
    <w:rsid w:val="00E54AE3"/>
    <w:rsid w:val="00E54C8C"/>
    <w:rsid w:val="00E54E29"/>
    <w:rsid w:val="00E54F1D"/>
    <w:rsid w:val="00E54F5A"/>
    <w:rsid w:val="00E54FD3"/>
    <w:rsid w:val="00E5513A"/>
    <w:rsid w:val="00E551D5"/>
    <w:rsid w:val="00E55277"/>
    <w:rsid w:val="00E5531C"/>
    <w:rsid w:val="00E55381"/>
    <w:rsid w:val="00E5546E"/>
    <w:rsid w:val="00E554EB"/>
    <w:rsid w:val="00E55646"/>
    <w:rsid w:val="00E55669"/>
    <w:rsid w:val="00E5573C"/>
    <w:rsid w:val="00E557A6"/>
    <w:rsid w:val="00E55952"/>
    <w:rsid w:val="00E55A3E"/>
    <w:rsid w:val="00E55A55"/>
    <w:rsid w:val="00E55F4B"/>
    <w:rsid w:val="00E56163"/>
    <w:rsid w:val="00E561BC"/>
    <w:rsid w:val="00E561CB"/>
    <w:rsid w:val="00E56380"/>
    <w:rsid w:val="00E5655F"/>
    <w:rsid w:val="00E565A3"/>
    <w:rsid w:val="00E5667D"/>
    <w:rsid w:val="00E56689"/>
    <w:rsid w:val="00E566FD"/>
    <w:rsid w:val="00E5686D"/>
    <w:rsid w:val="00E568E2"/>
    <w:rsid w:val="00E56A02"/>
    <w:rsid w:val="00E56A97"/>
    <w:rsid w:val="00E56BD3"/>
    <w:rsid w:val="00E56C9B"/>
    <w:rsid w:val="00E571FB"/>
    <w:rsid w:val="00E57218"/>
    <w:rsid w:val="00E572DD"/>
    <w:rsid w:val="00E5734A"/>
    <w:rsid w:val="00E573DA"/>
    <w:rsid w:val="00E573F5"/>
    <w:rsid w:val="00E57420"/>
    <w:rsid w:val="00E5747F"/>
    <w:rsid w:val="00E5748C"/>
    <w:rsid w:val="00E57497"/>
    <w:rsid w:val="00E57697"/>
    <w:rsid w:val="00E5769A"/>
    <w:rsid w:val="00E5791C"/>
    <w:rsid w:val="00E57B0A"/>
    <w:rsid w:val="00E57BDE"/>
    <w:rsid w:val="00E57BEF"/>
    <w:rsid w:val="00E57C2A"/>
    <w:rsid w:val="00E57C6E"/>
    <w:rsid w:val="00E57E55"/>
    <w:rsid w:val="00E57E79"/>
    <w:rsid w:val="00E600EE"/>
    <w:rsid w:val="00E602F1"/>
    <w:rsid w:val="00E603FE"/>
    <w:rsid w:val="00E60619"/>
    <w:rsid w:val="00E6064B"/>
    <w:rsid w:val="00E60A4B"/>
    <w:rsid w:val="00E60B4A"/>
    <w:rsid w:val="00E60CAB"/>
    <w:rsid w:val="00E60EA3"/>
    <w:rsid w:val="00E60F9A"/>
    <w:rsid w:val="00E61006"/>
    <w:rsid w:val="00E61211"/>
    <w:rsid w:val="00E6128A"/>
    <w:rsid w:val="00E612AB"/>
    <w:rsid w:val="00E612F5"/>
    <w:rsid w:val="00E6143C"/>
    <w:rsid w:val="00E6145C"/>
    <w:rsid w:val="00E6146E"/>
    <w:rsid w:val="00E616E0"/>
    <w:rsid w:val="00E618DE"/>
    <w:rsid w:val="00E61A69"/>
    <w:rsid w:val="00E61BA4"/>
    <w:rsid w:val="00E61C02"/>
    <w:rsid w:val="00E61D1C"/>
    <w:rsid w:val="00E61E42"/>
    <w:rsid w:val="00E61E81"/>
    <w:rsid w:val="00E61F9E"/>
    <w:rsid w:val="00E62076"/>
    <w:rsid w:val="00E6208C"/>
    <w:rsid w:val="00E620EE"/>
    <w:rsid w:val="00E62268"/>
    <w:rsid w:val="00E623CD"/>
    <w:rsid w:val="00E628D0"/>
    <w:rsid w:val="00E62919"/>
    <w:rsid w:val="00E62937"/>
    <w:rsid w:val="00E62CE9"/>
    <w:rsid w:val="00E62E97"/>
    <w:rsid w:val="00E6309B"/>
    <w:rsid w:val="00E630E6"/>
    <w:rsid w:val="00E63159"/>
    <w:rsid w:val="00E63323"/>
    <w:rsid w:val="00E63352"/>
    <w:rsid w:val="00E63363"/>
    <w:rsid w:val="00E6360C"/>
    <w:rsid w:val="00E636CA"/>
    <w:rsid w:val="00E63752"/>
    <w:rsid w:val="00E637D8"/>
    <w:rsid w:val="00E63967"/>
    <w:rsid w:val="00E639A3"/>
    <w:rsid w:val="00E63A10"/>
    <w:rsid w:val="00E63D09"/>
    <w:rsid w:val="00E63D9D"/>
    <w:rsid w:val="00E63E02"/>
    <w:rsid w:val="00E63E11"/>
    <w:rsid w:val="00E63F7B"/>
    <w:rsid w:val="00E640D8"/>
    <w:rsid w:val="00E64135"/>
    <w:rsid w:val="00E64316"/>
    <w:rsid w:val="00E64339"/>
    <w:rsid w:val="00E643AF"/>
    <w:rsid w:val="00E64528"/>
    <w:rsid w:val="00E649A3"/>
    <w:rsid w:val="00E64AB4"/>
    <w:rsid w:val="00E64B06"/>
    <w:rsid w:val="00E64D90"/>
    <w:rsid w:val="00E64F1C"/>
    <w:rsid w:val="00E650CB"/>
    <w:rsid w:val="00E651E6"/>
    <w:rsid w:val="00E653D3"/>
    <w:rsid w:val="00E654AF"/>
    <w:rsid w:val="00E65540"/>
    <w:rsid w:val="00E6557D"/>
    <w:rsid w:val="00E6574B"/>
    <w:rsid w:val="00E6595B"/>
    <w:rsid w:val="00E65A67"/>
    <w:rsid w:val="00E65A68"/>
    <w:rsid w:val="00E65A9A"/>
    <w:rsid w:val="00E65AA5"/>
    <w:rsid w:val="00E65B6A"/>
    <w:rsid w:val="00E65B72"/>
    <w:rsid w:val="00E65BD7"/>
    <w:rsid w:val="00E65DAB"/>
    <w:rsid w:val="00E66093"/>
    <w:rsid w:val="00E662F9"/>
    <w:rsid w:val="00E663C0"/>
    <w:rsid w:val="00E665A3"/>
    <w:rsid w:val="00E668ED"/>
    <w:rsid w:val="00E66A6A"/>
    <w:rsid w:val="00E66AC7"/>
    <w:rsid w:val="00E66BF3"/>
    <w:rsid w:val="00E66C86"/>
    <w:rsid w:val="00E66ED5"/>
    <w:rsid w:val="00E66EEC"/>
    <w:rsid w:val="00E67068"/>
    <w:rsid w:val="00E67076"/>
    <w:rsid w:val="00E671D4"/>
    <w:rsid w:val="00E672F2"/>
    <w:rsid w:val="00E675B8"/>
    <w:rsid w:val="00E675BA"/>
    <w:rsid w:val="00E677B6"/>
    <w:rsid w:val="00E67960"/>
    <w:rsid w:val="00E6797C"/>
    <w:rsid w:val="00E679C5"/>
    <w:rsid w:val="00E679F8"/>
    <w:rsid w:val="00E7002E"/>
    <w:rsid w:val="00E70231"/>
    <w:rsid w:val="00E702D1"/>
    <w:rsid w:val="00E703BC"/>
    <w:rsid w:val="00E706B6"/>
    <w:rsid w:val="00E7078F"/>
    <w:rsid w:val="00E70BBD"/>
    <w:rsid w:val="00E70BE0"/>
    <w:rsid w:val="00E70E69"/>
    <w:rsid w:val="00E710BA"/>
    <w:rsid w:val="00E710DF"/>
    <w:rsid w:val="00E7124C"/>
    <w:rsid w:val="00E71297"/>
    <w:rsid w:val="00E7155F"/>
    <w:rsid w:val="00E715F0"/>
    <w:rsid w:val="00E71729"/>
    <w:rsid w:val="00E71927"/>
    <w:rsid w:val="00E7199A"/>
    <w:rsid w:val="00E71CA5"/>
    <w:rsid w:val="00E71DE2"/>
    <w:rsid w:val="00E71EB3"/>
    <w:rsid w:val="00E72453"/>
    <w:rsid w:val="00E72484"/>
    <w:rsid w:val="00E72578"/>
    <w:rsid w:val="00E72668"/>
    <w:rsid w:val="00E72787"/>
    <w:rsid w:val="00E728CA"/>
    <w:rsid w:val="00E72A20"/>
    <w:rsid w:val="00E730B2"/>
    <w:rsid w:val="00E730BF"/>
    <w:rsid w:val="00E730CB"/>
    <w:rsid w:val="00E733D5"/>
    <w:rsid w:val="00E73672"/>
    <w:rsid w:val="00E738B1"/>
    <w:rsid w:val="00E738FD"/>
    <w:rsid w:val="00E739CD"/>
    <w:rsid w:val="00E73AD8"/>
    <w:rsid w:val="00E73BB4"/>
    <w:rsid w:val="00E73CED"/>
    <w:rsid w:val="00E73D04"/>
    <w:rsid w:val="00E73DBD"/>
    <w:rsid w:val="00E73ED0"/>
    <w:rsid w:val="00E73EE2"/>
    <w:rsid w:val="00E73F20"/>
    <w:rsid w:val="00E73F2A"/>
    <w:rsid w:val="00E73FE5"/>
    <w:rsid w:val="00E742B7"/>
    <w:rsid w:val="00E74435"/>
    <w:rsid w:val="00E74535"/>
    <w:rsid w:val="00E7472F"/>
    <w:rsid w:val="00E74A03"/>
    <w:rsid w:val="00E74A21"/>
    <w:rsid w:val="00E74B85"/>
    <w:rsid w:val="00E74C54"/>
    <w:rsid w:val="00E74F1D"/>
    <w:rsid w:val="00E74FF4"/>
    <w:rsid w:val="00E750CD"/>
    <w:rsid w:val="00E75211"/>
    <w:rsid w:val="00E75455"/>
    <w:rsid w:val="00E75518"/>
    <w:rsid w:val="00E75623"/>
    <w:rsid w:val="00E75652"/>
    <w:rsid w:val="00E75875"/>
    <w:rsid w:val="00E759DA"/>
    <w:rsid w:val="00E75BD0"/>
    <w:rsid w:val="00E75D16"/>
    <w:rsid w:val="00E75DBF"/>
    <w:rsid w:val="00E75F1C"/>
    <w:rsid w:val="00E75F57"/>
    <w:rsid w:val="00E76088"/>
    <w:rsid w:val="00E761B3"/>
    <w:rsid w:val="00E7656E"/>
    <w:rsid w:val="00E7665E"/>
    <w:rsid w:val="00E76850"/>
    <w:rsid w:val="00E7689D"/>
    <w:rsid w:val="00E76AB3"/>
    <w:rsid w:val="00E76B29"/>
    <w:rsid w:val="00E76C2E"/>
    <w:rsid w:val="00E76D6D"/>
    <w:rsid w:val="00E76E55"/>
    <w:rsid w:val="00E76EC5"/>
    <w:rsid w:val="00E76F6F"/>
    <w:rsid w:val="00E77462"/>
    <w:rsid w:val="00E774F5"/>
    <w:rsid w:val="00E7754A"/>
    <w:rsid w:val="00E775BD"/>
    <w:rsid w:val="00E7782D"/>
    <w:rsid w:val="00E77A64"/>
    <w:rsid w:val="00E77AA9"/>
    <w:rsid w:val="00E77AB4"/>
    <w:rsid w:val="00E77B70"/>
    <w:rsid w:val="00E77BA4"/>
    <w:rsid w:val="00E80141"/>
    <w:rsid w:val="00E803D1"/>
    <w:rsid w:val="00E80549"/>
    <w:rsid w:val="00E8061E"/>
    <w:rsid w:val="00E806DF"/>
    <w:rsid w:val="00E8081A"/>
    <w:rsid w:val="00E80924"/>
    <w:rsid w:val="00E809DA"/>
    <w:rsid w:val="00E80B67"/>
    <w:rsid w:val="00E810A4"/>
    <w:rsid w:val="00E81374"/>
    <w:rsid w:val="00E81468"/>
    <w:rsid w:val="00E816BE"/>
    <w:rsid w:val="00E81929"/>
    <w:rsid w:val="00E81943"/>
    <w:rsid w:val="00E819D4"/>
    <w:rsid w:val="00E81A33"/>
    <w:rsid w:val="00E81DF5"/>
    <w:rsid w:val="00E81EAD"/>
    <w:rsid w:val="00E81F1F"/>
    <w:rsid w:val="00E821BB"/>
    <w:rsid w:val="00E8242A"/>
    <w:rsid w:val="00E825E9"/>
    <w:rsid w:val="00E82765"/>
    <w:rsid w:val="00E82A68"/>
    <w:rsid w:val="00E82A7D"/>
    <w:rsid w:val="00E82C44"/>
    <w:rsid w:val="00E82E0A"/>
    <w:rsid w:val="00E82F72"/>
    <w:rsid w:val="00E82FCB"/>
    <w:rsid w:val="00E83231"/>
    <w:rsid w:val="00E83253"/>
    <w:rsid w:val="00E8328A"/>
    <w:rsid w:val="00E833AF"/>
    <w:rsid w:val="00E833B1"/>
    <w:rsid w:val="00E83626"/>
    <w:rsid w:val="00E836AE"/>
    <w:rsid w:val="00E83706"/>
    <w:rsid w:val="00E837CB"/>
    <w:rsid w:val="00E83817"/>
    <w:rsid w:val="00E83849"/>
    <w:rsid w:val="00E83931"/>
    <w:rsid w:val="00E839BA"/>
    <w:rsid w:val="00E83A61"/>
    <w:rsid w:val="00E83E81"/>
    <w:rsid w:val="00E83EC1"/>
    <w:rsid w:val="00E83F41"/>
    <w:rsid w:val="00E83F55"/>
    <w:rsid w:val="00E83FCA"/>
    <w:rsid w:val="00E84421"/>
    <w:rsid w:val="00E8457E"/>
    <w:rsid w:val="00E84735"/>
    <w:rsid w:val="00E8473A"/>
    <w:rsid w:val="00E84B23"/>
    <w:rsid w:val="00E84B69"/>
    <w:rsid w:val="00E84B6F"/>
    <w:rsid w:val="00E84F49"/>
    <w:rsid w:val="00E84FA2"/>
    <w:rsid w:val="00E8508C"/>
    <w:rsid w:val="00E85BD6"/>
    <w:rsid w:val="00E85BDD"/>
    <w:rsid w:val="00E862D1"/>
    <w:rsid w:val="00E86346"/>
    <w:rsid w:val="00E86382"/>
    <w:rsid w:val="00E86554"/>
    <w:rsid w:val="00E865C4"/>
    <w:rsid w:val="00E8668D"/>
    <w:rsid w:val="00E86790"/>
    <w:rsid w:val="00E86908"/>
    <w:rsid w:val="00E86922"/>
    <w:rsid w:val="00E86AD0"/>
    <w:rsid w:val="00E86B6E"/>
    <w:rsid w:val="00E86C57"/>
    <w:rsid w:val="00E86CAF"/>
    <w:rsid w:val="00E86D87"/>
    <w:rsid w:val="00E86DD8"/>
    <w:rsid w:val="00E8701B"/>
    <w:rsid w:val="00E87228"/>
    <w:rsid w:val="00E872F7"/>
    <w:rsid w:val="00E874AA"/>
    <w:rsid w:val="00E8752E"/>
    <w:rsid w:val="00E87601"/>
    <w:rsid w:val="00E8760D"/>
    <w:rsid w:val="00E876DF"/>
    <w:rsid w:val="00E877AC"/>
    <w:rsid w:val="00E87A83"/>
    <w:rsid w:val="00E87AAD"/>
    <w:rsid w:val="00E87AC7"/>
    <w:rsid w:val="00E87B22"/>
    <w:rsid w:val="00E87D7B"/>
    <w:rsid w:val="00E90073"/>
    <w:rsid w:val="00E9022D"/>
    <w:rsid w:val="00E902BC"/>
    <w:rsid w:val="00E902F6"/>
    <w:rsid w:val="00E90357"/>
    <w:rsid w:val="00E904FE"/>
    <w:rsid w:val="00E90544"/>
    <w:rsid w:val="00E905E5"/>
    <w:rsid w:val="00E906C9"/>
    <w:rsid w:val="00E90730"/>
    <w:rsid w:val="00E90846"/>
    <w:rsid w:val="00E90AAB"/>
    <w:rsid w:val="00E90C2E"/>
    <w:rsid w:val="00E90C64"/>
    <w:rsid w:val="00E90CB5"/>
    <w:rsid w:val="00E90D01"/>
    <w:rsid w:val="00E90F9A"/>
    <w:rsid w:val="00E90FC3"/>
    <w:rsid w:val="00E90FF2"/>
    <w:rsid w:val="00E91034"/>
    <w:rsid w:val="00E91051"/>
    <w:rsid w:val="00E910E7"/>
    <w:rsid w:val="00E91177"/>
    <w:rsid w:val="00E912FA"/>
    <w:rsid w:val="00E91326"/>
    <w:rsid w:val="00E91364"/>
    <w:rsid w:val="00E91378"/>
    <w:rsid w:val="00E91397"/>
    <w:rsid w:val="00E914CD"/>
    <w:rsid w:val="00E91550"/>
    <w:rsid w:val="00E91703"/>
    <w:rsid w:val="00E918E2"/>
    <w:rsid w:val="00E918F9"/>
    <w:rsid w:val="00E91922"/>
    <w:rsid w:val="00E91A47"/>
    <w:rsid w:val="00E91B00"/>
    <w:rsid w:val="00E91B41"/>
    <w:rsid w:val="00E91C55"/>
    <w:rsid w:val="00E91DB5"/>
    <w:rsid w:val="00E91E00"/>
    <w:rsid w:val="00E91E6E"/>
    <w:rsid w:val="00E91FC1"/>
    <w:rsid w:val="00E92254"/>
    <w:rsid w:val="00E92288"/>
    <w:rsid w:val="00E9238E"/>
    <w:rsid w:val="00E9242D"/>
    <w:rsid w:val="00E9262F"/>
    <w:rsid w:val="00E9272E"/>
    <w:rsid w:val="00E929F5"/>
    <w:rsid w:val="00E9300A"/>
    <w:rsid w:val="00E93016"/>
    <w:rsid w:val="00E93174"/>
    <w:rsid w:val="00E9324B"/>
    <w:rsid w:val="00E93268"/>
    <w:rsid w:val="00E932D9"/>
    <w:rsid w:val="00E9346F"/>
    <w:rsid w:val="00E93575"/>
    <w:rsid w:val="00E93816"/>
    <w:rsid w:val="00E93931"/>
    <w:rsid w:val="00E939E4"/>
    <w:rsid w:val="00E93A83"/>
    <w:rsid w:val="00E93B94"/>
    <w:rsid w:val="00E93BF0"/>
    <w:rsid w:val="00E93E04"/>
    <w:rsid w:val="00E93EE1"/>
    <w:rsid w:val="00E93F09"/>
    <w:rsid w:val="00E940E9"/>
    <w:rsid w:val="00E9420B"/>
    <w:rsid w:val="00E9422E"/>
    <w:rsid w:val="00E94348"/>
    <w:rsid w:val="00E943B4"/>
    <w:rsid w:val="00E9446C"/>
    <w:rsid w:val="00E944B2"/>
    <w:rsid w:val="00E9484F"/>
    <w:rsid w:val="00E9497C"/>
    <w:rsid w:val="00E949B5"/>
    <w:rsid w:val="00E949D1"/>
    <w:rsid w:val="00E94A61"/>
    <w:rsid w:val="00E94C23"/>
    <w:rsid w:val="00E94D0E"/>
    <w:rsid w:val="00E94DC4"/>
    <w:rsid w:val="00E94DDD"/>
    <w:rsid w:val="00E94ED0"/>
    <w:rsid w:val="00E94FDA"/>
    <w:rsid w:val="00E95154"/>
    <w:rsid w:val="00E955AE"/>
    <w:rsid w:val="00E955E7"/>
    <w:rsid w:val="00E957BA"/>
    <w:rsid w:val="00E95940"/>
    <w:rsid w:val="00E95947"/>
    <w:rsid w:val="00E95994"/>
    <w:rsid w:val="00E9599F"/>
    <w:rsid w:val="00E95C12"/>
    <w:rsid w:val="00E95C8E"/>
    <w:rsid w:val="00E95CFC"/>
    <w:rsid w:val="00E95F52"/>
    <w:rsid w:val="00E9606F"/>
    <w:rsid w:val="00E964C4"/>
    <w:rsid w:val="00E96558"/>
    <w:rsid w:val="00E96671"/>
    <w:rsid w:val="00E966A3"/>
    <w:rsid w:val="00E966B2"/>
    <w:rsid w:val="00E9680D"/>
    <w:rsid w:val="00E9692D"/>
    <w:rsid w:val="00E96966"/>
    <w:rsid w:val="00E96A36"/>
    <w:rsid w:val="00E96E04"/>
    <w:rsid w:val="00E9707D"/>
    <w:rsid w:val="00E970DD"/>
    <w:rsid w:val="00E97247"/>
    <w:rsid w:val="00E972B1"/>
    <w:rsid w:val="00E974CD"/>
    <w:rsid w:val="00E97719"/>
    <w:rsid w:val="00E9776C"/>
    <w:rsid w:val="00E97773"/>
    <w:rsid w:val="00E9783C"/>
    <w:rsid w:val="00E97983"/>
    <w:rsid w:val="00E97984"/>
    <w:rsid w:val="00E97986"/>
    <w:rsid w:val="00E97B56"/>
    <w:rsid w:val="00E97B89"/>
    <w:rsid w:val="00E97B9B"/>
    <w:rsid w:val="00E97C04"/>
    <w:rsid w:val="00E97E82"/>
    <w:rsid w:val="00E97E97"/>
    <w:rsid w:val="00E97F98"/>
    <w:rsid w:val="00EA0010"/>
    <w:rsid w:val="00EA00E5"/>
    <w:rsid w:val="00EA00F9"/>
    <w:rsid w:val="00EA0100"/>
    <w:rsid w:val="00EA0177"/>
    <w:rsid w:val="00EA0218"/>
    <w:rsid w:val="00EA0376"/>
    <w:rsid w:val="00EA04B6"/>
    <w:rsid w:val="00EA0634"/>
    <w:rsid w:val="00EA0661"/>
    <w:rsid w:val="00EA07CC"/>
    <w:rsid w:val="00EA07FD"/>
    <w:rsid w:val="00EA0915"/>
    <w:rsid w:val="00EA0C5D"/>
    <w:rsid w:val="00EA0CA3"/>
    <w:rsid w:val="00EA0F32"/>
    <w:rsid w:val="00EA10E8"/>
    <w:rsid w:val="00EA13C8"/>
    <w:rsid w:val="00EA13FC"/>
    <w:rsid w:val="00EA1423"/>
    <w:rsid w:val="00EA1647"/>
    <w:rsid w:val="00EA168A"/>
    <w:rsid w:val="00EA1B02"/>
    <w:rsid w:val="00EA1BA3"/>
    <w:rsid w:val="00EA1BE2"/>
    <w:rsid w:val="00EA1C6E"/>
    <w:rsid w:val="00EA1D2B"/>
    <w:rsid w:val="00EA1D81"/>
    <w:rsid w:val="00EA1DB8"/>
    <w:rsid w:val="00EA1E74"/>
    <w:rsid w:val="00EA1E8B"/>
    <w:rsid w:val="00EA1EC7"/>
    <w:rsid w:val="00EA207C"/>
    <w:rsid w:val="00EA2297"/>
    <w:rsid w:val="00EA22C1"/>
    <w:rsid w:val="00EA2357"/>
    <w:rsid w:val="00EA2582"/>
    <w:rsid w:val="00EA2A30"/>
    <w:rsid w:val="00EA2A8A"/>
    <w:rsid w:val="00EA2BCE"/>
    <w:rsid w:val="00EA2D5D"/>
    <w:rsid w:val="00EA2D96"/>
    <w:rsid w:val="00EA2F55"/>
    <w:rsid w:val="00EA3461"/>
    <w:rsid w:val="00EA346F"/>
    <w:rsid w:val="00EA37D7"/>
    <w:rsid w:val="00EA3BD9"/>
    <w:rsid w:val="00EA3D01"/>
    <w:rsid w:val="00EA3D5D"/>
    <w:rsid w:val="00EA3E97"/>
    <w:rsid w:val="00EA3EE9"/>
    <w:rsid w:val="00EA3F81"/>
    <w:rsid w:val="00EA3FC8"/>
    <w:rsid w:val="00EA412F"/>
    <w:rsid w:val="00EA42CC"/>
    <w:rsid w:val="00EA4365"/>
    <w:rsid w:val="00EA43D1"/>
    <w:rsid w:val="00EA4AB2"/>
    <w:rsid w:val="00EA4B3F"/>
    <w:rsid w:val="00EA4BDD"/>
    <w:rsid w:val="00EA4C97"/>
    <w:rsid w:val="00EA4D10"/>
    <w:rsid w:val="00EA4F83"/>
    <w:rsid w:val="00EA508A"/>
    <w:rsid w:val="00EA5150"/>
    <w:rsid w:val="00EA5361"/>
    <w:rsid w:val="00EA53F3"/>
    <w:rsid w:val="00EA5622"/>
    <w:rsid w:val="00EA5644"/>
    <w:rsid w:val="00EA566E"/>
    <w:rsid w:val="00EA56D0"/>
    <w:rsid w:val="00EA576A"/>
    <w:rsid w:val="00EA5A8A"/>
    <w:rsid w:val="00EA5C81"/>
    <w:rsid w:val="00EA5D6E"/>
    <w:rsid w:val="00EA5E62"/>
    <w:rsid w:val="00EA5F06"/>
    <w:rsid w:val="00EA5F93"/>
    <w:rsid w:val="00EA5FBD"/>
    <w:rsid w:val="00EA6157"/>
    <w:rsid w:val="00EA61CA"/>
    <w:rsid w:val="00EA6313"/>
    <w:rsid w:val="00EA64C3"/>
    <w:rsid w:val="00EA651B"/>
    <w:rsid w:val="00EA678C"/>
    <w:rsid w:val="00EA6AF3"/>
    <w:rsid w:val="00EA6BB6"/>
    <w:rsid w:val="00EA6E3E"/>
    <w:rsid w:val="00EA6F0C"/>
    <w:rsid w:val="00EA6F9E"/>
    <w:rsid w:val="00EA7012"/>
    <w:rsid w:val="00EA70BE"/>
    <w:rsid w:val="00EA7308"/>
    <w:rsid w:val="00EA739A"/>
    <w:rsid w:val="00EA73AD"/>
    <w:rsid w:val="00EA74B7"/>
    <w:rsid w:val="00EA76C2"/>
    <w:rsid w:val="00EA7818"/>
    <w:rsid w:val="00EA782D"/>
    <w:rsid w:val="00EA787D"/>
    <w:rsid w:val="00EA7952"/>
    <w:rsid w:val="00EA7970"/>
    <w:rsid w:val="00EA7AA1"/>
    <w:rsid w:val="00EA7E37"/>
    <w:rsid w:val="00EB0108"/>
    <w:rsid w:val="00EB0505"/>
    <w:rsid w:val="00EB05D5"/>
    <w:rsid w:val="00EB05F7"/>
    <w:rsid w:val="00EB07F3"/>
    <w:rsid w:val="00EB0852"/>
    <w:rsid w:val="00EB085B"/>
    <w:rsid w:val="00EB0C29"/>
    <w:rsid w:val="00EB0C4C"/>
    <w:rsid w:val="00EB0C53"/>
    <w:rsid w:val="00EB0CA2"/>
    <w:rsid w:val="00EB1144"/>
    <w:rsid w:val="00EB123D"/>
    <w:rsid w:val="00EB14F0"/>
    <w:rsid w:val="00EB16A7"/>
    <w:rsid w:val="00EB17BA"/>
    <w:rsid w:val="00EB1A00"/>
    <w:rsid w:val="00EB1A92"/>
    <w:rsid w:val="00EB1AE4"/>
    <w:rsid w:val="00EB1BE2"/>
    <w:rsid w:val="00EB1C2A"/>
    <w:rsid w:val="00EB1C30"/>
    <w:rsid w:val="00EB1E67"/>
    <w:rsid w:val="00EB1E7E"/>
    <w:rsid w:val="00EB1E92"/>
    <w:rsid w:val="00EB1F3C"/>
    <w:rsid w:val="00EB2035"/>
    <w:rsid w:val="00EB22D5"/>
    <w:rsid w:val="00EB2367"/>
    <w:rsid w:val="00EB23DF"/>
    <w:rsid w:val="00EB25A6"/>
    <w:rsid w:val="00EB2656"/>
    <w:rsid w:val="00EB2682"/>
    <w:rsid w:val="00EB26B8"/>
    <w:rsid w:val="00EB2780"/>
    <w:rsid w:val="00EB2DEC"/>
    <w:rsid w:val="00EB2E52"/>
    <w:rsid w:val="00EB2E82"/>
    <w:rsid w:val="00EB2EE2"/>
    <w:rsid w:val="00EB2FF0"/>
    <w:rsid w:val="00EB30E6"/>
    <w:rsid w:val="00EB30F8"/>
    <w:rsid w:val="00EB325D"/>
    <w:rsid w:val="00EB34D9"/>
    <w:rsid w:val="00EB350B"/>
    <w:rsid w:val="00EB3A78"/>
    <w:rsid w:val="00EB3B65"/>
    <w:rsid w:val="00EB3C6C"/>
    <w:rsid w:val="00EB418D"/>
    <w:rsid w:val="00EB4193"/>
    <w:rsid w:val="00EB4469"/>
    <w:rsid w:val="00EB45AF"/>
    <w:rsid w:val="00EB462D"/>
    <w:rsid w:val="00EB46B9"/>
    <w:rsid w:val="00EB4768"/>
    <w:rsid w:val="00EB486A"/>
    <w:rsid w:val="00EB4890"/>
    <w:rsid w:val="00EB49A4"/>
    <w:rsid w:val="00EB4B5E"/>
    <w:rsid w:val="00EB4BAE"/>
    <w:rsid w:val="00EB4D3B"/>
    <w:rsid w:val="00EB4E04"/>
    <w:rsid w:val="00EB5098"/>
    <w:rsid w:val="00EB509A"/>
    <w:rsid w:val="00EB520D"/>
    <w:rsid w:val="00EB527D"/>
    <w:rsid w:val="00EB5577"/>
    <w:rsid w:val="00EB5713"/>
    <w:rsid w:val="00EB5769"/>
    <w:rsid w:val="00EB58DD"/>
    <w:rsid w:val="00EB58FE"/>
    <w:rsid w:val="00EB5916"/>
    <w:rsid w:val="00EB5945"/>
    <w:rsid w:val="00EB5E57"/>
    <w:rsid w:val="00EB60A1"/>
    <w:rsid w:val="00EB61D7"/>
    <w:rsid w:val="00EB61EF"/>
    <w:rsid w:val="00EB62D3"/>
    <w:rsid w:val="00EB63B3"/>
    <w:rsid w:val="00EB640A"/>
    <w:rsid w:val="00EB64A6"/>
    <w:rsid w:val="00EB65C2"/>
    <w:rsid w:val="00EB678B"/>
    <w:rsid w:val="00EB67A6"/>
    <w:rsid w:val="00EB685F"/>
    <w:rsid w:val="00EB690A"/>
    <w:rsid w:val="00EB6919"/>
    <w:rsid w:val="00EB69A5"/>
    <w:rsid w:val="00EB6BE8"/>
    <w:rsid w:val="00EB6C2B"/>
    <w:rsid w:val="00EB6CB2"/>
    <w:rsid w:val="00EB6E1E"/>
    <w:rsid w:val="00EB6FEA"/>
    <w:rsid w:val="00EB705D"/>
    <w:rsid w:val="00EB7484"/>
    <w:rsid w:val="00EB75D0"/>
    <w:rsid w:val="00EB75DF"/>
    <w:rsid w:val="00EB7745"/>
    <w:rsid w:val="00EB79AA"/>
    <w:rsid w:val="00EB79B3"/>
    <w:rsid w:val="00EB7A44"/>
    <w:rsid w:val="00EB7B96"/>
    <w:rsid w:val="00EB7F25"/>
    <w:rsid w:val="00EB7F59"/>
    <w:rsid w:val="00EB7F71"/>
    <w:rsid w:val="00EC0167"/>
    <w:rsid w:val="00EC02DF"/>
    <w:rsid w:val="00EC0368"/>
    <w:rsid w:val="00EC0398"/>
    <w:rsid w:val="00EC039B"/>
    <w:rsid w:val="00EC0627"/>
    <w:rsid w:val="00EC0644"/>
    <w:rsid w:val="00EC067A"/>
    <w:rsid w:val="00EC0AA3"/>
    <w:rsid w:val="00EC0BE6"/>
    <w:rsid w:val="00EC0CC6"/>
    <w:rsid w:val="00EC0E89"/>
    <w:rsid w:val="00EC0FD3"/>
    <w:rsid w:val="00EC110E"/>
    <w:rsid w:val="00EC12EF"/>
    <w:rsid w:val="00EC14B5"/>
    <w:rsid w:val="00EC155D"/>
    <w:rsid w:val="00EC1682"/>
    <w:rsid w:val="00EC1769"/>
    <w:rsid w:val="00EC179A"/>
    <w:rsid w:val="00EC1CD0"/>
    <w:rsid w:val="00EC1D72"/>
    <w:rsid w:val="00EC1DC8"/>
    <w:rsid w:val="00EC2139"/>
    <w:rsid w:val="00EC2238"/>
    <w:rsid w:val="00EC2411"/>
    <w:rsid w:val="00EC2448"/>
    <w:rsid w:val="00EC2531"/>
    <w:rsid w:val="00EC25C9"/>
    <w:rsid w:val="00EC25F3"/>
    <w:rsid w:val="00EC26AF"/>
    <w:rsid w:val="00EC26F8"/>
    <w:rsid w:val="00EC279B"/>
    <w:rsid w:val="00EC2A50"/>
    <w:rsid w:val="00EC2A6D"/>
    <w:rsid w:val="00EC2AA1"/>
    <w:rsid w:val="00EC2AF4"/>
    <w:rsid w:val="00EC2C0A"/>
    <w:rsid w:val="00EC2C5C"/>
    <w:rsid w:val="00EC2D16"/>
    <w:rsid w:val="00EC2FB1"/>
    <w:rsid w:val="00EC3138"/>
    <w:rsid w:val="00EC3149"/>
    <w:rsid w:val="00EC3401"/>
    <w:rsid w:val="00EC3431"/>
    <w:rsid w:val="00EC3475"/>
    <w:rsid w:val="00EC35F2"/>
    <w:rsid w:val="00EC35FB"/>
    <w:rsid w:val="00EC36C6"/>
    <w:rsid w:val="00EC37B6"/>
    <w:rsid w:val="00EC39ED"/>
    <w:rsid w:val="00EC3A35"/>
    <w:rsid w:val="00EC3BC8"/>
    <w:rsid w:val="00EC3DA4"/>
    <w:rsid w:val="00EC3F8A"/>
    <w:rsid w:val="00EC435B"/>
    <w:rsid w:val="00EC4463"/>
    <w:rsid w:val="00EC44CC"/>
    <w:rsid w:val="00EC4536"/>
    <w:rsid w:val="00EC455F"/>
    <w:rsid w:val="00EC45A5"/>
    <w:rsid w:val="00EC47D5"/>
    <w:rsid w:val="00EC480A"/>
    <w:rsid w:val="00EC4833"/>
    <w:rsid w:val="00EC4CB2"/>
    <w:rsid w:val="00EC4D48"/>
    <w:rsid w:val="00EC4D74"/>
    <w:rsid w:val="00EC4F3A"/>
    <w:rsid w:val="00EC4F87"/>
    <w:rsid w:val="00EC503C"/>
    <w:rsid w:val="00EC5232"/>
    <w:rsid w:val="00EC527F"/>
    <w:rsid w:val="00EC5401"/>
    <w:rsid w:val="00EC578B"/>
    <w:rsid w:val="00EC59EB"/>
    <w:rsid w:val="00EC5B59"/>
    <w:rsid w:val="00EC5C6C"/>
    <w:rsid w:val="00EC5C84"/>
    <w:rsid w:val="00EC5D55"/>
    <w:rsid w:val="00EC625F"/>
    <w:rsid w:val="00EC62E1"/>
    <w:rsid w:val="00EC6764"/>
    <w:rsid w:val="00EC6874"/>
    <w:rsid w:val="00EC6939"/>
    <w:rsid w:val="00EC695F"/>
    <w:rsid w:val="00EC6D97"/>
    <w:rsid w:val="00EC6E51"/>
    <w:rsid w:val="00EC6EA3"/>
    <w:rsid w:val="00EC7383"/>
    <w:rsid w:val="00EC7531"/>
    <w:rsid w:val="00EC767F"/>
    <w:rsid w:val="00EC793D"/>
    <w:rsid w:val="00EC7B11"/>
    <w:rsid w:val="00EC7C0C"/>
    <w:rsid w:val="00EC7CBE"/>
    <w:rsid w:val="00EC7E48"/>
    <w:rsid w:val="00EC7F51"/>
    <w:rsid w:val="00EC7F61"/>
    <w:rsid w:val="00ED0002"/>
    <w:rsid w:val="00ED00EB"/>
    <w:rsid w:val="00ED018E"/>
    <w:rsid w:val="00ED02FB"/>
    <w:rsid w:val="00ED06B2"/>
    <w:rsid w:val="00ED077B"/>
    <w:rsid w:val="00ED07B6"/>
    <w:rsid w:val="00ED0A9B"/>
    <w:rsid w:val="00ED0AF6"/>
    <w:rsid w:val="00ED0C1E"/>
    <w:rsid w:val="00ED0FC7"/>
    <w:rsid w:val="00ED10E1"/>
    <w:rsid w:val="00ED114E"/>
    <w:rsid w:val="00ED1217"/>
    <w:rsid w:val="00ED12AB"/>
    <w:rsid w:val="00ED160D"/>
    <w:rsid w:val="00ED1624"/>
    <w:rsid w:val="00ED1761"/>
    <w:rsid w:val="00ED183E"/>
    <w:rsid w:val="00ED18A7"/>
    <w:rsid w:val="00ED1C1D"/>
    <w:rsid w:val="00ED1D98"/>
    <w:rsid w:val="00ED1DE3"/>
    <w:rsid w:val="00ED2011"/>
    <w:rsid w:val="00ED2094"/>
    <w:rsid w:val="00ED2297"/>
    <w:rsid w:val="00ED22BF"/>
    <w:rsid w:val="00ED231B"/>
    <w:rsid w:val="00ED2330"/>
    <w:rsid w:val="00ED23B0"/>
    <w:rsid w:val="00ED25D6"/>
    <w:rsid w:val="00ED27CB"/>
    <w:rsid w:val="00ED2875"/>
    <w:rsid w:val="00ED29B5"/>
    <w:rsid w:val="00ED29C1"/>
    <w:rsid w:val="00ED2A88"/>
    <w:rsid w:val="00ED2AA6"/>
    <w:rsid w:val="00ED2B29"/>
    <w:rsid w:val="00ED2C2A"/>
    <w:rsid w:val="00ED2C2E"/>
    <w:rsid w:val="00ED2C9B"/>
    <w:rsid w:val="00ED2CEA"/>
    <w:rsid w:val="00ED2E1D"/>
    <w:rsid w:val="00ED2EFF"/>
    <w:rsid w:val="00ED304F"/>
    <w:rsid w:val="00ED3487"/>
    <w:rsid w:val="00ED34E2"/>
    <w:rsid w:val="00ED3670"/>
    <w:rsid w:val="00ED3774"/>
    <w:rsid w:val="00ED378D"/>
    <w:rsid w:val="00ED3878"/>
    <w:rsid w:val="00ED3883"/>
    <w:rsid w:val="00ED3924"/>
    <w:rsid w:val="00ED394E"/>
    <w:rsid w:val="00ED39CC"/>
    <w:rsid w:val="00ED39E1"/>
    <w:rsid w:val="00ED3B6F"/>
    <w:rsid w:val="00ED3BAB"/>
    <w:rsid w:val="00ED3E61"/>
    <w:rsid w:val="00ED3FC7"/>
    <w:rsid w:val="00ED4120"/>
    <w:rsid w:val="00ED41A4"/>
    <w:rsid w:val="00ED4343"/>
    <w:rsid w:val="00ED4386"/>
    <w:rsid w:val="00ED44BB"/>
    <w:rsid w:val="00ED4A22"/>
    <w:rsid w:val="00ED4AB4"/>
    <w:rsid w:val="00ED4C9D"/>
    <w:rsid w:val="00ED4D84"/>
    <w:rsid w:val="00ED4DB3"/>
    <w:rsid w:val="00ED4E35"/>
    <w:rsid w:val="00ED4F6A"/>
    <w:rsid w:val="00ED503D"/>
    <w:rsid w:val="00ED5078"/>
    <w:rsid w:val="00ED5104"/>
    <w:rsid w:val="00ED5117"/>
    <w:rsid w:val="00ED51F8"/>
    <w:rsid w:val="00ED5386"/>
    <w:rsid w:val="00ED54B0"/>
    <w:rsid w:val="00ED557C"/>
    <w:rsid w:val="00ED5596"/>
    <w:rsid w:val="00ED55F3"/>
    <w:rsid w:val="00ED560C"/>
    <w:rsid w:val="00ED5750"/>
    <w:rsid w:val="00ED5CD0"/>
    <w:rsid w:val="00ED5E5E"/>
    <w:rsid w:val="00ED61C7"/>
    <w:rsid w:val="00ED63C2"/>
    <w:rsid w:val="00ED63E7"/>
    <w:rsid w:val="00ED6404"/>
    <w:rsid w:val="00ED640D"/>
    <w:rsid w:val="00ED647D"/>
    <w:rsid w:val="00ED67B2"/>
    <w:rsid w:val="00ED68DB"/>
    <w:rsid w:val="00ED68FB"/>
    <w:rsid w:val="00ED6D14"/>
    <w:rsid w:val="00ED6EA1"/>
    <w:rsid w:val="00ED6F72"/>
    <w:rsid w:val="00ED6F77"/>
    <w:rsid w:val="00ED70BB"/>
    <w:rsid w:val="00ED7162"/>
    <w:rsid w:val="00ED71EB"/>
    <w:rsid w:val="00ED722B"/>
    <w:rsid w:val="00ED7344"/>
    <w:rsid w:val="00ED7371"/>
    <w:rsid w:val="00ED74A7"/>
    <w:rsid w:val="00ED76C4"/>
    <w:rsid w:val="00ED7741"/>
    <w:rsid w:val="00ED7884"/>
    <w:rsid w:val="00ED7963"/>
    <w:rsid w:val="00ED7997"/>
    <w:rsid w:val="00ED7B3E"/>
    <w:rsid w:val="00ED7D26"/>
    <w:rsid w:val="00ED7EF0"/>
    <w:rsid w:val="00EE014D"/>
    <w:rsid w:val="00EE019E"/>
    <w:rsid w:val="00EE01FF"/>
    <w:rsid w:val="00EE02E3"/>
    <w:rsid w:val="00EE0345"/>
    <w:rsid w:val="00EE04C8"/>
    <w:rsid w:val="00EE04F0"/>
    <w:rsid w:val="00EE05F1"/>
    <w:rsid w:val="00EE0663"/>
    <w:rsid w:val="00EE0691"/>
    <w:rsid w:val="00EE078E"/>
    <w:rsid w:val="00EE093F"/>
    <w:rsid w:val="00EE0946"/>
    <w:rsid w:val="00EE0AB9"/>
    <w:rsid w:val="00EE0D04"/>
    <w:rsid w:val="00EE0DF2"/>
    <w:rsid w:val="00EE0F6A"/>
    <w:rsid w:val="00EE106F"/>
    <w:rsid w:val="00EE129E"/>
    <w:rsid w:val="00EE1348"/>
    <w:rsid w:val="00EE1350"/>
    <w:rsid w:val="00EE138F"/>
    <w:rsid w:val="00EE1475"/>
    <w:rsid w:val="00EE163C"/>
    <w:rsid w:val="00EE175C"/>
    <w:rsid w:val="00EE182E"/>
    <w:rsid w:val="00EE1C53"/>
    <w:rsid w:val="00EE1C60"/>
    <w:rsid w:val="00EE1E0C"/>
    <w:rsid w:val="00EE1E1A"/>
    <w:rsid w:val="00EE28A3"/>
    <w:rsid w:val="00EE28B3"/>
    <w:rsid w:val="00EE28EA"/>
    <w:rsid w:val="00EE2D33"/>
    <w:rsid w:val="00EE2D37"/>
    <w:rsid w:val="00EE2DD1"/>
    <w:rsid w:val="00EE3105"/>
    <w:rsid w:val="00EE32FB"/>
    <w:rsid w:val="00EE331E"/>
    <w:rsid w:val="00EE33FD"/>
    <w:rsid w:val="00EE3807"/>
    <w:rsid w:val="00EE38CD"/>
    <w:rsid w:val="00EE3A2D"/>
    <w:rsid w:val="00EE3C97"/>
    <w:rsid w:val="00EE3E77"/>
    <w:rsid w:val="00EE3EE7"/>
    <w:rsid w:val="00EE3EFB"/>
    <w:rsid w:val="00EE426D"/>
    <w:rsid w:val="00EE43D4"/>
    <w:rsid w:val="00EE464C"/>
    <w:rsid w:val="00EE4680"/>
    <w:rsid w:val="00EE4767"/>
    <w:rsid w:val="00EE4A13"/>
    <w:rsid w:val="00EE4A6C"/>
    <w:rsid w:val="00EE4AA5"/>
    <w:rsid w:val="00EE4B37"/>
    <w:rsid w:val="00EE4B41"/>
    <w:rsid w:val="00EE4B43"/>
    <w:rsid w:val="00EE4D90"/>
    <w:rsid w:val="00EE4FDF"/>
    <w:rsid w:val="00EE5182"/>
    <w:rsid w:val="00EE5411"/>
    <w:rsid w:val="00EE556E"/>
    <w:rsid w:val="00EE55A8"/>
    <w:rsid w:val="00EE55B8"/>
    <w:rsid w:val="00EE571F"/>
    <w:rsid w:val="00EE57A7"/>
    <w:rsid w:val="00EE58BD"/>
    <w:rsid w:val="00EE591A"/>
    <w:rsid w:val="00EE594D"/>
    <w:rsid w:val="00EE5990"/>
    <w:rsid w:val="00EE599B"/>
    <w:rsid w:val="00EE5CF2"/>
    <w:rsid w:val="00EE5D78"/>
    <w:rsid w:val="00EE5D98"/>
    <w:rsid w:val="00EE5F15"/>
    <w:rsid w:val="00EE615A"/>
    <w:rsid w:val="00EE61F9"/>
    <w:rsid w:val="00EE6668"/>
    <w:rsid w:val="00EE678D"/>
    <w:rsid w:val="00EE67D3"/>
    <w:rsid w:val="00EE6924"/>
    <w:rsid w:val="00EE6945"/>
    <w:rsid w:val="00EE6A80"/>
    <w:rsid w:val="00EE6C1C"/>
    <w:rsid w:val="00EE6C83"/>
    <w:rsid w:val="00EE6F18"/>
    <w:rsid w:val="00EE7134"/>
    <w:rsid w:val="00EE7270"/>
    <w:rsid w:val="00EE7422"/>
    <w:rsid w:val="00EE74F2"/>
    <w:rsid w:val="00EE753F"/>
    <w:rsid w:val="00EE75B4"/>
    <w:rsid w:val="00EE7784"/>
    <w:rsid w:val="00EE78AC"/>
    <w:rsid w:val="00EE7900"/>
    <w:rsid w:val="00EE7995"/>
    <w:rsid w:val="00EE79DA"/>
    <w:rsid w:val="00EE7A53"/>
    <w:rsid w:val="00EE7A7E"/>
    <w:rsid w:val="00EE7B59"/>
    <w:rsid w:val="00EE7BDF"/>
    <w:rsid w:val="00EE7D91"/>
    <w:rsid w:val="00EE7F74"/>
    <w:rsid w:val="00EE7FE5"/>
    <w:rsid w:val="00EE7FEB"/>
    <w:rsid w:val="00EF0010"/>
    <w:rsid w:val="00EF0151"/>
    <w:rsid w:val="00EF0284"/>
    <w:rsid w:val="00EF02F6"/>
    <w:rsid w:val="00EF0318"/>
    <w:rsid w:val="00EF0322"/>
    <w:rsid w:val="00EF03AD"/>
    <w:rsid w:val="00EF052B"/>
    <w:rsid w:val="00EF056F"/>
    <w:rsid w:val="00EF071C"/>
    <w:rsid w:val="00EF07FC"/>
    <w:rsid w:val="00EF0D76"/>
    <w:rsid w:val="00EF0DE7"/>
    <w:rsid w:val="00EF0F7A"/>
    <w:rsid w:val="00EF0FD5"/>
    <w:rsid w:val="00EF1041"/>
    <w:rsid w:val="00EF10F8"/>
    <w:rsid w:val="00EF1160"/>
    <w:rsid w:val="00EF174F"/>
    <w:rsid w:val="00EF1778"/>
    <w:rsid w:val="00EF1827"/>
    <w:rsid w:val="00EF1B0C"/>
    <w:rsid w:val="00EF1B63"/>
    <w:rsid w:val="00EF1DBF"/>
    <w:rsid w:val="00EF1DDD"/>
    <w:rsid w:val="00EF1E1A"/>
    <w:rsid w:val="00EF1E7A"/>
    <w:rsid w:val="00EF1F64"/>
    <w:rsid w:val="00EF1F72"/>
    <w:rsid w:val="00EF2194"/>
    <w:rsid w:val="00EF2447"/>
    <w:rsid w:val="00EF254F"/>
    <w:rsid w:val="00EF25C2"/>
    <w:rsid w:val="00EF27F5"/>
    <w:rsid w:val="00EF290D"/>
    <w:rsid w:val="00EF297D"/>
    <w:rsid w:val="00EF2E8F"/>
    <w:rsid w:val="00EF2EF8"/>
    <w:rsid w:val="00EF30C4"/>
    <w:rsid w:val="00EF30D0"/>
    <w:rsid w:val="00EF3105"/>
    <w:rsid w:val="00EF312A"/>
    <w:rsid w:val="00EF336B"/>
    <w:rsid w:val="00EF33DD"/>
    <w:rsid w:val="00EF357F"/>
    <w:rsid w:val="00EF3793"/>
    <w:rsid w:val="00EF387B"/>
    <w:rsid w:val="00EF388D"/>
    <w:rsid w:val="00EF38BC"/>
    <w:rsid w:val="00EF3A55"/>
    <w:rsid w:val="00EF3B2C"/>
    <w:rsid w:val="00EF3C98"/>
    <w:rsid w:val="00EF3D29"/>
    <w:rsid w:val="00EF3D5F"/>
    <w:rsid w:val="00EF3EA6"/>
    <w:rsid w:val="00EF40BA"/>
    <w:rsid w:val="00EF4178"/>
    <w:rsid w:val="00EF4229"/>
    <w:rsid w:val="00EF4235"/>
    <w:rsid w:val="00EF42A5"/>
    <w:rsid w:val="00EF4328"/>
    <w:rsid w:val="00EF43A6"/>
    <w:rsid w:val="00EF440E"/>
    <w:rsid w:val="00EF448C"/>
    <w:rsid w:val="00EF4510"/>
    <w:rsid w:val="00EF4600"/>
    <w:rsid w:val="00EF47AB"/>
    <w:rsid w:val="00EF48F3"/>
    <w:rsid w:val="00EF49DF"/>
    <w:rsid w:val="00EF4A61"/>
    <w:rsid w:val="00EF4AA8"/>
    <w:rsid w:val="00EF4B40"/>
    <w:rsid w:val="00EF500E"/>
    <w:rsid w:val="00EF5124"/>
    <w:rsid w:val="00EF51C3"/>
    <w:rsid w:val="00EF52CD"/>
    <w:rsid w:val="00EF5308"/>
    <w:rsid w:val="00EF542B"/>
    <w:rsid w:val="00EF5645"/>
    <w:rsid w:val="00EF576A"/>
    <w:rsid w:val="00EF58AD"/>
    <w:rsid w:val="00EF599A"/>
    <w:rsid w:val="00EF59DA"/>
    <w:rsid w:val="00EF5B14"/>
    <w:rsid w:val="00EF5C4D"/>
    <w:rsid w:val="00EF5D6F"/>
    <w:rsid w:val="00EF5E28"/>
    <w:rsid w:val="00EF5F59"/>
    <w:rsid w:val="00EF615E"/>
    <w:rsid w:val="00EF62C3"/>
    <w:rsid w:val="00EF66B7"/>
    <w:rsid w:val="00EF6988"/>
    <w:rsid w:val="00EF6C66"/>
    <w:rsid w:val="00EF6C76"/>
    <w:rsid w:val="00EF6E6B"/>
    <w:rsid w:val="00EF6F2C"/>
    <w:rsid w:val="00EF6F3A"/>
    <w:rsid w:val="00EF70FE"/>
    <w:rsid w:val="00EF7546"/>
    <w:rsid w:val="00EF760C"/>
    <w:rsid w:val="00EF7616"/>
    <w:rsid w:val="00EF76F1"/>
    <w:rsid w:val="00EF7713"/>
    <w:rsid w:val="00EF7878"/>
    <w:rsid w:val="00EF7933"/>
    <w:rsid w:val="00EF7A55"/>
    <w:rsid w:val="00EF7A56"/>
    <w:rsid w:val="00EF7C2B"/>
    <w:rsid w:val="00EF7D64"/>
    <w:rsid w:val="00EF7E1B"/>
    <w:rsid w:val="00EF7EA5"/>
    <w:rsid w:val="00EFAEC6"/>
    <w:rsid w:val="00F00076"/>
    <w:rsid w:val="00F000BB"/>
    <w:rsid w:val="00F001ED"/>
    <w:rsid w:val="00F00229"/>
    <w:rsid w:val="00F00240"/>
    <w:rsid w:val="00F003D5"/>
    <w:rsid w:val="00F00456"/>
    <w:rsid w:val="00F00493"/>
    <w:rsid w:val="00F00762"/>
    <w:rsid w:val="00F008EB"/>
    <w:rsid w:val="00F00B3A"/>
    <w:rsid w:val="00F00B63"/>
    <w:rsid w:val="00F00F08"/>
    <w:rsid w:val="00F01261"/>
    <w:rsid w:val="00F012F4"/>
    <w:rsid w:val="00F012F8"/>
    <w:rsid w:val="00F01367"/>
    <w:rsid w:val="00F013F1"/>
    <w:rsid w:val="00F01652"/>
    <w:rsid w:val="00F016FB"/>
    <w:rsid w:val="00F017B4"/>
    <w:rsid w:val="00F01D50"/>
    <w:rsid w:val="00F01D55"/>
    <w:rsid w:val="00F02074"/>
    <w:rsid w:val="00F02359"/>
    <w:rsid w:val="00F025A7"/>
    <w:rsid w:val="00F025F6"/>
    <w:rsid w:val="00F02701"/>
    <w:rsid w:val="00F02759"/>
    <w:rsid w:val="00F029A9"/>
    <w:rsid w:val="00F02CAD"/>
    <w:rsid w:val="00F02E51"/>
    <w:rsid w:val="00F02FD9"/>
    <w:rsid w:val="00F03038"/>
    <w:rsid w:val="00F03426"/>
    <w:rsid w:val="00F0353C"/>
    <w:rsid w:val="00F03829"/>
    <w:rsid w:val="00F039B2"/>
    <w:rsid w:val="00F039B3"/>
    <w:rsid w:val="00F03B53"/>
    <w:rsid w:val="00F03B69"/>
    <w:rsid w:val="00F03B92"/>
    <w:rsid w:val="00F03BFE"/>
    <w:rsid w:val="00F03C63"/>
    <w:rsid w:val="00F03CC2"/>
    <w:rsid w:val="00F03DB7"/>
    <w:rsid w:val="00F03E5F"/>
    <w:rsid w:val="00F03ED8"/>
    <w:rsid w:val="00F04033"/>
    <w:rsid w:val="00F041BA"/>
    <w:rsid w:val="00F04401"/>
    <w:rsid w:val="00F0444E"/>
    <w:rsid w:val="00F04537"/>
    <w:rsid w:val="00F04BF8"/>
    <w:rsid w:val="00F04CF2"/>
    <w:rsid w:val="00F04D56"/>
    <w:rsid w:val="00F04F2C"/>
    <w:rsid w:val="00F051CF"/>
    <w:rsid w:val="00F053AF"/>
    <w:rsid w:val="00F05409"/>
    <w:rsid w:val="00F054A9"/>
    <w:rsid w:val="00F054F6"/>
    <w:rsid w:val="00F056C9"/>
    <w:rsid w:val="00F05841"/>
    <w:rsid w:val="00F05961"/>
    <w:rsid w:val="00F05C16"/>
    <w:rsid w:val="00F05CF9"/>
    <w:rsid w:val="00F05D77"/>
    <w:rsid w:val="00F05E0E"/>
    <w:rsid w:val="00F05F43"/>
    <w:rsid w:val="00F063C4"/>
    <w:rsid w:val="00F0655E"/>
    <w:rsid w:val="00F0662D"/>
    <w:rsid w:val="00F06801"/>
    <w:rsid w:val="00F0683D"/>
    <w:rsid w:val="00F069D2"/>
    <w:rsid w:val="00F06F35"/>
    <w:rsid w:val="00F07094"/>
    <w:rsid w:val="00F07471"/>
    <w:rsid w:val="00F0754F"/>
    <w:rsid w:val="00F076C7"/>
    <w:rsid w:val="00F07795"/>
    <w:rsid w:val="00F077C3"/>
    <w:rsid w:val="00F079FE"/>
    <w:rsid w:val="00F07C7A"/>
    <w:rsid w:val="00F0C693"/>
    <w:rsid w:val="00F10132"/>
    <w:rsid w:val="00F1035B"/>
    <w:rsid w:val="00F1036C"/>
    <w:rsid w:val="00F10621"/>
    <w:rsid w:val="00F106AB"/>
    <w:rsid w:val="00F10981"/>
    <w:rsid w:val="00F10A80"/>
    <w:rsid w:val="00F10B79"/>
    <w:rsid w:val="00F10C26"/>
    <w:rsid w:val="00F10DDB"/>
    <w:rsid w:val="00F10FED"/>
    <w:rsid w:val="00F111D3"/>
    <w:rsid w:val="00F1128E"/>
    <w:rsid w:val="00F11300"/>
    <w:rsid w:val="00F11334"/>
    <w:rsid w:val="00F114A0"/>
    <w:rsid w:val="00F115CC"/>
    <w:rsid w:val="00F11621"/>
    <w:rsid w:val="00F116CB"/>
    <w:rsid w:val="00F11853"/>
    <w:rsid w:val="00F119F1"/>
    <w:rsid w:val="00F11A42"/>
    <w:rsid w:val="00F11ACA"/>
    <w:rsid w:val="00F11BC9"/>
    <w:rsid w:val="00F11C91"/>
    <w:rsid w:val="00F11D8F"/>
    <w:rsid w:val="00F11DAE"/>
    <w:rsid w:val="00F11E82"/>
    <w:rsid w:val="00F120A2"/>
    <w:rsid w:val="00F12186"/>
    <w:rsid w:val="00F12215"/>
    <w:rsid w:val="00F123E8"/>
    <w:rsid w:val="00F1246D"/>
    <w:rsid w:val="00F12663"/>
    <w:rsid w:val="00F12756"/>
    <w:rsid w:val="00F128C5"/>
    <w:rsid w:val="00F12909"/>
    <w:rsid w:val="00F12A7E"/>
    <w:rsid w:val="00F12CD2"/>
    <w:rsid w:val="00F12E88"/>
    <w:rsid w:val="00F1311E"/>
    <w:rsid w:val="00F13159"/>
    <w:rsid w:val="00F131D1"/>
    <w:rsid w:val="00F131F9"/>
    <w:rsid w:val="00F13283"/>
    <w:rsid w:val="00F132EE"/>
    <w:rsid w:val="00F13417"/>
    <w:rsid w:val="00F13648"/>
    <w:rsid w:val="00F13894"/>
    <w:rsid w:val="00F13B4E"/>
    <w:rsid w:val="00F13BA9"/>
    <w:rsid w:val="00F13CD0"/>
    <w:rsid w:val="00F13D29"/>
    <w:rsid w:val="00F13D6B"/>
    <w:rsid w:val="00F13DC6"/>
    <w:rsid w:val="00F13DF3"/>
    <w:rsid w:val="00F13F13"/>
    <w:rsid w:val="00F13F75"/>
    <w:rsid w:val="00F13F8E"/>
    <w:rsid w:val="00F14390"/>
    <w:rsid w:val="00F1459B"/>
    <w:rsid w:val="00F148BE"/>
    <w:rsid w:val="00F14923"/>
    <w:rsid w:val="00F14C81"/>
    <w:rsid w:val="00F14DC2"/>
    <w:rsid w:val="00F14E84"/>
    <w:rsid w:val="00F14EF7"/>
    <w:rsid w:val="00F14F17"/>
    <w:rsid w:val="00F151A0"/>
    <w:rsid w:val="00F15418"/>
    <w:rsid w:val="00F15479"/>
    <w:rsid w:val="00F154A9"/>
    <w:rsid w:val="00F155D3"/>
    <w:rsid w:val="00F15756"/>
    <w:rsid w:val="00F158DB"/>
    <w:rsid w:val="00F15946"/>
    <w:rsid w:val="00F15B40"/>
    <w:rsid w:val="00F15C9D"/>
    <w:rsid w:val="00F15D91"/>
    <w:rsid w:val="00F15E02"/>
    <w:rsid w:val="00F1666F"/>
    <w:rsid w:val="00F167C4"/>
    <w:rsid w:val="00F16A1E"/>
    <w:rsid w:val="00F16E5D"/>
    <w:rsid w:val="00F16F5D"/>
    <w:rsid w:val="00F16F82"/>
    <w:rsid w:val="00F17388"/>
    <w:rsid w:val="00F17407"/>
    <w:rsid w:val="00F175C9"/>
    <w:rsid w:val="00F175E0"/>
    <w:rsid w:val="00F177B0"/>
    <w:rsid w:val="00F1789C"/>
    <w:rsid w:val="00F178FB"/>
    <w:rsid w:val="00F1792D"/>
    <w:rsid w:val="00F179FB"/>
    <w:rsid w:val="00F17A16"/>
    <w:rsid w:val="00F17AFA"/>
    <w:rsid w:val="00F17E30"/>
    <w:rsid w:val="00F1C678"/>
    <w:rsid w:val="00F20109"/>
    <w:rsid w:val="00F20471"/>
    <w:rsid w:val="00F204B6"/>
    <w:rsid w:val="00F20550"/>
    <w:rsid w:val="00F20576"/>
    <w:rsid w:val="00F207D6"/>
    <w:rsid w:val="00F20889"/>
    <w:rsid w:val="00F20A57"/>
    <w:rsid w:val="00F20A59"/>
    <w:rsid w:val="00F20ABF"/>
    <w:rsid w:val="00F20BA4"/>
    <w:rsid w:val="00F20DE7"/>
    <w:rsid w:val="00F20F69"/>
    <w:rsid w:val="00F20FFE"/>
    <w:rsid w:val="00F21031"/>
    <w:rsid w:val="00F21058"/>
    <w:rsid w:val="00F2116E"/>
    <w:rsid w:val="00F211F4"/>
    <w:rsid w:val="00F2129F"/>
    <w:rsid w:val="00F21330"/>
    <w:rsid w:val="00F21348"/>
    <w:rsid w:val="00F21480"/>
    <w:rsid w:val="00F214D1"/>
    <w:rsid w:val="00F21529"/>
    <w:rsid w:val="00F215AD"/>
    <w:rsid w:val="00F21859"/>
    <w:rsid w:val="00F21CDE"/>
    <w:rsid w:val="00F21D21"/>
    <w:rsid w:val="00F21F08"/>
    <w:rsid w:val="00F2205D"/>
    <w:rsid w:val="00F220E1"/>
    <w:rsid w:val="00F22160"/>
    <w:rsid w:val="00F22331"/>
    <w:rsid w:val="00F2238C"/>
    <w:rsid w:val="00F2241E"/>
    <w:rsid w:val="00F2244A"/>
    <w:rsid w:val="00F2271D"/>
    <w:rsid w:val="00F22774"/>
    <w:rsid w:val="00F22831"/>
    <w:rsid w:val="00F22B04"/>
    <w:rsid w:val="00F22B94"/>
    <w:rsid w:val="00F22C1B"/>
    <w:rsid w:val="00F22C4F"/>
    <w:rsid w:val="00F22E22"/>
    <w:rsid w:val="00F22E6E"/>
    <w:rsid w:val="00F22F15"/>
    <w:rsid w:val="00F231FC"/>
    <w:rsid w:val="00F2328B"/>
    <w:rsid w:val="00F232B1"/>
    <w:rsid w:val="00F232E4"/>
    <w:rsid w:val="00F23565"/>
    <w:rsid w:val="00F23760"/>
    <w:rsid w:val="00F23875"/>
    <w:rsid w:val="00F238CB"/>
    <w:rsid w:val="00F238E8"/>
    <w:rsid w:val="00F239DF"/>
    <w:rsid w:val="00F23D69"/>
    <w:rsid w:val="00F23F92"/>
    <w:rsid w:val="00F2436D"/>
    <w:rsid w:val="00F245B0"/>
    <w:rsid w:val="00F245CD"/>
    <w:rsid w:val="00F24753"/>
    <w:rsid w:val="00F2480E"/>
    <w:rsid w:val="00F24884"/>
    <w:rsid w:val="00F2497B"/>
    <w:rsid w:val="00F24A06"/>
    <w:rsid w:val="00F24ACA"/>
    <w:rsid w:val="00F24B67"/>
    <w:rsid w:val="00F24B73"/>
    <w:rsid w:val="00F24CF9"/>
    <w:rsid w:val="00F24D7C"/>
    <w:rsid w:val="00F24DCA"/>
    <w:rsid w:val="00F24F2C"/>
    <w:rsid w:val="00F25144"/>
    <w:rsid w:val="00F2515E"/>
    <w:rsid w:val="00F25245"/>
    <w:rsid w:val="00F2538D"/>
    <w:rsid w:val="00F253E1"/>
    <w:rsid w:val="00F25452"/>
    <w:rsid w:val="00F25606"/>
    <w:rsid w:val="00F25696"/>
    <w:rsid w:val="00F25698"/>
    <w:rsid w:val="00F256DF"/>
    <w:rsid w:val="00F25755"/>
    <w:rsid w:val="00F257C9"/>
    <w:rsid w:val="00F25904"/>
    <w:rsid w:val="00F259F8"/>
    <w:rsid w:val="00F25C6B"/>
    <w:rsid w:val="00F25D54"/>
    <w:rsid w:val="00F25DC1"/>
    <w:rsid w:val="00F25F02"/>
    <w:rsid w:val="00F25F6B"/>
    <w:rsid w:val="00F26026"/>
    <w:rsid w:val="00F26080"/>
    <w:rsid w:val="00F26201"/>
    <w:rsid w:val="00F26323"/>
    <w:rsid w:val="00F26338"/>
    <w:rsid w:val="00F264BD"/>
    <w:rsid w:val="00F265A1"/>
    <w:rsid w:val="00F26639"/>
    <w:rsid w:val="00F267DB"/>
    <w:rsid w:val="00F267EA"/>
    <w:rsid w:val="00F26820"/>
    <w:rsid w:val="00F26958"/>
    <w:rsid w:val="00F26BC1"/>
    <w:rsid w:val="00F26EAE"/>
    <w:rsid w:val="00F26EF3"/>
    <w:rsid w:val="00F27085"/>
    <w:rsid w:val="00F270FF"/>
    <w:rsid w:val="00F2731C"/>
    <w:rsid w:val="00F273A9"/>
    <w:rsid w:val="00F274A6"/>
    <w:rsid w:val="00F275B5"/>
    <w:rsid w:val="00F2772A"/>
    <w:rsid w:val="00F27739"/>
    <w:rsid w:val="00F2776E"/>
    <w:rsid w:val="00F277C2"/>
    <w:rsid w:val="00F278F0"/>
    <w:rsid w:val="00F2795F"/>
    <w:rsid w:val="00F27A8A"/>
    <w:rsid w:val="00F27AC1"/>
    <w:rsid w:val="00F27B03"/>
    <w:rsid w:val="00F27B93"/>
    <w:rsid w:val="00F27BF8"/>
    <w:rsid w:val="00F27CC1"/>
    <w:rsid w:val="00F27D2B"/>
    <w:rsid w:val="00F27F01"/>
    <w:rsid w:val="00F27FDD"/>
    <w:rsid w:val="00F30049"/>
    <w:rsid w:val="00F30156"/>
    <w:rsid w:val="00F30281"/>
    <w:rsid w:val="00F3052F"/>
    <w:rsid w:val="00F3071F"/>
    <w:rsid w:val="00F30842"/>
    <w:rsid w:val="00F30BCB"/>
    <w:rsid w:val="00F30CFC"/>
    <w:rsid w:val="00F30DDA"/>
    <w:rsid w:val="00F30E6B"/>
    <w:rsid w:val="00F31046"/>
    <w:rsid w:val="00F3106C"/>
    <w:rsid w:val="00F3107B"/>
    <w:rsid w:val="00F31223"/>
    <w:rsid w:val="00F31260"/>
    <w:rsid w:val="00F31264"/>
    <w:rsid w:val="00F3140F"/>
    <w:rsid w:val="00F31593"/>
    <w:rsid w:val="00F315DF"/>
    <w:rsid w:val="00F3160A"/>
    <w:rsid w:val="00F31621"/>
    <w:rsid w:val="00F3171B"/>
    <w:rsid w:val="00F31A0A"/>
    <w:rsid w:val="00F31A5D"/>
    <w:rsid w:val="00F31B3F"/>
    <w:rsid w:val="00F31B88"/>
    <w:rsid w:val="00F31C19"/>
    <w:rsid w:val="00F31D74"/>
    <w:rsid w:val="00F31DFD"/>
    <w:rsid w:val="00F31FC2"/>
    <w:rsid w:val="00F32027"/>
    <w:rsid w:val="00F3215B"/>
    <w:rsid w:val="00F32163"/>
    <w:rsid w:val="00F3221A"/>
    <w:rsid w:val="00F32269"/>
    <w:rsid w:val="00F3255A"/>
    <w:rsid w:val="00F32721"/>
    <w:rsid w:val="00F327D2"/>
    <w:rsid w:val="00F32845"/>
    <w:rsid w:val="00F32A59"/>
    <w:rsid w:val="00F32BE6"/>
    <w:rsid w:val="00F32CB3"/>
    <w:rsid w:val="00F32F91"/>
    <w:rsid w:val="00F32FA4"/>
    <w:rsid w:val="00F3300E"/>
    <w:rsid w:val="00F3307E"/>
    <w:rsid w:val="00F33125"/>
    <w:rsid w:val="00F331F4"/>
    <w:rsid w:val="00F334B3"/>
    <w:rsid w:val="00F33811"/>
    <w:rsid w:val="00F33849"/>
    <w:rsid w:val="00F3387D"/>
    <w:rsid w:val="00F33968"/>
    <w:rsid w:val="00F33C5A"/>
    <w:rsid w:val="00F33D21"/>
    <w:rsid w:val="00F33EC8"/>
    <w:rsid w:val="00F33FC4"/>
    <w:rsid w:val="00F341C4"/>
    <w:rsid w:val="00F341CF"/>
    <w:rsid w:val="00F34644"/>
    <w:rsid w:val="00F34658"/>
    <w:rsid w:val="00F3476E"/>
    <w:rsid w:val="00F34886"/>
    <w:rsid w:val="00F34A38"/>
    <w:rsid w:val="00F34B1D"/>
    <w:rsid w:val="00F34D2D"/>
    <w:rsid w:val="00F34D35"/>
    <w:rsid w:val="00F34F03"/>
    <w:rsid w:val="00F34F48"/>
    <w:rsid w:val="00F34FA1"/>
    <w:rsid w:val="00F35008"/>
    <w:rsid w:val="00F351E3"/>
    <w:rsid w:val="00F35213"/>
    <w:rsid w:val="00F3547A"/>
    <w:rsid w:val="00F3556D"/>
    <w:rsid w:val="00F3592E"/>
    <w:rsid w:val="00F35A34"/>
    <w:rsid w:val="00F35A7C"/>
    <w:rsid w:val="00F35A86"/>
    <w:rsid w:val="00F35B22"/>
    <w:rsid w:val="00F35B71"/>
    <w:rsid w:val="00F35BCD"/>
    <w:rsid w:val="00F35C55"/>
    <w:rsid w:val="00F35EDB"/>
    <w:rsid w:val="00F35F34"/>
    <w:rsid w:val="00F35FA7"/>
    <w:rsid w:val="00F36001"/>
    <w:rsid w:val="00F36019"/>
    <w:rsid w:val="00F365C2"/>
    <w:rsid w:val="00F36731"/>
    <w:rsid w:val="00F36941"/>
    <w:rsid w:val="00F36BB1"/>
    <w:rsid w:val="00F36C7B"/>
    <w:rsid w:val="00F36D7E"/>
    <w:rsid w:val="00F36ED1"/>
    <w:rsid w:val="00F37214"/>
    <w:rsid w:val="00F3729B"/>
    <w:rsid w:val="00F372D9"/>
    <w:rsid w:val="00F3730B"/>
    <w:rsid w:val="00F373F8"/>
    <w:rsid w:val="00F37754"/>
    <w:rsid w:val="00F3778B"/>
    <w:rsid w:val="00F3779A"/>
    <w:rsid w:val="00F37822"/>
    <w:rsid w:val="00F378CC"/>
    <w:rsid w:val="00F378D7"/>
    <w:rsid w:val="00F378DF"/>
    <w:rsid w:val="00F37935"/>
    <w:rsid w:val="00F37A6A"/>
    <w:rsid w:val="00F37C44"/>
    <w:rsid w:val="00F37DBD"/>
    <w:rsid w:val="00F37E34"/>
    <w:rsid w:val="00F37E65"/>
    <w:rsid w:val="00F37E7A"/>
    <w:rsid w:val="00F37E8C"/>
    <w:rsid w:val="00F37E90"/>
    <w:rsid w:val="00F40013"/>
    <w:rsid w:val="00F40088"/>
    <w:rsid w:val="00F400AC"/>
    <w:rsid w:val="00F4035D"/>
    <w:rsid w:val="00F4069D"/>
    <w:rsid w:val="00F406B5"/>
    <w:rsid w:val="00F407A5"/>
    <w:rsid w:val="00F407BD"/>
    <w:rsid w:val="00F4096A"/>
    <w:rsid w:val="00F4096D"/>
    <w:rsid w:val="00F40C95"/>
    <w:rsid w:val="00F40D62"/>
    <w:rsid w:val="00F41124"/>
    <w:rsid w:val="00F4148B"/>
    <w:rsid w:val="00F414BE"/>
    <w:rsid w:val="00F41506"/>
    <w:rsid w:val="00F415EC"/>
    <w:rsid w:val="00F41653"/>
    <w:rsid w:val="00F4167D"/>
    <w:rsid w:val="00F416A0"/>
    <w:rsid w:val="00F418FA"/>
    <w:rsid w:val="00F419F5"/>
    <w:rsid w:val="00F41AC8"/>
    <w:rsid w:val="00F41BCD"/>
    <w:rsid w:val="00F41C2F"/>
    <w:rsid w:val="00F41C4B"/>
    <w:rsid w:val="00F41C5F"/>
    <w:rsid w:val="00F41D6D"/>
    <w:rsid w:val="00F41EA3"/>
    <w:rsid w:val="00F41EEC"/>
    <w:rsid w:val="00F41F12"/>
    <w:rsid w:val="00F420AF"/>
    <w:rsid w:val="00F42273"/>
    <w:rsid w:val="00F42321"/>
    <w:rsid w:val="00F423DF"/>
    <w:rsid w:val="00F42481"/>
    <w:rsid w:val="00F4259F"/>
    <w:rsid w:val="00F42868"/>
    <w:rsid w:val="00F42CB1"/>
    <w:rsid w:val="00F42E47"/>
    <w:rsid w:val="00F42F3B"/>
    <w:rsid w:val="00F43037"/>
    <w:rsid w:val="00F430EA"/>
    <w:rsid w:val="00F434A1"/>
    <w:rsid w:val="00F43521"/>
    <w:rsid w:val="00F43548"/>
    <w:rsid w:val="00F4363E"/>
    <w:rsid w:val="00F4393E"/>
    <w:rsid w:val="00F439F3"/>
    <w:rsid w:val="00F43AEE"/>
    <w:rsid w:val="00F43B71"/>
    <w:rsid w:val="00F43CCA"/>
    <w:rsid w:val="00F43CCD"/>
    <w:rsid w:val="00F43DD6"/>
    <w:rsid w:val="00F43F1E"/>
    <w:rsid w:val="00F43FCE"/>
    <w:rsid w:val="00F44185"/>
    <w:rsid w:val="00F4425E"/>
    <w:rsid w:val="00F44324"/>
    <w:rsid w:val="00F44555"/>
    <w:rsid w:val="00F4464B"/>
    <w:rsid w:val="00F447D4"/>
    <w:rsid w:val="00F44942"/>
    <w:rsid w:val="00F44999"/>
    <w:rsid w:val="00F44C91"/>
    <w:rsid w:val="00F4507B"/>
    <w:rsid w:val="00F4509D"/>
    <w:rsid w:val="00F45277"/>
    <w:rsid w:val="00F45279"/>
    <w:rsid w:val="00F453EA"/>
    <w:rsid w:val="00F45430"/>
    <w:rsid w:val="00F45455"/>
    <w:rsid w:val="00F45627"/>
    <w:rsid w:val="00F4562B"/>
    <w:rsid w:val="00F4575E"/>
    <w:rsid w:val="00F459C8"/>
    <w:rsid w:val="00F45BE7"/>
    <w:rsid w:val="00F45C21"/>
    <w:rsid w:val="00F45DE4"/>
    <w:rsid w:val="00F45E70"/>
    <w:rsid w:val="00F45F07"/>
    <w:rsid w:val="00F45FDB"/>
    <w:rsid w:val="00F460A0"/>
    <w:rsid w:val="00F46297"/>
    <w:rsid w:val="00F4633D"/>
    <w:rsid w:val="00F46566"/>
    <w:rsid w:val="00F46896"/>
    <w:rsid w:val="00F46CAB"/>
    <w:rsid w:val="00F46D51"/>
    <w:rsid w:val="00F46E07"/>
    <w:rsid w:val="00F46EA8"/>
    <w:rsid w:val="00F46F53"/>
    <w:rsid w:val="00F47316"/>
    <w:rsid w:val="00F47406"/>
    <w:rsid w:val="00F47434"/>
    <w:rsid w:val="00F4755B"/>
    <w:rsid w:val="00F47573"/>
    <w:rsid w:val="00F47635"/>
    <w:rsid w:val="00F476A6"/>
    <w:rsid w:val="00F478BF"/>
    <w:rsid w:val="00F47AA0"/>
    <w:rsid w:val="00F47B03"/>
    <w:rsid w:val="00F47B2C"/>
    <w:rsid w:val="00F47D84"/>
    <w:rsid w:val="00F47DC7"/>
    <w:rsid w:val="00F47E50"/>
    <w:rsid w:val="00F47EDA"/>
    <w:rsid w:val="00F47EE2"/>
    <w:rsid w:val="00F501F8"/>
    <w:rsid w:val="00F5048A"/>
    <w:rsid w:val="00F5084A"/>
    <w:rsid w:val="00F5089D"/>
    <w:rsid w:val="00F509D7"/>
    <w:rsid w:val="00F50A0F"/>
    <w:rsid w:val="00F50A60"/>
    <w:rsid w:val="00F50B82"/>
    <w:rsid w:val="00F50B8B"/>
    <w:rsid w:val="00F50D4A"/>
    <w:rsid w:val="00F51031"/>
    <w:rsid w:val="00F51104"/>
    <w:rsid w:val="00F5175E"/>
    <w:rsid w:val="00F5181E"/>
    <w:rsid w:val="00F51A05"/>
    <w:rsid w:val="00F51A71"/>
    <w:rsid w:val="00F51A88"/>
    <w:rsid w:val="00F51AE6"/>
    <w:rsid w:val="00F51B69"/>
    <w:rsid w:val="00F527F0"/>
    <w:rsid w:val="00F52854"/>
    <w:rsid w:val="00F52859"/>
    <w:rsid w:val="00F52872"/>
    <w:rsid w:val="00F529C9"/>
    <w:rsid w:val="00F52A9A"/>
    <w:rsid w:val="00F52B61"/>
    <w:rsid w:val="00F52F6A"/>
    <w:rsid w:val="00F52FF5"/>
    <w:rsid w:val="00F53008"/>
    <w:rsid w:val="00F530C4"/>
    <w:rsid w:val="00F5318D"/>
    <w:rsid w:val="00F53365"/>
    <w:rsid w:val="00F5346F"/>
    <w:rsid w:val="00F5347A"/>
    <w:rsid w:val="00F5360E"/>
    <w:rsid w:val="00F53680"/>
    <w:rsid w:val="00F53817"/>
    <w:rsid w:val="00F53A24"/>
    <w:rsid w:val="00F53AC5"/>
    <w:rsid w:val="00F53CE0"/>
    <w:rsid w:val="00F54302"/>
    <w:rsid w:val="00F545B4"/>
    <w:rsid w:val="00F5468D"/>
    <w:rsid w:val="00F546A5"/>
    <w:rsid w:val="00F54729"/>
    <w:rsid w:val="00F54923"/>
    <w:rsid w:val="00F54BBC"/>
    <w:rsid w:val="00F54D3C"/>
    <w:rsid w:val="00F54D4F"/>
    <w:rsid w:val="00F54E1F"/>
    <w:rsid w:val="00F54F8E"/>
    <w:rsid w:val="00F55171"/>
    <w:rsid w:val="00F55230"/>
    <w:rsid w:val="00F55282"/>
    <w:rsid w:val="00F55329"/>
    <w:rsid w:val="00F55415"/>
    <w:rsid w:val="00F55433"/>
    <w:rsid w:val="00F554C3"/>
    <w:rsid w:val="00F554D0"/>
    <w:rsid w:val="00F554F0"/>
    <w:rsid w:val="00F5557A"/>
    <w:rsid w:val="00F5559F"/>
    <w:rsid w:val="00F556E4"/>
    <w:rsid w:val="00F55848"/>
    <w:rsid w:val="00F55D67"/>
    <w:rsid w:val="00F55D69"/>
    <w:rsid w:val="00F55D83"/>
    <w:rsid w:val="00F55DF4"/>
    <w:rsid w:val="00F55E91"/>
    <w:rsid w:val="00F55EF5"/>
    <w:rsid w:val="00F56286"/>
    <w:rsid w:val="00F563DD"/>
    <w:rsid w:val="00F563E2"/>
    <w:rsid w:val="00F5640B"/>
    <w:rsid w:val="00F5646A"/>
    <w:rsid w:val="00F56517"/>
    <w:rsid w:val="00F5651D"/>
    <w:rsid w:val="00F56625"/>
    <w:rsid w:val="00F56713"/>
    <w:rsid w:val="00F5683E"/>
    <w:rsid w:val="00F56900"/>
    <w:rsid w:val="00F5697D"/>
    <w:rsid w:val="00F569D5"/>
    <w:rsid w:val="00F569FE"/>
    <w:rsid w:val="00F56E5C"/>
    <w:rsid w:val="00F56EF6"/>
    <w:rsid w:val="00F56FC1"/>
    <w:rsid w:val="00F5709E"/>
    <w:rsid w:val="00F570EA"/>
    <w:rsid w:val="00F57174"/>
    <w:rsid w:val="00F571AA"/>
    <w:rsid w:val="00F57340"/>
    <w:rsid w:val="00F57493"/>
    <w:rsid w:val="00F574FB"/>
    <w:rsid w:val="00F575E6"/>
    <w:rsid w:val="00F577EC"/>
    <w:rsid w:val="00F5783B"/>
    <w:rsid w:val="00F57A19"/>
    <w:rsid w:val="00F57B28"/>
    <w:rsid w:val="00F57D2D"/>
    <w:rsid w:val="00F60012"/>
    <w:rsid w:val="00F6004B"/>
    <w:rsid w:val="00F6029E"/>
    <w:rsid w:val="00F603B7"/>
    <w:rsid w:val="00F609EC"/>
    <w:rsid w:val="00F60DFF"/>
    <w:rsid w:val="00F61404"/>
    <w:rsid w:val="00F61539"/>
    <w:rsid w:val="00F61642"/>
    <w:rsid w:val="00F61800"/>
    <w:rsid w:val="00F61874"/>
    <w:rsid w:val="00F61884"/>
    <w:rsid w:val="00F618C7"/>
    <w:rsid w:val="00F618E8"/>
    <w:rsid w:val="00F61E10"/>
    <w:rsid w:val="00F61F02"/>
    <w:rsid w:val="00F6205E"/>
    <w:rsid w:val="00F621D5"/>
    <w:rsid w:val="00F62520"/>
    <w:rsid w:val="00F62548"/>
    <w:rsid w:val="00F62705"/>
    <w:rsid w:val="00F62894"/>
    <w:rsid w:val="00F6297F"/>
    <w:rsid w:val="00F629A9"/>
    <w:rsid w:val="00F62A3D"/>
    <w:rsid w:val="00F62DA9"/>
    <w:rsid w:val="00F62DB0"/>
    <w:rsid w:val="00F62E2C"/>
    <w:rsid w:val="00F62F77"/>
    <w:rsid w:val="00F630C3"/>
    <w:rsid w:val="00F6312B"/>
    <w:rsid w:val="00F63143"/>
    <w:rsid w:val="00F6319F"/>
    <w:rsid w:val="00F63265"/>
    <w:rsid w:val="00F6338A"/>
    <w:rsid w:val="00F633C4"/>
    <w:rsid w:val="00F63472"/>
    <w:rsid w:val="00F6351E"/>
    <w:rsid w:val="00F63609"/>
    <w:rsid w:val="00F63664"/>
    <w:rsid w:val="00F63719"/>
    <w:rsid w:val="00F639A0"/>
    <w:rsid w:val="00F63A11"/>
    <w:rsid w:val="00F63A8A"/>
    <w:rsid w:val="00F63CCC"/>
    <w:rsid w:val="00F63CF3"/>
    <w:rsid w:val="00F63D1E"/>
    <w:rsid w:val="00F640CC"/>
    <w:rsid w:val="00F640EF"/>
    <w:rsid w:val="00F64178"/>
    <w:rsid w:val="00F644D0"/>
    <w:rsid w:val="00F64579"/>
    <w:rsid w:val="00F64592"/>
    <w:rsid w:val="00F64CA4"/>
    <w:rsid w:val="00F64DC7"/>
    <w:rsid w:val="00F64E38"/>
    <w:rsid w:val="00F64FE2"/>
    <w:rsid w:val="00F6509F"/>
    <w:rsid w:val="00F65342"/>
    <w:rsid w:val="00F65468"/>
    <w:rsid w:val="00F6563B"/>
    <w:rsid w:val="00F6597B"/>
    <w:rsid w:val="00F65B1C"/>
    <w:rsid w:val="00F65B36"/>
    <w:rsid w:val="00F65C80"/>
    <w:rsid w:val="00F65CDD"/>
    <w:rsid w:val="00F65F45"/>
    <w:rsid w:val="00F65F7E"/>
    <w:rsid w:val="00F6601A"/>
    <w:rsid w:val="00F66219"/>
    <w:rsid w:val="00F66233"/>
    <w:rsid w:val="00F6643A"/>
    <w:rsid w:val="00F6669E"/>
    <w:rsid w:val="00F666D7"/>
    <w:rsid w:val="00F66707"/>
    <w:rsid w:val="00F66839"/>
    <w:rsid w:val="00F66AEA"/>
    <w:rsid w:val="00F66D38"/>
    <w:rsid w:val="00F67069"/>
    <w:rsid w:val="00F67106"/>
    <w:rsid w:val="00F671AF"/>
    <w:rsid w:val="00F671FE"/>
    <w:rsid w:val="00F67389"/>
    <w:rsid w:val="00F6747C"/>
    <w:rsid w:val="00F67601"/>
    <w:rsid w:val="00F67755"/>
    <w:rsid w:val="00F677BF"/>
    <w:rsid w:val="00F678B0"/>
    <w:rsid w:val="00F67DEA"/>
    <w:rsid w:val="00F67EA0"/>
    <w:rsid w:val="00F67EFA"/>
    <w:rsid w:val="00F67F7B"/>
    <w:rsid w:val="00F67F9E"/>
    <w:rsid w:val="00F67FC4"/>
    <w:rsid w:val="00F70111"/>
    <w:rsid w:val="00F701CA"/>
    <w:rsid w:val="00F701FE"/>
    <w:rsid w:val="00F7020F"/>
    <w:rsid w:val="00F7064A"/>
    <w:rsid w:val="00F7083B"/>
    <w:rsid w:val="00F70A91"/>
    <w:rsid w:val="00F70AEC"/>
    <w:rsid w:val="00F70CAB"/>
    <w:rsid w:val="00F70D47"/>
    <w:rsid w:val="00F70F3F"/>
    <w:rsid w:val="00F710F8"/>
    <w:rsid w:val="00F71A65"/>
    <w:rsid w:val="00F71D3F"/>
    <w:rsid w:val="00F71D40"/>
    <w:rsid w:val="00F71DB6"/>
    <w:rsid w:val="00F71F79"/>
    <w:rsid w:val="00F71FBC"/>
    <w:rsid w:val="00F72081"/>
    <w:rsid w:val="00F72238"/>
    <w:rsid w:val="00F72286"/>
    <w:rsid w:val="00F7250A"/>
    <w:rsid w:val="00F7299A"/>
    <w:rsid w:val="00F72A36"/>
    <w:rsid w:val="00F72E3E"/>
    <w:rsid w:val="00F73014"/>
    <w:rsid w:val="00F730AF"/>
    <w:rsid w:val="00F73374"/>
    <w:rsid w:val="00F734CD"/>
    <w:rsid w:val="00F73546"/>
    <w:rsid w:val="00F735AC"/>
    <w:rsid w:val="00F73649"/>
    <w:rsid w:val="00F73956"/>
    <w:rsid w:val="00F73B28"/>
    <w:rsid w:val="00F73C9F"/>
    <w:rsid w:val="00F73CBB"/>
    <w:rsid w:val="00F73D7A"/>
    <w:rsid w:val="00F74111"/>
    <w:rsid w:val="00F742D5"/>
    <w:rsid w:val="00F742DE"/>
    <w:rsid w:val="00F7438E"/>
    <w:rsid w:val="00F74513"/>
    <w:rsid w:val="00F74521"/>
    <w:rsid w:val="00F74557"/>
    <w:rsid w:val="00F74649"/>
    <w:rsid w:val="00F7484E"/>
    <w:rsid w:val="00F749A2"/>
    <w:rsid w:val="00F749C1"/>
    <w:rsid w:val="00F749D3"/>
    <w:rsid w:val="00F74B62"/>
    <w:rsid w:val="00F74B67"/>
    <w:rsid w:val="00F74C34"/>
    <w:rsid w:val="00F74DB0"/>
    <w:rsid w:val="00F74F3D"/>
    <w:rsid w:val="00F74FA6"/>
    <w:rsid w:val="00F7505C"/>
    <w:rsid w:val="00F750F0"/>
    <w:rsid w:val="00F75199"/>
    <w:rsid w:val="00F751D5"/>
    <w:rsid w:val="00F75393"/>
    <w:rsid w:val="00F756C9"/>
    <w:rsid w:val="00F75725"/>
    <w:rsid w:val="00F75743"/>
    <w:rsid w:val="00F75803"/>
    <w:rsid w:val="00F75A06"/>
    <w:rsid w:val="00F75B77"/>
    <w:rsid w:val="00F75B89"/>
    <w:rsid w:val="00F75D17"/>
    <w:rsid w:val="00F75D4A"/>
    <w:rsid w:val="00F75D9E"/>
    <w:rsid w:val="00F75DD0"/>
    <w:rsid w:val="00F75F57"/>
    <w:rsid w:val="00F760D7"/>
    <w:rsid w:val="00F76125"/>
    <w:rsid w:val="00F7625D"/>
    <w:rsid w:val="00F76299"/>
    <w:rsid w:val="00F76412"/>
    <w:rsid w:val="00F764CE"/>
    <w:rsid w:val="00F764D5"/>
    <w:rsid w:val="00F764F7"/>
    <w:rsid w:val="00F764F8"/>
    <w:rsid w:val="00F7652A"/>
    <w:rsid w:val="00F76537"/>
    <w:rsid w:val="00F76625"/>
    <w:rsid w:val="00F7687E"/>
    <w:rsid w:val="00F76925"/>
    <w:rsid w:val="00F769DB"/>
    <w:rsid w:val="00F76AB5"/>
    <w:rsid w:val="00F76B12"/>
    <w:rsid w:val="00F76C37"/>
    <w:rsid w:val="00F76D66"/>
    <w:rsid w:val="00F76DA4"/>
    <w:rsid w:val="00F76DA8"/>
    <w:rsid w:val="00F773D3"/>
    <w:rsid w:val="00F77450"/>
    <w:rsid w:val="00F7748A"/>
    <w:rsid w:val="00F774B8"/>
    <w:rsid w:val="00F774BC"/>
    <w:rsid w:val="00F775D6"/>
    <w:rsid w:val="00F7772E"/>
    <w:rsid w:val="00F77786"/>
    <w:rsid w:val="00F77845"/>
    <w:rsid w:val="00F7784B"/>
    <w:rsid w:val="00F77A03"/>
    <w:rsid w:val="00F77A2D"/>
    <w:rsid w:val="00F77B4E"/>
    <w:rsid w:val="00F77E42"/>
    <w:rsid w:val="00F8005A"/>
    <w:rsid w:val="00F800EA"/>
    <w:rsid w:val="00F80241"/>
    <w:rsid w:val="00F8032D"/>
    <w:rsid w:val="00F80546"/>
    <w:rsid w:val="00F805AB"/>
    <w:rsid w:val="00F8065F"/>
    <w:rsid w:val="00F8067A"/>
    <w:rsid w:val="00F80802"/>
    <w:rsid w:val="00F80A1F"/>
    <w:rsid w:val="00F80ACC"/>
    <w:rsid w:val="00F80BDC"/>
    <w:rsid w:val="00F80E0B"/>
    <w:rsid w:val="00F80F99"/>
    <w:rsid w:val="00F81492"/>
    <w:rsid w:val="00F814BE"/>
    <w:rsid w:val="00F814E5"/>
    <w:rsid w:val="00F81803"/>
    <w:rsid w:val="00F81A11"/>
    <w:rsid w:val="00F81AB8"/>
    <w:rsid w:val="00F81C49"/>
    <w:rsid w:val="00F81D3E"/>
    <w:rsid w:val="00F81D54"/>
    <w:rsid w:val="00F81DFF"/>
    <w:rsid w:val="00F81E84"/>
    <w:rsid w:val="00F82153"/>
    <w:rsid w:val="00F82177"/>
    <w:rsid w:val="00F8230F"/>
    <w:rsid w:val="00F8235A"/>
    <w:rsid w:val="00F82502"/>
    <w:rsid w:val="00F8267C"/>
    <w:rsid w:val="00F8280E"/>
    <w:rsid w:val="00F8288A"/>
    <w:rsid w:val="00F828C3"/>
    <w:rsid w:val="00F82B90"/>
    <w:rsid w:val="00F82EC7"/>
    <w:rsid w:val="00F82FB1"/>
    <w:rsid w:val="00F8341B"/>
    <w:rsid w:val="00F83422"/>
    <w:rsid w:val="00F834D0"/>
    <w:rsid w:val="00F8361B"/>
    <w:rsid w:val="00F83621"/>
    <w:rsid w:val="00F836E0"/>
    <w:rsid w:val="00F836E4"/>
    <w:rsid w:val="00F83767"/>
    <w:rsid w:val="00F83818"/>
    <w:rsid w:val="00F83908"/>
    <w:rsid w:val="00F83998"/>
    <w:rsid w:val="00F83A59"/>
    <w:rsid w:val="00F83B48"/>
    <w:rsid w:val="00F83D39"/>
    <w:rsid w:val="00F83E09"/>
    <w:rsid w:val="00F83F08"/>
    <w:rsid w:val="00F84036"/>
    <w:rsid w:val="00F840F5"/>
    <w:rsid w:val="00F8453C"/>
    <w:rsid w:val="00F84651"/>
    <w:rsid w:val="00F84AFA"/>
    <w:rsid w:val="00F84BAD"/>
    <w:rsid w:val="00F84CB8"/>
    <w:rsid w:val="00F84D9C"/>
    <w:rsid w:val="00F84E49"/>
    <w:rsid w:val="00F84FF9"/>
    <w:rsid w:val="00F85044"/>
    <w:rsid w:val="00F85179"/>
    <w:rsid w:val="00F8542B"/>
    <w:rsid w:val="00F85551"/>
    <w:rsid w:val="00F85557"/>
    <w:rsid w:val="00F8563E"/>
    <w:rsid w:val="00F857F9"/>
    <w:rsid w:val="00F8589F"/>
    <w:rsid w:val="00F85AD0"/>
    <w:rsid w:val="00F85BC8"/>
    <w:rsid w:val="00F85C55"/>
    <w:rsid w:val="00F85D33"/>
    <w:rsid w:val="00F85D66"/>
    <w:rsid w:val="00F85E84"/>
    <w:rsid w:val="00F86154"/>
    <w:rsid w:val="00F8626F"/>
    <w:rsid w:val="00F863DE"/>
    <w:rsid w:val="00F864ED"/>
    <w:rsid w:val="00F8659D"/>
    <w:rsid w:val="00F865BD"/>
    <w:rsid w:val="00F869C4"/>
    <w:rsid w:val="00F869CA"/>
    <w:rsid w:val="00F86A4B"/>
    <w:rsid w:val="00F86A74"/>
    <w:rsid w:val="00F86C68"/>
    <w:rsid w:val="00F86D0C"/>
    <w:rsid w:val="00F86DCB"/>
    <w:rsid w:val="00F86E34"/>
    <w:rsid w:val="00F86F98"/>
    <w:rsid w:val="00F86FC0"/>
    <w:rsid w:val="00F86FCC"/>
    <w:rsid w:val="00F87045"/>
    <w:rsid w:val="00F87127"/>
    <w:rsid w:val="00F8721F"/>
    <w:rsid w:val="00F879C5"/>
    <w:rsid w:val="00F87B4A"/>
    <w:rsid w:val="00F87C12"/>
    <w:rsid w:val="00F87CCE"/>
    <w:rsid w:val="00F87D65"/>
    <w:rsid w:val="00F87E3E"/>
    <w:rsid w:val="00F87ED7"/>
    <w:rsid w:val="00F9000A"/>
    <w:rsid w:val="00F9005C"/>
    <w:rsid w:val="00F902BE"/>
    <w:rsid w:val="00F9033B"/>
    <w:rsid w:val="00F9035D"/>
    <w:rsid w:val="00F903A6"/>
    <w:rsid w:val="00F90732"/>
    <w:rsid w:val="00F908DB"/>
    <w:rsid w:val="00F90942"/>
    <w:rsid w:val="00F90C3A"/>
    <w:rsid w:val="00F90EC5"/>
    <w:rsid w:val="00F9123B"/>
    <w:rsid w:val="00F91255"/>
    <w:rsid w:val="00F912D3"/>
    <w:rsid w:val="00F913D8"/>
    <w:rsid w:val="00F9170E"/>
    <w:rsid w:val="00F91769"/>
    <w:rsid w:val="00F91849"/>
    <w:rsid w:val="00F91861"/>
    <w:rsid w:val="00F9198F"/>
    <w:rsid w:val="00F91C41"/>
    <w:rsid w:val="00F91C50"/>
    <w:rsid w:val="00F91D92"/>
    <w:rsid w:val="00F91E56"/>
    <w:rsid w:val="00F91EF1"/>
    <w:rsid w:val="00F920F6"/>
    <w:rsid w:val="00F920FD"/>
    <w:rsid w:val="00F921D9"/>
    <w:rsid w:val="00F9236A"/>
    <w:rsid w:val="00F9240E"/>
    <w:rsid w:val="00F9245B"/>
    <w:rsid w:val="00F924A4"/>
    <w:rsid w:val="00F92553"/>
    <w:rsid w:val="00F9259B"/>
    <w:rsid w:val="00F92727"/>
    <w:rsid w:val="00F92771"/>
    <w:rsid w:val="00F9279D"/>
    <w:rsid w:val="00F927EB"/>
    <w:rsid w:val="00F927F8"/>
    <w:rsid w:val="00F92822"/>
    <w:rsid w:val="00F928B0"/>
    <w:rsid w:val="00F929EA"/>
    <w:rsid w:val="00F92A8A"/>
    <w:rsid w:val="00F92D18"/>
    <w:rsid w:val="00F92D27"/>
    <w:rsid w:val="00F930B4"/>
    <w:rsid w:val="00F930D8"/>
    <w:rsid w:val="00F932DD"/>
    <w:rsid w:val="00F932F1"/>
    <w:rsid w:val="00F9330E"/>
    <w:rsid w:val="00F9339D"/>
    <w:rsid w:val="00F934AE"/>
    <w:rsid w:val="00F935C9"/>
    <w:rsid w:val="00F93782"/>
    <w:rsid w:val="00F937C7"/>
    <w:rsid w:val="00F93AFF"/>
    <w:rsid w:val="00F93E29"/>
    <w:rsid w:val="00F9431D"/>
    <w:rsid w:val="00F94345"/>
    <w:rsid w:val="00F94432"/>
    <w:rsid w:val="00F94582"/>
    <w:rsid w:val="00F94593"/>
    <w:rsid w:val="00F945CE"/>
    <w:rsid w:val="00F9481D"/>
    <w:rsid w:val="00F94844"/>
    <w:rsid w:val="00F94964"/>
    <w:rsid w:val="00F949EC"/>
    <w:rsid w:val="00F94B2F"/>
    <w:rsid w:val="00F94C39"/>
    <w:rsid w:val="00F94DB6"/>
    <w:rsid w:val="00F94DB8"/>
    <w:rsid w:val="00F950EC"/>
    <w:rsid w:val="00F95171"/>
    <w:rsid w:val="00F952A0"/>
    <w:rsid w:val="00F95429"/>
    <w:rsid w:val="00F95455"/>
    <w:rsid w:val="00F95473"/>
    <w:rsid w:val="00F9571B"/>
    <w:rsid w:val="00F95776"/>
    <w:rsid w:val="00F9591F"/>
    <w:rsid w:val="00F959FA"/>
    <w:rsid w:val="00F95B19"/>
    <w:rsid w:val="00F95B4F"/>
    <w:rsid w:val="00F95B93"/>
    <w:rsid w:val="00F95C60"/>
    <w:rsid w:val="00F95D6C"/>
    <w:rsid w:val="00F95E6D"/>
    <w:rsid w:val="00F95F70"/>
    <w:rsid w:val="00F95FC3"/>
    <w:rsid w:val="00F961CD"/>
    <w:rsid w:val="00F961CF"/>
    <w:rsid w:val="00F9641E"/>
    <w:rsid w:val="00F9648A"/>
    <w:rsid w:val="00F964ED"/>
    <w:rsid w:val="00F9657D"/>
    <w:rsid w:val="00F96720"/>
    <w:rsid w:val="00F96841"/>
    <w:rsid w:val="00F96912"/>
    <w:rsid w:val="00F96CD7"/>
    <w:rsid w:val="00F96D72"/>
    <w:rsid w:val="00F96DE1"/>
    <w:rsid w:val="00F96F32"/>
    <w:rsid w:val="00F96F51"/>
    <w:rsid w:val="00F96F90"/>
    <w:rsid w:val="00F9703D"/>
    <w:rsid w:val="00F973CB"/>
    <w:rsid w:val="00F97417"/>
    <w:rsid w:val="00F97448"/>
    <w:rsid w:val="00F97550"/>
    <w:rsid w:val="00F97782"/>
    <w:rsid w:val="00F978AE"/>
    <w:rsid w:val="00F97992"/>
    <w:rsid w:val="00F97BE7"/>
    <w:rsid w:val="00F97C5A"/>
    <w:rsid w:val="00F97CB8"/>
    <w:rsid w:val="00F97CD1"/>
    <w:rsid w:val="00F97F4C"/>
    <w:rsid w:val="00FA0096"/>
    <w:rsid w:val="00FA00CB"/>
    <w:rsid w:val="00FA012A"/>
    <w:rsid w:val="00FA0215"/>
    <w:rsid w:val="00FA02D2"/>
    <w:rsid w:val="00FA036A"/>
    <w:rsid w:val="00FA03AE"/>
    <w:rsid w:val="00FA0480"/>
    <w:rsid w:val="00FA05DC"/>
    <w:rsid w:val="00FA063A"/>
    <w:rsid w:val="00FA06B8"/>
    <w:rsid w:val="00FA071D"/>
    <w:rsid w:val="00FA079F"/>
    <w:rsid w:val="00FA08CB"/>
    <w:rsid w:val="00FA099C"/>
    <w:rsid w:val="00FA0B0C"/>
    <w:rsid w:val="00FA0B7A"/>
    <w:rsid w:val="00FA0BF7"/>
    <w:rsid w:val="00FA0F16"/>
    <w:rsid w:val="00FA0FBA"/>
    <w:rsid w:val="00FA11AB"/>
    <w:rsid w:val="00FA12DC"/>
    <w:rsid w:val="00FA131C"/>
    <w:rsid w:val="00FA1358"/>
    <w:rsid w:val="00FA136A"/>
    <w:rsid w:val="00FA1535"/>
    <w:rsid w:val="00FA157B"/>
    <w:rsid w:val="00FA17FD"/>
    <w:rsid w:val="00FA1AB3"/>
    <w:rsid w:val="00FA1B03"/>
    <w:rsid w:val="00FA1BFA"/>
    <w:rsid w:val="00FA1C83"/>
    <w:rsid w:val="00FA1F0E"/>
    <w:rsid w:val="00FA2015"/>
    <w:rsid w:val="00FA20B8"/>
    <w:rsid w:val="00FA2130"/>
    <w:rsid w:val="00FA2160"/>
    <w:rsid w:val="00FA2169"/>
    <w:rsid w:val="00FA221E"/>
    <w:rsid w:val="00FA2267"/>
    <w:rsid w:val="00FA2737"/>
    <w:rsid w:val="00FA2794"/>
    <w:rsid w:val="00FA28B0"/>
    <w:rsid w:val="00FA298B"/>
    <w:rsid w:val="00FA2A00"/>
    <w:rsid w:val="00FA2AF4"/>
    <w:rsid w:val="00FA2C1B"/>
    <w:rsid w:val="00FA2D64"/>
    <w:rsid w:val="00FA2D6B"/>
    <w:rsid w:val="00FA2DE8"/>
    <w:rsid w:val="00FA2E4A"/>
    <w:rsid w:val="00FA2FF7"/>
    <w:rsid w:val="00FA307B"/>
    <w:rsid w:val="00FA308E"/>
    <w:rsid w:val="00FA30B3"/>
    <w:rsid w:val="00FA31C8"/>
    <w:rsid w:val="00FA3291"/>
    <w:rsid w:val="00FA3481"/>
    <w:rsid w:val="00FA3578"/>
    <w:rsid w:val="00FA35D7"/>
    <w:rsid w:val="00FA35DD"/>
    <w:rsid w:val="00FA35FD"/>
    <w:rsid w:val="00FA3749"/>
    <w:rsid w:val="00FA3A83"/>
    <w:rsid w:val="00FA3BC8"/>
    <w:rsid w:val="00FA3C41"/>
    <w:rsid w:val="00FA3C9D"/>
    <w:rsid w:val="00FA3D80"/>
    <w:rsid w:val="00FA3F4E"/>
    <w:rsid w:val="00FA3F5F"/>
    <w:rsid w:val="00FA4080"/>
    <w:rsid w:val="00FA437D"/>
    <w:rsid w:val="00FA44EC"/>
    <w:rsid w:val="00FA45DF"/>
    <w:rsid w:val="00FA47AC"/>
    <w:rsid w:val="00FA47E7"/>
    <w:rsid w:val="00FA48DB"/>
    <w:rsid w:val="00FA495C"/>
    <w:rsid w:val="00FA4DA0"/>
    <w:rsid w:val="00FA4F5B"/>
    <w:rsid w:val="00FA5102"/>
    <w:rsid w:val="00FA514F"/>
    <w:rsid w:val="00FA5154"/>
    <w:rsid w:val="00FA5229"/>
    <w:rsid w:val="00FA5271"/>
    <w:rsid w:val="00FA5361"/>
    <w:rsid w:val="00FA54CD"/>
    <w:rsid w:val="00FA55EC"/>
    <w:rsid w:val="00FA591C"/>
    <w:rsid w:val="00FA59B8"/>
    <w:rsid w:val="00FA59D2"/>
    <w:rsid w:val="00FA5AB4"/>
    <w:rsid w:val="00FA5D22"/>
    <w:rsid w:val="00FA5D5A"/>
    <w:rsid w:val="00FA5E95"/>
    <w:rsid w:val="00FA6046"/>
    <w:rsid w:val="00FA6083"/>
    <w:rsid w:val="00FA61FD"/>
    <w:rsid w:val="00FA6216"/>
    <w:rsid w:val="00FA6224"/>
    <w:rsid w:val="00FA6304"/>
    <w:rsid w:val="00FA639B"/>
    <w:rsid w:val="00FA6407"/>
    <w:rsid w:val="00FA6435"/>
    <w:rsid w:val="00FA6436"/>
    <w:rsid w:val="00FA6517"/>
    <w:rsid w:val="00FA6531"/>
    <w:rsid w:val="00FA6578"/>
    <w:rsid w:val="00FA65E6"/>
    <w:rsid w:val="00FA669F"/>
    <w:rsid w:val="00FA689C"/>
    <w:rsid w:val="00FA69B7"/>
    <w:rsid w:val="00FA6A5D"/>
    <w:rsid w:val="00FA6AEF"/>
    <w:rsid w:val="00FA6DE2"/>
    <w:rsid w:val="00FA6DF0"/>
    <w:rsid w:val="00FA6F1A"/>
    <w:rsid w:val="00FA71AE"/>
    <w:rsid w:val="00FA74C9"/>
    <w:rsid w:val="00FA7722"/>
    <w:rsid w:val="00FA78B8"/>
    <w:rsid w:val="00FA7A35"/>
    <w:rsid w:val="00FA7C21"/>
    <w:rsid w:val="00FA7E62"/>
    <w:rsid w:val="00FA7E63"/>
    <w:rsid w:val="00FA7F19"/>
    <w:rsid w:val="00FB0003"/>
    <w:rsid w:val="00FB0081"/>
    <w:rsid w:val="00FB0110"/>
    <w:rsid w:val="00FB017C"/>
    <w:rsid w:val="00FB01F6"/>
    <w:rsid w:val="00FB0306"/>
    <w:rsid w:val="00FB03C9"/>
    <w:rsid w:val="00FB043C"/>
    <w:rsid w:val="00FB0556"/>
    <w:rsid w:val="00FB06E9"/>
    <w:rsid w:val="00FB0814"/>
    <w:rsid w:val="00FB085A"/>
    <w:rsid w:val="00FB08FB"/>
    <w:rsid w:val="00FB0958"/>
    <w:rsid w:val="00FB0A52"/>
    <w:rsid w:val="00FB0B08"/>
    <w:rsid w:val="00FB0BAF"/>
    <w:rsid w:val="00FB0BF5"/>
    <w:rsid w:val="00FB0E26"/>
    <w:rsid w:val="00FB0E65"/>
    <w:rsid w:val="00FB0EEB"/>
    <w:rsid w:val="00FB0F38"/>
    <w:rsid w:val="00FB0FC3"/>
    <w:rsid w:val="00FB0FDE"/>
    <w:rsid w:val="00FB1140"/>
    <w:rsid w:val="00FB12FB"/>
    <w:rsid w:val="00FB149A"/>
    <w:rsid w:val="00FB14A7"/>
    <w:rsid w:val="00FB15C7"/>
    <w:rsid w:val="00FB16E9"/>
    <w:rsid w:val="00FB1817"/>
    <w:rsid w:val="00FB1904"/>
    <w:rsid w:val="00FB1971"/>
    <w:rsid w:val="00FB1BE5"/>
    <w:rsid w:val="00FB1BFC"/>
    <w:rsid w:val="00FB1CB8"/>
    <w:rsid w:val="00FB1DC5"/>
    <w:rsid w:val="00FB1EB7"/>
    <w:rsid w:val="00FB1EFC"/>
    <w:rsid w:val="00FB1F8A"/>
    <w:rsid w:val="00FB2143"/>
    <w:rsid w:val="00FB220D"/>
    <w:rsid w:val="00FB241E"/>
    <w:rsid w:val="00FB2496"/>
    <w:rsid w:val="00FB24D0"/>
    <w:rsid w:val="00FB24E0"/>
    <w:rsid w:val="00FB26F3"/>
    <w:rsid w:val="00FB26FB"/>
    <w:rsid w:val="00FB27D0"/>
    <w:rsid w:val="00FB28B3"/>
    <w:rsid w:val="00FB29C4"/>
    <w:rsid w:val="00FB2AEF"/>
    <w:rsid w:val="00FB2B2B"/>
    <w:rsid w:val="00FB2B54"/>
    <w:rsid w:val="00FB2C52"/>
    <w:rsid w:val="00FB2ECE"/>
    <w:rsid w:val="00FB3071"/>
    <w:rsid w:val="00FB39DF"/>
    <w:rsid w:val="00FB3A65"/>
    <w:rsid w:val="00FB3B62"/>
    <w:rsid w:val="00FB3B65"/>
    <w:rsid w:val="00FB3C98"/>
    <w:rsid w:val="00FB3D63"/>
    <w:rsid w:val="00FB3D65"/>
    <w:rsid w:val="00FB3F45"/>
    <w:rsid w:val="00FB407F"/>
    <w:rsid w:val="00FB44B2"/>
    <w:rsid w:val="00FB44D7"/>
    <w:rsid w:val="00FB4653"/>
    <w:rsid w:val="00FB48EB"/>
    <w:rsid w:val="00FB48FD"/>
    <w:rsid w:val="00FB49EC"/>
    <w:rsid w:val="00FB4AFB"/>
    <w:rsid w:val="00FB4B59"/>
    <w:rsid w:val="00FB4C9C"/>
    <w:rsid w:val="00FB4E03"/>
    <w:rsid w:val="00FB4E7B"/>
    <w:rsid w:val="00FB4E7C"/>
    <w:rsid w:val="00FB514B"/>
    <w:rsid w:val="00FB52CD"/>
    <w:rsid w:val="00FB5339"/>
    <w:rsid w:val="00FB53F8"/>
    <w:rsid w:val="00FB54D3"/>
    <w:rsid w:val="00FB5547"/>
    <w:rsid w:val="00FB5548"/>
    <w:rsid w:val="00FB5592"/>
    <w:rsid w:val="00FB55D5"/>
    <w:rsid w:val="00FB56DB"/>
    <w:rsid w:val="00FB5808"/>
    <w:rsid w:val="00FB5879"/>
    <w:rsid w:val="00FB5AAD"/>
    <w:rsid w:val="00FB5ACE"/>
    <w:rsid w:val="00FB5AFB"/>
    <w:rsid w:val="00FB5B2D"/>
    <w:rsid w:val="00FB5B77"/>
    <w:rsid w:val="00FB5D8C"/>
    <w:rsid w:val="00FB5ED4"/>
    <w:rsid w:val="00FB5F42"/>
    <w:rsid w:val="00FB61D5"/>
    <w:rsid w:val="00FB6262"/>
    <w:rsid w:val="00FB62F5"/>
    <w:rsid w:val="00FB630D"/>
    <w:rsid w:val="00FB6468"/>
    <w:rsid w:val="00FB6555"/>
    <w:rsid w:val="00FB656B"/>
    <w:rsid w:val="00FB65D8"/>
    <w:rsid w:val="00FB67F1"/>
    <w:rsid w:val="00FB6870"/>
    <w:rsid w:val="00FB6FF2"/>
    <w:rsid w:val="00FB713C"/>
    <w:rsid w:val="00FB7229"/>
    <w:rsid w:val="00FB752B"/>
    <w:rsid w:val="00FB761A"/>
    <w:rsid w:val="00FB761E"/>
    <w:rsid w:val="00FB7731"/>
    <w:rsid w:val="00FB7A6D"/>
    <w:rsid w:val="00FB7BFE"/>
    <w:rsid w:val="00FB7D2B"/>
    <w:rsid w:val="00FB7E8E"/>
    <w:rsid w:val="00FB7F75"/>
    <w:rsid w:val="00FB7FC4"/>
    <w:rsid w:val="00FB7FF6"/>
    <w:rsid w:val="00FC0196"/>
    <w:rsid w:val="00FC0204"/>
    <w:rsid w:val="00FC0246"/>
    <w:rsid w:val="00FC0A23"/>
    <w:rsid w:val="00FC0A39"/>
    <w:rsid w:val="00FC0B9A"/>
    <w:rsid w:val="00FC0BFD"/>
    <w:rsid w:val="00FC0C4B"/>
    <w:rsid w:val="00FC0E3C"/>
    <w:rsid w:val="00FC0EC0"/>
    <w:rsid w:val="00FC0F38"/>
    <w:rsid w:val="00FC1187"/>
    <w:rsid w:val="00FC12C4"/>
    <w:rsid w:val="00FC1369"/>
    <w:rsid w:val="00FC1528"/>
    <w:rsid w:val="00FC15BC"/>
    <w:rsid w:val="00FC161F"/>
    <w:rsid w:val="00FC1694"/>
    <w:rsid w:val="00FC16CD"/>
    <w:rsid w:val="00FC1788"/>
    <w:rsid w:val="00FC19FE"/>
    <w:rsid w:val="00FC1A1B"/>
    <w:rsid w:val="00FC1B31"/>
    <w:rsid w:val="00FC1BD6"/>
    <w:rsid w:val="00FC1C3F"/>
    <w:rsid w:val="00FC20FE"/>
    <w:rsid w:val="00FC23A8"/>
    <w:rsid w:val="00FC23DB"/>
    <w:rsid w:val="00FC23E9"/>
    <w:rsid w:val="00FC2B39"/>
    <w:rsid w:val="00FC2BB7"/>
    <w:rsid w:val="00FC2C41"/>
    <w:rsid w:val="00FC2DDD"/>
    <w:rsid w:val="00FC2DE9"/>
    <w:rsid w:val="00FC2DF0"/>
    <w:rsid w:val="00FC2E9B"/>
    <w:rsid w:val="00FC31E6"/>
    <w:rsid w:val="00FC3461"/>
    <w:rsid w:val="00FC3476"/>
    <w:rsid w:val="00FC3484"/>
    <w:rsid w:val="00FC360C"/>
    <w:rsid w:val="00FC391A"/>
    <w:rsid w:val="00FC395A"/>
    <w:rsid w:val="00FC3B7F"/>
    <w:rsid w:val="00FC3E55"/>
    <w:rsid w:val="00FC3E78"/>
    <w:rsid w:val="00FC4005"/>
    <w:rsid w:val="00FC409D"/>
    <w:rsid w:val="00FC40D6"/>
    <w:rsid w:val="00FC4235"/>
    <w:rsid w:val="00FC4269"/>
    <w:rsid w:val="00FC4341"/>
    <w:rsid w:val="00FC4384"/>
    <w:rsid w:val="00FC44D5"/>
    <w:rsid w:val="00FC46A8"/>
    <w:rsid w:val="00FC46FD"/>
    <w:rsid w:val="00FC47C7"/>
    <w:rsid w:val="00FC4827"/>
    <w:rsid w:val="00FC4871"/>
    <w:rsid w:val="00FC4ABD"/>
    <w:rsid w:val="00FC4B1B"/>
    <w:rsid w:val="00FC4B3E"/>
    <w:rsid w:val="00FC4DCF"/>
    <w:rsid w:val="00FC4DD8"/>
    <w:rsid w:val="00FC4E9C"/>
    <w:rsid w:val="00FC5072"/>
    <w:rsid w:val="00FC5080"/>
    <w:rsid w:val="00FC51B2"/>
    <w:rsid w:val="00FC5278"/>
    <w:rsid w:val="00FC52B3"/>
    <w:rsid w:val="00FC52C5"/>
    <w:rsid w:val="00FC57A6"/>
    <w:rsid w:val="00FC5864"/>
    <w:rsid w:val="00FC5AF0"/>
    <w:rsid w:val="00FC5C20"/>
    <w:rsid w:val="00FC5CAF"/>
    <w:rsid w:val="00FC5D0A"/>
    <w:rsid w:val="00FC5E13"/>
    <w:rsid w:val="00FC5FDE"/>
    <w:rsid w:val="00FC6194"/>
    <w:rsid w:val="00FC6463"/>
    <w:rsid w:val="00FC64F9"/>
    <w:rsid w:val="00FC6606"/>
    <w:rsid w:val="00FC677E"/>
    <w:rsid w:val="00FC6983"/>
    <w:rsid w:val="00FC6C72"/>
    <w:rsid w:val="00FC6E28"/>
    <w:rsid w:val="00FC6FF9"/>
    <w:rsid w:val="00FC70EE"/>
    <w:rsid w:val="00FC7158"/>
    <w:rsid w:val="00FC71D9"/>
    <w:rsid w:val="00FC71F5"/>
    <w:rsid w:val="00FC7349"/>
    <w:rsid w:val="00FC73C8"/>
    <w:rsid w:val="00FC74AD"/>
    <w:rsid w:val="00FC776D"/>
    <w:rsid w:val="00FC79B1"/>
    <w:rsid w:val="00FC79F6"/>
    <w:rsid w:val="00FC7A9E"/>
    <w:rsid w:val="00FC7CE9"/>
    <w:rsid w:val="00FC7D60"/>
    <w:rsid w:val="00FC7E2D"/>
    <w:rsid w:val="00FC7E2E"/>
    <w:rsid w:val="00FD00A0"/>
    <w:rsid w:val="00FD027A"/>
    <w:rsid w:val="00FD0360"/>
    <w:rsid w:val="00FD0376"/>
    <w:rsid w:val="00FD0496"/>
    <w:rsid w:val="00FD05C5"/>
    <w:rsid w:val="00FD061C"/>
    <w:rsid w:val="00FD0657"/>
    <w:rsid w:val="00FD06FA"/>
    <w:rsid w:val="00FD0CF3"/>
    <w:rsid w:val="00FD0CF5"/>
    <w:rsid w:val="00FD0D63"/>
    <w:rsid w:val="00FD0E4F"/>
    <w:rsid w:val="00FD0E92"/>
    <w:rsid w:val="00FD1221"/>
    <w:rsid w:val="00FD134A"/>
    <w:rsid w:val="00FD136B"/>
    <w:rsid w:val="00FD1387"/>
    <w:rsid w:val="00FD1536"/>
    <w:rsid w:val="00FD17B3"/>
    <w:rsid w:val="00FD1838"/>
    <w:rsid w:val="00FD1A8A"/>
    <w:rsid w:val="00FD1D37"/>
    <w:rsid w:val="00FD1E66"/>
    <w:rsid w:val="00FD1FEC"/>
    <w:rsid w:val="00FD2431"/>
    <w:rsid w:val="00FD2526"/>
    <w:rsid w:val="00FD258E"/>
    <w:rsid w:val="00FD260C"/>
    <w:rsid w:val="00FD2709"/>
    <w:rsid w:val="00FD2782"/>
    <w:rsid w:val="00FD28B2"/>
    <w:rsid w:val="00FD2932"/>
    <w:rsid w:val="00FD2AD7"/>
    <w:rsid w:val="00FD2B9F"/>
    <w:rsid w:val="00FD2CF9"/>
    <w:rsid w:val="00FD2D2F"/>
    <w:rsid w:val="00FD3163"/>
    <w:rsid w:val="00FD31C5"/>
    <w:rsid w:val="00FD3243"/>
    <w:rsid w:val="00FD3274"/>
    <w:rsid w:val="00FD3318"/>
    <w:rsid w:val="00FD3376"/>
    <w:rsid w:val="00FD340A"/>
    <w:rsid w:val="00FD34E4"/>
    <w:rsid w:val="00FD354F"/>
    <w:rsid w:val="00FD3620"/>
    <w:rsid w:val="00FD3648"/>
    <w:rsid w:val="00FD366B"/>
    <w:rsid w:val="00FD380C"/>
    <w:rsid w:val="00FD385E"/>
    <w:rsid w:val="00FD3A60"/>
    <w:rsid w:val="00FD3CE5"/>
    <w:rsid w:val="00FD3D58"/>
    <w:rsid w:val="00FD3F29"/>
    <w:rsid w:val="00FD433A"/>
    <w:rsid w:val="00FD45CE"/>
    <w:rsid w:val="00FD46D8"/>
    <w:rsid w:val="00FD4716"/>
    <w:rsid w:val="00FD473D"/>
    <w:rsid w:val="00FD493F"/>
    <w:rsid w:val="00FD499A"/>
    <w:rsid w:val="00FD4A35"/>
    <w:rsid w:val="00FD4B55"/>
    <w:rsid w:val="00FD4B5D"/>
    <w:rsid w:val="00FD4BE5"/>
    <w:rsid w:val="00FD4C5B"/>
    <w:rsid w:val="00FD4DC4"/>
    <w:rsid w:val="00FD4EEC"/>
    <w:rsid w:val="00FD50C9"/>
    <w:rsid w:val="00FD511E"/>
    <w:rsid w:val="00FD5404"/>
    <w:rsid w:val="00FD541D"/>
    <w:rsid w:val="00FD545E"/>
    <w:rsid w:val="00FD54A0"/>
    <w:rsid w:val="00FD57A2"/>
    <w:rsid w:val="00FD5888"/>
    <w:rsid w:val="00FD5B3A"/>
    <w:rsid w:val="00FD5D13"/>
    <w:rsid w:val="00FD5E43"/>
    <w:rsid w:val="00FD604D"/>
    <w:rsid w:val="00FD63E9"/>
    <w:rsid w:val="00FD6422"/>
    <w:rsid w:val="00FD6714"/>
    <w:rsid w:val="00FD6841"/>
    <w:rsid w:val="00FD6B68"/>
    <w:rsid w:val="00FD6C02"/>
    <w:rsid w:val="00FD6D99"/>
    <w:rsid w:val="00FD6DF3"/>
    <w:rsid w:val="00FD6E51"/>
    <w:rsid w:val="00FD6FA3"/>
    <w:rsid w:val="00FD7007"/>
    <w:rsid w:val="00FD707F"/>
    <w:rsid w:val="00FD722E"/>
    <w:rsid w:val="00FD73FE"/>
    <w:rsid w:val="00FD74F3"/>
    <w:rsid w:val="00FD750D"/>
    <w:rsid w:val="00FD7528"/>
    <w:rsid w:val="00FD7605"/>
    <w:rsid w:val="00FD77ED"/>
    <w:rsid w:val="00FD79CA"/>
    <w:rsid w:val="00FD7C87"/>
    <w:rsid w:val="00FD7D66"/>
    <w:rsid w:val="00FD7EA5"/>
    <w:rsid w:val="00FD7F5F"/>
    <w:rsid w:val="00FE0080"/>
    <w:rsid w:val="00FE014C"/>
    <w:rsid w:val="00FE0285"/>
    <w:rsid w:val="00FE02B9"/>
    <w:rsid w:val="00FE0330"/>
    <w:rsid w:val="00FE0439"/>
    <w:rsid w:val="00FE0544"/>
    <w:rsid w:val="00FE090C"/>
    <w:rsid w:val="00FE09E3"/>
    <w:rsid w:val="00FE09F4"/>
    <w:rsid w:val="00FE0A65"/>
    <w:rsid w:val="00FE0E13"/>
    <w:rsid w:val="00FE0EC8"/>
    <w:rsid w:val="00FE0F47"/>
    <w:rsid w:val="00FE105C"/>
    <w:rsid w:val="00FE1284"/>
    <w:rsid w:val="00FE129B"/>
    <w:rsid w:val="00FE1339"/>
    <w:rsid w:val="00FE1350"/>
    <w:rsid w:val="00FE1372"/>
    <w:rsid w:val="00FE1646"/>
    <w:rsid w:val="00FE16B3"/>
    <w:rsid w:val="00FE1A3C"/>
    <w:rsid w:val="00FE1B9D"/>
    <w:rsid w:val="00FE1B9F"/>
    <w:rsid w:val="00FE2085"/>
    <w:rsid w:val="00FE20B3"/>
    <w:rsid w:val="00FE2210"/>
    <w:rsid w:val="00FE227E"/>
    <w:rsid w:val="00FE269E"/>
    <w:rsid w:val="00FE2854"/>
    <w:rsid w:val="00FE2984"/>
    <w:rsid w:val="00FE2AA8"/>
    <w:rsid w:val="00FE2C29"/>
    <w:rsid w:val="00FE2CC2"/>
    <w:rsid w:val="00FE2CD7"/>
    <w:rsid w:val="00FE2EE9"/>
    <w:rsid w:val="00FE3276"/>
    <w:rsid w:val="00FE337E"/>
    <w:rsid w:val="00FE3398"/>
    <w:rsid w:val="00FE340A"/>
    <w:rsid w:val="00FE377F"/>
    <w:rsid w:val="00FE3849"/>
    <w:rsid w:val="00FE3A02"/>
    <w:rsid w:val="00FE3A44"/>
    <w:rsid w:val="00FE3C37"/>
    <w:rsid w:val="00FE3C70"/>
    <w:rsid w:val="00FE3D4A"/>
    <w:rsid w:val="00FE3E0D"/>
    <w:rsid w:val="00FE3E64"/>
    <w:rsid w:val="00FE3EF0"/>
    <w:rsid w:val="00FE4037"/>
    <w:rsid w:val="00FE412B"/>
    <w:rsid w:val="00FE4174"/>
    <w:rsid w:val="00FE417E"/>
    <w:rsid w:val="00FE42B1"/>
    <w:rsid w:val="00FE42D9"/>
    <w:rsid w:val="00FE4355"/>
    <w:rsid w:val="00FE43B2"/>
    <w:rsid w:val="00FE4501"/>
    <w:rsid w:val="00FE4581"/>
    <w:rsid w:val="00FE4727"/>
    <w:rsid w:val="00FE47AA"/>
    <w:rsid w:val="00FE494F"/>
    <w:rsid w:val="00FE49C1"/>
    <w:rsid w:val="00FE4A63"/>
    <w:rsid w:val="00FE4A93"/>
    <w:rsid w:val="00FE4B67"/>
    <w:rsid w:val="00FE4B75"/>
    <w:rsid w:val="00FE4B9D"/>
    <w:rsid w:val="00FE4BA0"/>
    <w:rsid w:val="00FE4CE8"/>
    <w:rsid w:val="00FE4D74"/>
    <w:rsid w:val="00FE4E78"/>
    <w:rsid w:val="00FE4F6B"/>
    <w:rsid w:val="00FE5195"/>
    <w:rsid w:val="00FE521E"/>
    <w:rsid w:val="00FE54A9"/>
    <w:rsid w:val="00FE5560"/>
    <w:rsid w:val="00FE5571"/>
    <w:rsid w:val="00FE5680"/>
    <w:rsid w:val="00FE56E5"/>
    <w:rsid w:val="00FE5741"/>
    <w:rsid w:val="00FE587A"/>
    <w:rsid w:val="00FE59C6"/>
    <w:rsid w:val="00FE5A26"/>
    <w:rsid w:val="00FE5B23"/>
    <w:rsid w:val="00FE5B26"/>
    <w:rsid w:val="00FE5C13"/>
    <w:rsid w:val="00FE5CB9"/>
    <w:rsid w:val="00FE5CC4"/>
    <w:rsid w:val="00FE5E93"/>
    <w:rsid w:val="00FE5F58"/>
    <w:rsid w:val="00FE5FA1"/>
    <w:rsid w:val="00FE6173"/>
    <w:rsid w:val="00FE61DE"/>
    <w:rsid w:val="00FE6344"/>
    <w:rsid w:val="00FE63A9"/>
    <w:rsid w:val="00FE6447"/>
    <w:rsid w:val="00FE6562"/>
    <w:rsid w:val="00FE65F4"/>
    <w:rsid w:val="00FE6863"/>
    <w:rsid w:val="00FE69F4"/>
    <w:rsid w:val="00FE6B0D"/>
    <w:rsid w:val="00FE6B25"/>
    <w:rsid w:val="00FE6B41"/>
    <w:rsid w:val="00FE6C60"/>
    <w:rsid w:val="00FE6EA2"/>
    <w:rsid w:val="00FE6EB8"/>
    <w:rsid w:val="00FE6ED5"/>
    <w:rsid w:val="00FE6F4D"/>
    <w:rsid w:val="00FE70E5"/>
    <w:rsid w:val="00FE7105"/>
    <w:rsid w:val="00FE7401"/>
    <w:rsid w:val="00FE74C4"/>
    <w:rsid w:val="00FE76E6"/>
    <w:rsid w:val="00FE770A"/>
    <w:rsid w:val="00FE77CA"/>
    <w:rsid w:val="00FE77DA"/>
    <w:rsid w:val="00FE7868"/>
    <w:rsid w:val="00FE7B26"/>
    <w:rsid w:val="00FE7C93"/>
    <w:rsid w:val="00FE7D00"/>
    <w:rsid w:val="00FF01C7"/>
    <w:rsid w:val="00FF0327"/>
    <w:rsid w:val="00FF0476"/>
    <w:rsid w:val="00FF05CC"/>
    <w:rsid w:val="00FF0743"/>
    <w:rsid w:val="00FF0950"/>
    <w:rsid w:val="00FF0D4F"/>
    <w:rsid w:val="00FF1170"/>
    <w:rsid w:val="00FF1584"/>
    <w:rsid w:val="00FF1742"/>
    <w:rsid w:val="00FF18A8"/>
    <w:rsid w:val="00FF1A7E"/>
    <w:rsid w:val="00FF1AA8"/>
    <w:rsid w:val="00FF1AF5"/>
    <w:rsid w:val="00FF1D1F"/>
    <w:rsid w:val="00FF1F60"/>
    <w:rsid w:val="00FF2053"/>
    <w:rsid w:val="00FF22C4"/>
    <w:rsid w:val="00FF22FB"/>
    <w:rsid w:val="00FF240B"/>
    <w:rsid w:val="00FF255C"/>
    <w:rsid w:val="00FF2583"/>
    <w:rsid w:val="00FF262D"/>
    <w:rsid w:val="00FF2636"/>
    <w:rsid w:val="00FF2669"/>
    <w:rsid w:val="00FF279C"/>
    <w:rsid w:val="00FF27EB"/>
    <w:rsid w:val="00FF29F4"/>
    <w:rsid w:val="00FF2A7D"/>
    <w:rsid w:val="00FF2AC8"/>
    <w:rsid w:val="00FF2BEF"/>
    <w:rsid w:val="00FF2C43"/>
    <w:rsid w:val="00FF2C89"/>
    <w:rsid w:val="00FF2CBC"/>
    <w:rsid w:val="00FF2F40"/>
    <w:rsid w:val="00FF2FE5"/>
    <w:rsid w:val="00FF307D"/>
    <w:rsid w:val="00FF30F3"/>
    <w:rsid w:val="00FF319C"/>
    <w:rsid w:val="00FF334C"/>
    <w:rsid w:val="00FF3497"/>
    <w:rsid w:val="00FF36A8"/>
    <w:rsid w:val="00FF37DF"/>
    <w:rsid w:val="00FF3835"/>
    <w:rsid w:val="00FF3A2E"/>
    <w:rsid w:val="00FF3A40"/>
    <w:rsid w:val="00FF3A92"/>
    <w:rsid w:val="00FF3D5B"/>
    <w:rsid w:val="00FF3E3D"/>
    <w:rsid w:val="00FF40A1"/>
    <w:rsid w:val="00FF40AB"/>
    <w:rsid w:val="00FF43DA"/>
    <w:rsid w:val="00FF4455"/>
    <w:rsid w:val="00FF468A"/>
    <w:rsid w:val="00FF46E8"/>
    <w:rsid w:val="00FF4894"/>
    <w:rsid w:val="00FF4928"/>
    <w:rsid w:val="00FF492E"/>
    <w:rsid w:val="00FF497A"/>
    <w:rsid w:val="00FF49F6"/>
    <w:rsid w:val="00FF4A22"/>
    <w:rsid w:val="00FF4A45"/>
    <w:rsid w:val="00FF4C5A"/>
    <w:rsid w:val="00FF5124"/>
    <w:rsid w:val="00FF52F4"/>
    <w:rsid w:val="00FF544F"/>
    <w:rsid w:val="00FF55B3"/>
    <w:rsid w:val="00FF57AE"/>
    <w:rsid w:val="00FF5973"/>
    <w:rsid w:val="00FF59AC"/>
    <w:rsid w:val="00FF59D5"/>
    <w:rsid w:val="00FF5BC4"/>
    <w:rsid w:val="00FF5C6C"/>
    <w:rsid w:val="00FF5CE8"/>
    <w:rsid w:val="00FF5D9E"/>
    <w:rsid w:val="00FF5EC9"/>
    <w:rsid w:val="00FF5F4D"/>
    <w:rsid w:val="00FF5FAD"/>
    <w:rsid w:val="00FF60BF"/>
    <w:rsid w:val="00FF61A8"/>
    <w:rsid w:val="00FF64D1"/>
    <w:rsid w:val="00FF64D6"/>
    <w:rsid w:val="00FF6570"/>
    <w:rsid w:val="00FF6716"/>
    <w:rsid w:val="00FF6752"/>
    <w:rsid w:val="00FF6806"/>
    <w:rsid w:val="00FF684D"/>
    <w:rsid w:val="00FF68D6"/>
    <w:rsid w:val="00FF6DC7"/>
    <w:rsid w:val="00FF6E2B"/>
    <w:rsid w:val="00FF6ED2"/>
    <w:rsid w:val="00FF6F43"/>
    <w:rsid w:val="00FF6FD7"/>
    <w:rsid w:val="00FF7020"/>
    <w:rsid w:val="00FF7089"/>
    <w:rsid w:val="00FF73BA"/>
    <w:rsid w:val="00FF74BA"/>
    <w:rsid w:val="00FF74C1"/>
    <w:rsid w:val="00FF751A"/>
    <w:rsid w:val="00FF76BA"/>
    <w:rsid w:val="00FF775F"/>
    <w:rsid w:val="00FF7B0E"/>
    <w:rsid w:val="00FF7B35"/>
    <w:rsid w:val="00FF7C05"/>
    <w:rsid w:val="00FF7D5E"/>
    <w:rsid w:val="00FF7D6E"/>
    <w:rsid w:val="00FF7F1C"/>
    <w:rsid w:val="00FF7F60"/>
    <w:rsid w:val="0104EB4B"/>
    <w:rsid w:val="010E7C56"/>
    <w:rsid w:val="010EDCBE"/>
    <w:rsid w:val="011104F0"/>
    <w:rsid w:val="0117C524"/>
    <w:rsid w:val="0121FB98"/>
    <w:rsid w:val="0122D53D"/>
    <w:rsid w:val="01255744"/>
    <w:rsid w:val="012878C0"/>
    <w:rsid w:val="0133A955"/>
    <w:rsid w:val="01347D9F"/>
    <w:rsid w:val="0134EC71"/>
    <w:rsid w:val="01357558"/>
    <w:rsid w:val="013716D2"/>
    <w:rsid w:val="013B2FAC"/>
    <w:rsid w:val="0144D1C4"/>
    <w:rsid w:val="014D89C4"/>
    <w:rsid w:val="014DD884"/>
    <w:rsid w:val="01537C9E"/>
    <w:rsid w:val="01539A1F"/>
    <w:rsid w:val="015A21A9"/>
    <w:rsid w:val="015E128B"/>
    <w:rsid w:val="015E13B7"/>
    <w:rsid w:val="0164A72D"/>
    <w:rsid w:val="016B20FF"/>
    <w:rsid w:val="016FB728"/>
    <w:rsid w:val="01738279"/>
    <w:rsid w:val="0178A601"/>
    <w:rsid w:val="017FFBC8"/>
    <w:rsid w:val="01884055"/>
    <w:rsid w:val="018938D0"/>
    <w:rsid w:val="0189E305"/>
    <w:rsid w:val="018C14FF"/>
    <w:rsid w:val="018E9866"/>
    <w:rsid w:val="01902B65"/>
    <w:rsid w:val="01934357"/>
    <w:rsid w:val="01963D30"/>
    <w:rsid w:val="019C7F2F"/>
    <w:rsid w:val="019CAE36"/>
    <w:rsid w:val="019DC10C"/>
    <w:rsid w:val="01A27797"/>
    <w:rsid w:val="01A33FFC"/>
    <w:rsid w:val="01A4C9C3"/>
    <w:rsid w:val="01A86593"/>
    <w:rsid w:val="01A88249"/>
    <w:rsid w:val="01AD852B"/>
    <w:rsid w:val="01B062B7"/>
    <w:rsid w:val="01B827B9"/>
    <w:rsid w:val="01BD3724"/>
    <w:rsid w:val="01C342BA"/>
    <w:rsid w:val="01C3FB0F"/>
    <w:rsid w:val="01C9C9EA"/>
    <w:rsid w:val="01CB4DE8"/>
    <w:rsid w:val="01CEAEB0"/>
    <w:rsid w:val="01CF38A6"/>
    <w:rsid w:val="01D29B9C"/>
    <w:rsid w:val="01DF4BD2"/>
    <w:rsid w:val="01E23D01"/>
    <w:rsid w:val="01E38D80"/>
    <w:rsid w:val="01E60B1D"/>
    <w:rsid w:val="01E691C1"/>
    <w:rsid w:val="01E8AA38"/>
    <w:rsid w:val="01EE6C35"/>
    <w:rsid w:val="01F09A1F"/>
    <w:rsid w:val="01FAEABD"/>
    <w:rsid w:val="0201F3B0"/>
    <w:rsid w:val="020408EF"/>
    <w:rsid w:val="0205A46E"/>
    <w:rsid w:val="0211CD6B"/>
    <w:rsid w:val="021F4C91"/>
    <w:rsid w:val="0222066A"/>
    <w:rsid w:val="0224559F"/>
    <w:rsid w:val="0226514C"/>
    <w:rsid w:val="0227E0D7"/>
    <w:rsid w:val="02338613"/>
    <w:rsid w:val="023593FB"/>
    <w:rsid w:val="02362309"/>
    <w:rsid w:val="0237DAB6"/>
    <w:rsid w:val="023D5E31"/>
    <w:rsid w:val="02400AF4"/>
    <w:rsid w:val="02443253"/>
    <w:rsid w:val="0247CCEB"/>
    <w:rsid w:val="0250B6EA"/>
    <w:rsid w:val="0254028A"/>
    <w:rsid w:val="0254A9FC"/>
    <w:rsid w:val="025C18EF"/>
    <w:rsid w:val="025F0CE3"/>
    <w:rsid w:val="02717A56"/>
    <w:rsid w:val="02746C63"/>
    <w:rsid w:val="02764AE8"/>
    <w:rsid w:val="0276BF8D"/>
    <w:rsid w:val="027F2C31"/>
    <w:rsid w:val="028944E3"/>
    <w:rsid w:val="02899F26"/>
    <w:rsid w:val="028FF579"/>
    <w:rsid w:val="02942909"/>
    <w:rsid w:val="02951130"/>
    <w:rsid w:val="02986E8C"/>
    <w:rsid w:val="029B6234"/>
    <w:rsid w:val="02A6462C"/>
    <w:rsid w:val="02A8230A"/>
    <w:rsid w:val="02ACB965"/>
    <w:rsid w:val="02AECB89"/>
    <w:rsid w:val="02B2B0F0"/>
    <w:rsid w:val="02B32546"/>
    <w:rsid w:val="02B4F620"/>
    <w:rsid w:val="02B608F4"/>
    <w:rsid w:val="02BD3506"/>
    <w:rsid w:val="02BE360B"/>
    <w:rsid w:val="02C00338"/>
    <w:rsid w:val="02C384D6"/>
    <w:rsid w:val="02C3C30E"/>
    <w:rsid w:val="02C619D3"/>
    <w:rsid w:val="02CAA3DC"/>
    <w:rsid w:val="02D599DD"/>
    <w:rsid w:val="02D9B8F8"/>
    <w:rsid w:val="02E1D83E"/>
    <w:rsid w:val="02E41BD2"/>
    <w:rsid w:val="02E74C40"/>
    <w:rsid w:val="02E87717"/>
    <w:rsid w:val="02EE708E"/>
    <w:rsid w:val="02F4E9A5"/>
    <w:rsid w:val="02F7E723"/>
    <w:rsid w:val="02FCD889"/>
    <w:rsid w:val="02FF2447"/>
    <w:rsid w:val="03004ECB"/>
    <w:rsid w:val="030B75A1"/>
    <w:rsid w:val="030E0007"/>
    <w:rsid w:val="031CC36B"/>
    <w:rsid w:val="032485FA"/>
    <w:rsid w:val="0326036B"/>
    <w:rsid w:val="03277A75"/>
    <w:rsid w:val="03292425"/>
    <w:rsid w:val="032EAAA6"/>
    <w:rsid w:val="033408C5"/>
    <w:rsid w:val="03419943"/>
    <w:rsid w:val="03473388"/>
    <w:rsid w:val="034AE93F"/>
    <w:rsid w:val="034EE5C1"/>
    <w:rsid w:val="0351A674"/>
    <w:rsid w:val="035B06D9"/>
    <w:rsid w:val="036BA573"/>
    <w:rsid w:val="0373213B"/>
    <w:rsid w:val="037A128A"/>
    <w:rsid w:val="037BBED4"/>
    <w:rsid w:val="037D496A"/>
    <w:rsid w:val="0381142D"/>
    <w:rsid w:val="0381C930"/>
    <w:rsid w:val="0381F73E"/>
    <w:rsid w:val="0383E7F4"/>
    <w:rsid w:val="0387D945"/>
    <w:rsid w:val="03989353"/>
    <w:rsid w:val="03A27987"/>
    <w:rsid w:val="03A79EE0"/>
    <w:rsid w:val="03AACE03"/>
    <w:rsid w:val="03ACC6DB"/>
    <w:rsid w:val="03B3D22E"/>
    <w:rsid w:val="03B6608E"/>
    <w:rsid w:val="03B7A406"/>
    <w:rsid w:val="03B8EACE"/>
    <w:rsid w:val="03C17AF7"/>
    <w:rsid w:val="03CDD363"/>
    <w:rsid w:val="03D8F6A8"/>
    <w:rsid w:val="03DBB156"/>
    <w:rsid w:val="03E1F33F"/>
    <w:rsid w:val="03E38D29"/>
    <w:rsid w:val="03E45BE8"/>
    <w:rsid w:val="03ECFA1D"/>
    <w:rsid w:val="03F2F109"/>
    <w:rsid w:val="03F5BAA7"/>
    <w:rsid w:val="03FA23BF"/>
    <w:rsid w:val="03FD1688"/>
    <w:rsid w:val="040A7743"/>
    <w:rsid w:val="040AF641"/>
    <w:rsid w:val="040C5605"/>
    <w:rsid w:val="040E01F7"/>
    <w:rsid w:val="041FA3BF"/>
    <w:rsid w:val="0421838D"/>
    <w:rsid w:val="04259683"/>
    <w:rsid w:val="042F875C"/>
    <w:rsid w:val="04304971"/>
    <w:rsid w:val="04361C3D"/>
    <w:rsid w:val="043C235E"/>
    <w:rsid w:val="043EC311"/>
    <w:rsid w:val="04459EB0"/>
    <w:rsid w:val="04491D95"/>
    <w:rsid w:val="04535246"/>
    <w:rsid w:val="04552036"/>
    <w:rsid w:val="04561567"/>
    <w:rsid w:val="045CB001"/>
    <w:rsid w:val="046189D0"/>
    <w:rsid w:val="046DCC3A"/>
    <w:rsid w:val="047BC589"/>
    <w:rsid w:val="048015E9"/>
    <w:rsid w:val="04839BDD"/>
    <w:rsid w:val="0489D2FE"/>
    <w:rsid w:val="048BCE8D"/>
    <w:rsid w:val="04919528"/>
    <w:rsid w:val="04934A97"/>
    <w:rsid w:val="04963E66"/>
    <w:rsid w:val="04978CC8"/>
    <w:rsid w:val="0498F303"/>
    <w:rsid w:val="049B133B"/>
    <w:rsid w:val="049E2101"/>
    <w:rsid w:val="049F4AC6"/>
    <w:rsid w:val="04AB2CA9"/>
    <w:rsid w:val="04B1B1F9"/>
    <w:rsid w:val="04B92353"/>
    <w:rsid w:val="04BF39EB"/>
    <w:rsid w:val="04C18EA6"/>
    <w:rsid w:val="04C305D7"/>
    <w:rsid w:val="04C4C668"/>
    <w:rsid w:val="04C5CFD0"/>
    <w:rsid w:val="04C5FC7A"/>
    <w:rsid w:val="04D25AEC"/>
    <w:rsid w:val="04FD1E17"/>
    <w:rsid w:val="05003FD5"/>
    <w:rsid w:val="0500F395"/>
    <w:rsid w:val="0507D477"/>
    <w:rsid w:val="050AA870"/>
    <w:rsid w:val="050AF00A"/>
    <w:rsid w:val="05106013"/>
    <w:rsid w:val="0518C530"/>
    <w:rsid w:val="05190861"/>
    <w:rsid w:val="05270537"/>
    <w:rsid w:val="053134E5"/>
    <w:rsid w:val="0531820E"/>
    <w:rsid w:val="0532635F"/>
    <w:rsid w:val="0534B5B3"/>
    <w:rsid w:val="053D1D98"/>
    <w:rsid w:val="054D0170"/>
    <w:rsid w:val="054D5291"/>
    <w:rsid w:val="05544BD1"/>
    <w:rsid w:val="055982F5"/>
    <w:rsid w:val="055BAD47"/>
    <w:rsid w:val="0562E5E8"/>
    <w:rsid w:val="0562FF63"/>
    <w:rsid w:val="0563A1D1"/>
    <w:rsid w:val="0566C551"/>
    <w:rsid w:val="0567597E"/>
    <w:rsid w:val="05682286"/>
    <w:rsid w:val="056A5E82"/>
    <w:rsid w:val="0570A325"/>
    <w:rsid w:val="0571571A"/>
    <w:rsid w:val="0572377B"/>
    <w:rsid w:val="0572B428"/>
    <w:rsid w:val="0574019D"/>
    <w:rsid w:val="05753703"/>
    <w:rsid w:val="0581B3B0"/>
    <w:rsid w:val="05828877"/>
    <w:rsid w:val="05858BCF"/>
    <w:rsid w:val="05898307"/>
    <w:rsid w:val="058B9B18"/>
    <w:rsid w:val="058D63C8"/>
    <w:rsid w:val="058DEB24"/>
    <w:rsid w:val="058EB430"/>
    <w:rsid w:val="05942901"/>
    <w:rsid w:val="0595BB7B"/>
    <w:rsid w:val="059630A9"/>
    <w:rsid w:val="0596971C"/>
    <w:rsid w:val="0599BE64"/>
    <w:rsid w:val="059BBC96"/>
    <w:rsid w:val="05A1AF93"/>
    <w:rsid w:val="05A63BA6"/>
    <w:rsid w:val="05A70E50"/>
    <w:rsid w:val="05AD3526"/>
    <w:rsid w:val="05B6377B"/>
    <w:rsid w:val="05BA1A4E"/>
    <w:rsid w:val="05BB9D98"/>
    <w:rsid w:val="05BC9AB4"/>
    <w:rsid w:val="05BCD75F"/>
    <w:rsid w:val="05BD92B3"/>
    <w:rsid w:val="05C3EF78"/>
    <w:rsid w:val="05C4FF89"/>
    <w:rsid w:val="05C858A1"/>
    <w:rsid w:val="05D1B98F"/>
    <w:rsid w:val="05D4FD3E"/>
    <w:rsid w:val="05E238F4"/>
    <w:rsid w:val="05E2E7B1"/>
    <w:rsid w:val="05EDB706"/>
    <w:rsid w:val="05F1B19C"/>
    <w:rsid w:val="05F38F58"/>
    <w:rsid w:val="05F513EA"/>
    <w:rsid w:val="05FEDE31"/>
    <w:rsid w:val="0601727F"/>
    <w:rsid w:val="060BB689"/>
    <w:rsid w:val="060C5869"/>
    <w:rsid w:val="060F2654"/>
    <w:rsid w:val="06117B20"/>
    <w:rsid w:val="0616594C"/>
    <w:rsid w:val="0617E6E7"/>
    <w:rsid w:val="06186992"/>
    <w:rsid w:val="061D67EA"/>
    <w:rsid w:val="062A1B25"/>
    <w:rsid w:val="062A87EB"/>
    <w:rsid w:val="06320397"/>
    <w:rsid w:val="064213A4"/>
    <w:rsid w:val="06457579"/>
    <w:rsid w:val="0648DD2B"/>
    <w:rsid w:val="064AF148"/>
    <w:rsid w:val="064CA8A6"/>
    <w:rsid w:val="064EA462"/>
    <w:rsid w:val="064FEEC5"/>
    <w:rsid w:val="065E2F01"/>
    <w:rsid w:val="066022E0"/>
    <w:rsid w:val="0664DC40"/>
    <w:rsid w:val="0674DB08"/>
    <w:rsid w:val="0675880A"/>
    <w:rsid w:val="06766575"/>
    <w:rsid w:val="06782525"/>
    <w:rsid w:val="06802B77"/>
    <w:rsid w:val="0688DCDD"/>
    <w:rsid w:val="06A23437"/>
    <w:rsid w:val="06A4AE96"/>
    <w:rsid w:val="06A83B8A"/>
    <w:rsid w:val="06AC9CE4"/>
    <w:rsid w:val="06B5CA89"/>
    <w:rsid w:val="06C60C81"/>
    <w:rsid w:val="06CADE87"/>
    <w:rsid w:val="06CD545A"/>
    <w:rsid w:val="06D25D3A"/>
    <w:rsid w:val="06D320D3"/>
    <w:rsid w:val="06DC4035"/>
    <w:rsid w:val="06E49183"/>
    <w:rsid w:val="06E8EC5B"/>
    <w:rsid w:val="06E9B141"/>
    <w:rsid w:val="06EAAD75"/>
    <w:rsid w:val="06EBA7FC"/>
    <w:rsid w:val="06EFF2F7"/>
    <w:rsid w:val="06F1F0C1"/>
    <w:rsid w:val="06F458ED"/>
    <w:rsid w:val="06F51BF4"/>
    <w:rsid w:val="0704E79A"/>
    <w:rsid w:val="0706EA7B"/>
    <w:rsid w:val="07099697"/>
    <w:rsid w:val="070B86EB"/>
    <w:rsid w:val="0717CBDD"/>
    <w:rsid w:val="071E9C0A"/>
    <w:rsid w:val="07280632"/>
    <w:rsid w:val="072BA80C"/>
    <w:rsid w:val="072BC7C6"/>
    <w:rsid w:val="072EB8AE"/>
    <w:rsid w:val="0730F5A9"/>
    <w:rsid w:val="0735CB68"/>
    <w:rsid w:val="07368F46"/>
    <w:rsid w:val="073812F5"/>
    <w:rsid w:val="0740989B"/>
    <w:rsid w:val="07427BDD"/>
    <w:rsid w:val="074F0894"/>
    <w:rsid w:val="07500CBF"/>
    <w:rsid w:val="0761874E"/>
    <w:rsid w:val="07640EBB"/>
    <w:rsid w:val="076B8489"/>
    <w:rsid w:val="076B97F0"/>
    <w:rsid w:val="0775FEF2"/>
    <w:rsid w:val="0777B6C3"/>
    <w:rsid w:val="0778D46D"/>
    <w:rsid w:val="077C80CA"/>
    <w:rsid w:val="07886655"/>
    <w:rsid w:val="078B39DA"/>
    <w:rsid w:val="078B8D74"/>
    <w:rsid w:val="078C74E1"/>
    <w:rsid w:val="078FB9D0"/>
    <w:rsid w:val="078FBB71"/>
    <w:rsid w:val="07903641"/>
    <w:rsid w:val="07A573E5"/>
    <w:rsid w:val="07A6EE4E"/>
    <w:rsid w:val="07A7FA5F"/>
    <w:rsid w:val="07AA093D"/>
    <w:rsid w:val="07B9F362"/>
    <w:rsid w:val="07C2DB70"/>
    <w:rsid w:val="07D22A67"/>
    <w:rsid w:val="07D404BE"/>
    <w:rsid w:val="07DC591E"/>
    <w:rsid w:val="07DF3CD4"/>
    <w:rsid w:val="07EC9F05"/>
    <w:rsid w:val="07F0DBBE"/>
    <w:rsid w:val="07F3AE9E"/>
    <w:rsid w:val="07F7A6A0"/>
    <w:rsid w:val="07F972C5"/>
    <w:rsid w:val="07F9770F"/>
    <w:rsid w:val="07FBAF5E"/>
    <w:rsid w:val="07FEB976"/>
    <w:rsid w:val="07FF574D"/>
    <w:rsid w:val="080B4C4E"/>
    <w:rsid w:val="080DB94D"/>
    <w:rsid w:val="0817D409"/>
    <w:rsid w:val="081E4CF2"/>
    <w:rsid w:val="08202167"/>
    <w:rsid w:val="08215BB6"/>
    <w:rsid w:val="08233869"/>
    <w:rsid w:val="082B5F5A"/>
    <w:rsid w:val="0831D28A"/>
    <w:rsid w:val="08325818"/>
    <w:rsid w:val="0833D518"/>
    <w:rsid w:val="083B1DF8"/>
    <w:rsid w:val="083E10FD"/>
    <w:rsid w:val="083FA618"/>
    <w:rsid w:val="083FB69A"/>
    <w:rsid w:val="084768FF"/>
    <w:rsid w:val="0850860D"/>
    <w:rsid w:val="0874C6DE"/>
    <w:rsid w:val="0875FFD8"/>
    <w:rsid w:val="0876236D"/>
    <w:rsid w:val="08770110"/>
    <w:rsid w:val="087B41A6"/>
    <w:rsid w:val="087D55BF"/>
    <w:rsid w:val="087EB7B9"/>
    <w:rsid w:val="08808DC7"/>
    <w:rsid w:val="0884EAB4"/>
    <w:rsid w:val="08855485"/>
    <w:rsid w:val="0889A295"/>
    <w:rsid w:val="088A2A09"/>
    <w:rsid w:val="088B992D"/>
    <w:rsid w:val="088DB05C"/>
    <w:rsid w:val="089BB9C5"/>
    <w:rsid w:val="08A6BD0A"/>
    <w:rsid w:val="08A8BD71"/>
    <w:rsid w:val="08ABA7F4"/>
    <w:rsid w:val="08ABB25B"/>
    <w:rsid w:val="08AEFB22"/>
    <w:rsid w:val="08AF3F61"/>
    <w:rsid w:val="08B01252"/>
    <w:rsid w:val="08B428E8"/>
    <w:rsid w:val="08B47DA3"/>
    <w:rsid w:val="08B57B03"/>
    <w:rsid w:val="08B5E87D"/>
    <w:rsid w:val="08B91753"/>
    <w:rsid w:val="08BC19A8"/>
    <w:rsid w:val="08C30898"/>
    <w:rsid w:val="08CA28D7"/>
    <w:rsid w:val="08CD6A05"/>
    <w:rsid w:val="08D06DD3"/>
    <w:rsid w:val="08DDA131"/>
    <w:rsid w:val="08E5C867"/>
    <w:rsid w:val="08E5E456"/>
    <w:rsid w:val="08E7CBDD"/>
    <w:rsid w:val="08EC85FF"/>
    <w:rsid w:val="08FF1055"/>
    <w:rsid w:val="09059058"/>
    <w:rsid w:val="0906AA73"/>
    <w:rsid w:val="0906ADA8"/>
    <w:rsid w:val="09120044"/>
    <w:rsid w:val="091831BF"/>
    <w:rsid w:val="0918CF6A"/>
    <w:rsid w:val="09315079"/>
    <w:rsid w:val="09396347"/>
    <w:rsid w:val="0939844A"/>
    <w:rsid w:val="0939A608"/>
    <w:rsid w:val="093A682B"/>
    <w:rsid w:val="093EC1E7"/>
    <w:rsid w:val="093F2B61"/>
    <w:rsid w:val="093FD557"/>
    <w:rsid w:val="094178D5"/>
    <w:rsid w:val="09448855"/>
    <w:rsid w:val="0947EEF2"/>
    <w:rsid w:val="09485E22"/>
    <w:rsid w:val="09488FCA"/>
    <w:rsid w:val="0952A6DD"/>
    <w:rsid w:val="0956809A"/>
    <w:rsid w:val="095C8C10"/>
    <w:rsid w:val="095ED192"/>
    <w:rsid w:val="09604083"/>
    <w:rsid w:val="09632C91"/>
    <w:rsid w:val="0965B2BA"/>
    <w:rsid w:val="096648C8"/>
    <w:rsid w:val="096C3614"/>
    <w:rsid w:val="09766DAB"/>
    <w:rsid w:val="097AFCA6"/>
    <w:rsid w:val="097E0AFE"/>
    <w:rsid w:val="0982C9C7"/>
    <w:rsid w:val="098A0A2E"/>
    <w:rsid w:val="098BB3EF"/>
    <w:rsid w:val="098C6F2F"/>
    <w:rsid w:val="0992C328"/>
    <w:rsid w:val="099851B7"/>
    <w:rsid w:val="09998BAD"/>
    <w:rsid w:val="099EDEEF"/>
    <w:rsid w:val="09A6B8D7"/>
    <w:rsid w:val="09A70DF5"/>
    <w:rsid w:val="09A75B41"/>
    <w:rsid w:val="09B05A9F"/>
    <w:rsid w:val="09B1E8D0"/>
    <w:rsid w:val="09B466C6"/>
    <w:rsid w:val="09B556F1"/>
    <w:rsid w:val="09B61A6A"/>
    <w:rsid w:val="09BD1AD5"/>
    <w:rsid w:val="09BEF2B5"/>
    <w:rsid w:val="09C63EDC"/>
    <w:rsid w:val="09C7B50E"/>
    <w:rsid w:val="09C7E6B7"/>
    <w:rsid w:val="09CA26DE"/>
    <w:rsid w:val="09CDDC56"/>
    <w:rsid w:val="09D01CC3"/>
    <w:rsid w:val="09D75198"/>
    <w:rsid w:val="09DA11F5"/>
    <w:rsid w:val="09DA31AB"/>
    <w:rsid w:val="09DCED9E"/>
    <w:rsid w:val="09DF2302"/>
    <w:rsid w:val="09E0A96F"/>
    <w:rsid w:val="09E0EE32"/>
    <w:rsid w:val="09E38F3E"/>
    <w:rsid w:val="09E8F64A"/>
    <w:rsid w:val="09E9CD0C"/>
    <w:rsid w:val="09EEECF4"/>
    <w:rsid w:val="09F4A216"/>
    <w:rsid w:val="09F5E0E2"/>
    <w:rsid w:val="09F7FFD8"/>
    <w:rsid w:val="09F86F6B"/>
    <w:rsid w:val="09FD3775"/>
    <w:rsid w:val="09FE5035"/>
    <w:rsid w:val="0A07C4FA"/>
    <w:rsid w:val="0A08EBA5"/>
    <w:rsid w:val="0A0C699C"/>
    <w:rsid w:val="0A0D4E0A"/>
    <w:rsid w:val="0A0F0E84"/>
    <w:rsid w:val="0A13406C"/>
    <w:rsid w:val="0A1357A9"/>
    <w:rsid w:val="0A155C78"/>
    <w:rsid w:val="0A1AFB97"/>
    <w:rsid w:val="0A1E5484"/>
    <w:rsid w:val="0A273549"/>
    <w:rsid w:val="0A2A0905"/>
    <w:rsid w:val="0A2D5AD2"/>
    <w:rsid w:val="0A34BBAA"/>
    <w:rsid w:val="0A3B6911"/>
    <w:rsid w:val="0A406AEC"/>
    <w:rsid w:val="0A5375C4"/>
    <w:rsid w:val="0A537681"/>
    <w:rsid w:val="0A564C3E"/>
    <w:rsid w:val="0A58D54A"/>
    <w:rsid w:val="0A591BBC"/>
    <w:rsid w:val="0A5FEFE9"/>
    <w:rsid w:val="0A64E87F"/>
    <w:rsid w:val="0A6777DF"/>
    <w:rsid w:val="0A6CE02A"/>
    <w:rsid w:val="0A73357B"/>
    <w:rsid w:val="0A73D5F0"/>
    <w:rsid w:val="0A77B334"/>
    <w:rsid w:val="0A789D44"/>
    <w:rsid w:val="0A791E37"/>
    <w:rsid w:val="0A7C1AA7"/>
    <w:rsid w:val="0A7F9676"/>
    <w:rsid w:val="0A8066B2"/>
    <w:rsid w:val="0A82A550"/>
    <w:rsid w:val="0A831C04"/>
    <w:rsid w:val="0A84D1D4"/>
    <w:rsid w:val="0A85BF40"/>
    <w:rsid w:val="0A8FE5BF"/>
    <w:rsid w:val="0A979216"/>
    <w:rsid w:val="0A9AD328"/>
    <w:rsid w:val="0A9B20EF"/>
    <w:rsid w:val="0AA1259C"/>
    <w:rsid w:val="0AA59B49"/>
    <w:rsid w:val="0AB2DD36"/>
    <w:rsid w:val="0AB40035"/>
    <w:rsid w:val="0AC64E9C"/>
    <w:rsid w:val="0ACA76A9"/>
    <w:rsid w:val="0ACB97C8"/>
    <w:rsid w:val="0ACC2943"/>
    <w:rsid w:val="0AD201B1"/>
    <w:rsid w:val="0AD392D2"/>
    <w:rsid w:val="0ADC6632"/>
    <w:rsid w:val="0AE5013D"/>
    <w:rsid w:val="0AE5687B"/>
    <w:rsid w:val="0AEC10FB"/>
    <w:rsid w:val="0AF0125B"/>
    <w:rsid w:val="0AF0D95E"/>
    <w:rsid w:val="0AF3F6AA"/>
    <w:rsid w:val="0AFAE0AD"/>
    <w:rsid w:val="0AFE5C6F"/>
    <w:rsid w:val="0B035747"/>
    <w:rsid w:val="0B047EB0"/>
    <w:rsid w:val="0B08ADE0"/>
    <w:rsid w:val="0B0EE8A0"/>
    <w:rsid w:val="0B0FC67C"/>
    <w:rsid w:val="0B13F330"/>
    <w:rsid w:val="0B14DACD"/>
    <w:rsid w:val="0B1657C3"/>
    <w:rsid w:val="0B190C50"/>
    <w:rsid w:val="0B1CA6C3"/>
    <w:rsid w:val="0B1D9BB8"/>
    <w:rsid w:val="0B21EA6B"/>
    <w:rsid w:val="0B25F8B3"/>
    <w:rsid w:val="0B2C4A97"/>
    <w:rsid w:val="0B33F29A"/>
    <w:rsid w:val="0B35E587"/>
    <w:rsid w:val="0B3BF002"/>
    <w:rsid w:val="0B3CDB14"/>
    <w:rsid w:val="0B3F8A70"/>
    <w:rsid w:val="0B4348DD"/>
    <w:rsid w:val="0B48617A"/>
    <w:rsid w:val="0B501157"/>
    <w:rsid w:val="0B551E8B"/>
    <w:rsid w:val="0B6F4890"/>
    <w:rsid w:val="0B74A2AD"/>
    <w:rsid w:val="0B7655F8"/>
    <w:rsid w:val="0B7B1D15"/>
    <w:rsid w:val="0B7B43BD"/>
    <w:rsid w:val="0B7D5762"/>
    <w:rsid w:val="0B8141DB"/>
    <w:rsid w:val="0B8A55B4"/>
    <w:rsid w:val="0B91E9ED"/>
    <w:rsid w:val="0B9610D1"/>
    <w:rsid w:val="0B965D1D"/>
    <w:rsid w:val="0B971253"/>
    <w:rsid w:val="0BA44B1A"/>
    <w:rsid w:val="0BA7D155"/>
    <w:rsid w:val="0BA98283"/>
    <w:rsid w:val="0BAF630A"/>
    <w:rsid w:val="0BB0ACEF"/>
    <w:rsid w:val="0BB1362D"/>
    <w:rsid w:val="0BB50976"/>
    <w:rsid w:val="0BB7664C"/>
    <w:rsid w:val="0BBC3060"/>
    <w:rsid w:val="0BC07185"/>
    <w:rsid w:val="0BC2F8D1"/>
    <w:rsid w:val="0BC4B443"/>
    <w:rsid w:val="0BC54C57"/>
    <w:rsid w:val="0BC6AEFC"/>
    <w:rsid w:val="0BC7A232"/>
    <w:rsid w:val="0BC95FE3"/>
    <w:rsid w:val="0BCF0411"/>
    <w:rsid w:val="0BCFA4C6"/>
    <w:rsid w:val="0BD187E3"/>
    <w:rsid w:val="0BD40ED2"/>
    <w:rsid w:val="0BD4F1F3"/>
    <w:rsid w:val="0BDAF2BE"/>
    <w:rsid w:val="0BE07A82"/>
    <w:rsid w:val="0BE7C8B3"/>
    <w:rsid w:val="0BE7EB56"/>
    <w:rsid w:val="0BEA62AB"/>
    <w:rsid w:val="0BEB8097"/>
    <w:rsid w:val="0BF707E5"/>
    <w:rsid w:val="0BF9DB6C"/>
    <w:rsid w:val="0C022A06"/>
    <w:rsid w:val="0C12BF22"/>
    <w:rsid w:val="0C12D383"/>
    <w:rsid w:val="0C1AEF76"/>
    <w:rsid w:val="0C1B8EB0"/>
    <w:rsid w:val="0C263DD6"/>
    <w:rsid w:val="0C2C811A"/>
    <w:rsid w:val="0C2F5A1A"/>
    <w:rsid w:val="0C33C055"/>
    <w:rsid w:val="0C33F61D"/>
    <w:rsid w:val="0C38A81A"/>
    <w:rsid w:val="0C401206"/>
    <w:rsid w:val="0C484820"/>
    <w:rsid w:val="0C4BA808"/>
    <w:rsid w:val="0C581C6E"/>
    <w:rsid w:val="0C585820"/>
    <w:rsid w:val="0C5A8F69"/>
    <w:rsid w:val="0C6257A0"/>
    <w:rsid w:val="0C627B48"/>
    <w:rsid w:val="0C6946DF"/>
    <w:rsid w:val="0C7058E1"/>
    <w:rsid w:val="0C70AC38"/>
    <w:rsid w:val="0C74ACF9"/>
    <w:rsid w:val="0C83AA0E"/>
    <w:rsid w:val="0C898D47"/>
    <w:rsid w:val="0C8BB3A6"/>
    <w:rsid w:val="0C8EACE4"/>
    <w:rsid w:val="0C983EBE"/>
    <w:rsid w:val="0C997C23"/>
    <w:rsid w:val="0C9D328E"/>
    <w:rsid w:val="0C9EDC98"/>
    <w:rsid w:val="0CA15901"/>
    <w:rsid w:val="0CA89BC6"/>
    <w:rsid w:val="0CADE85B"/>
    <w:rsid w:val="0CB4CA18"/>
    <w:rsid w:val="0CB74E63"/>
    <w:rsid w:val="0CBD0AD6"/>
    <w:rsid w:val="0CC06916"/>
    <w:rsid w:val="0CC12428"/>
    <w:rsid w:val="0CCA0069"/>
    <w:rsid w:val="0CCC74C9"/>
    <w:rsid w:val="0CCD1019"/>
    <w:rsid w:val="0CCF6670"/>
    <w:rsid w:val="0CD3458C"/>
    <w:rsid w:val="0CD55EBC"/>
    <w:rsid w:val="0CD6161E"/>
    <w:rsid w:val="0CDC9EDE"/>
    <w:rsid w:val="0CDE4D7B"/>
    <w:rsid w:val="0CE1C797"/>
    <w:rsid w:val="0CE53245"/>
    <w:rsid w:val="0CF14834"/>
    <w:rsid w:val="0CF438FD"/>
    <w:rsid w:val="0CF656E0"/>
    <w:rsid w:val="0CFCB176"/>
    <w:rsid w:val="0CFCB897"/>
    <w:rsid w:val="0CFF7A9D"/>
    <w:rsid w:val="0D04315F"/>
    <w:rsid w:val="0D049F84"/>
    <w:rsid w:val="0D0782E8"/>
    <w:rsid w:val="0D106296"/>
    <w:rsid w:val="0D21B347"/>
    <w:rsid w:val="0D227973"/>
    <w:rsid w:val="0D246946"/>
    <w:rsid w:val="0D254AE6"/>
    <w:rsid w:val="0D267B2B"/>
    <w:rsid w:val="0D2685DE"/>
    <w:rsid w:val="0D2AB5F8"/>
    <w:rsid w:val="0D2E736D"/>
    <w:rsid w:val="0D2FB86B"/>
    <w:rsid w:val="0D2FE01B"/>
    <w:rsid w:val="0D384BFA"/>
    <w:rsid w:val="0D3880C4"/>
    <w:rsid w:val="0D38B41F"/>
    <w:rsid w:val="0D3BBDA8"/>
    <w:rsid w:val="0D3E4B11"/>
    <w:rsid w:val="0D3F7339"/>
    <w:rsid w:val="0D468556"/>
    <w:rsid w:val="0D490561"/>
    <w:rsid w:val="0D4A6E83"/>
    <w:rsid w:val="0D50507B"/>
    <w:rsid w:val="0D55C48D"/>
    <w:rsid w:val="0D5AF982"/>
    <w:rsid w:val="0D5BD61F"/>
    <w:rsid w:val="0D6178C5"/>
    <w:rsid w:val="0D6DF513"/>
    <w:rsid w:val="0D6FF91A"/>
    <w:rsid w:val="0D72116D"/>
    <w:rsid w:val="0D842EEA"/>
    <w:rsid w:val="0D8767D6"/>
    <w:rsid w:val="0D87DD71"/>
    <w:rsid w:val="0D883FC4"/>
    <w:rsid w:val="0D8A26FF"/>
    <w:rsid w:val="0D8F8D23"/>
    <w:rsid w:val="0D90BE4A"/>
    <w:rsid w:val="0D9B4F90"/>
    <w:rsid w:val="0D9C15EC"/>
    <w:rsid w:val="0DA46832"/>
    <w:rsid w:val="0DA7A259"/>
    <w:rsid w:val="0DA82F69"/>
    <w:rsid w:val="0DAB1B6F"/>
    <w:rsid w:val="0DAB8BCB"/>
    <w:rsid w:val="0DABFDFB"/>
    <w:rsid w:val="0DAC4BF8"/>
    <w:rsid w:val="0DB4F90F"/>
    <w:rsid w:val="0DBD327C"/>
    <w:rsid w:val="0DBF7C75"/>
    <w:rsid w:val="0DC0C519"/>
    <w:rsid w:val="0DC57A29"/>
    <w:rsid w:val="0DC7101B"/>
    <w:rsid w:val="0DD45472"/>
    <w:rsid w:val="0DE5FC63"/>
    <w:rsid w:val="0DE61EFE"/>
    <w:rsid w:val="0DEB2AB6"/>
    <w:rsid w:val="0DECE085"/>
    <w:rsid w:val="0DEFD59D"/>
    <w:rsid w:val="0DF171E9"/>
    <w:rsid w:val="0DF17D65"/>
    <w:rsid w:val="0DF4C077"/>
    <w:rsid w:val="0DF760EA"/>
    <w:rsid w:val="0DFB5134"/>
    <w:rsid w:val="0DFB625D"/>
    <w:rsid w:val="0DFB7561"/>
    <w:rsid w:val="0DFF85C8"/>
    <w:rsid w:val="0E055957"/>
    <w:rsid w:val="0E062907"/>
    <w:rsid w:val="0E098A67"/>
    <w:rsid w:val="0E13B35B"/>
    <w:rsid w:val="0E1AC327"/>
    <w:rsid w:val="0E2289E3"/>
    <w:rsid w:val="0E277FEA"/>
    <w:rsid w:val="0E290643"/>
    <w:rsid w:val="0E2A1A4B"/>
    <w:rsid w:val="0E2A1D0B"/>
    <w:rsid w:val="0E349857"/>
    <w:rsid w:val="0E366CE7"/>
    <w:rsid w:val="0E36DCD6"/>
    <w:rsid w:val="0E40558B"/>
    <w:rsid w:val="0E43D568"/>
    <w:rsid w:val="0E47ACB5"/>
    <w:rsid w:val="0E4C9AFC"/>
    <w:rsid w:val="0E4CDEE9"/>
    <w:rsid w:val="0E4EBDCF"/>
    <w:rsid w:val="0E5038C7"/>
    <w:rsid w:val="0E508886"/>
    <w:rsid w:val="0E53DE77"/>
    <w:rsid w:val="0E54632C"/>
    <w:rsid w:val="0E567E79"/>
    <w:rsid w:val="0E5ACC66"/>
    <w:rsid w:val="0E5BBB31"/>
    <w:rsid w:val="0E5D2D47"/>
    <w:rsid w:val="0E63BBFB"/>
    <w:rsid w:val="0E65FE22"/>
    <w:rsid w:val="0E699D4D"/>
    <w:rsid w:val="0E6AB29F"/>
    <w:rsid w:val="0E6E15F7"/>
    <w:rsid w:val="0E70956E"/>
    <w:rsid w:val="0E70F258"/>
    <w:rsid w:val="0E734AE7"/>
    <w:rsid w:val="0E73E1EF"/>
    <w:rsid w:val="0E7B752B"/>
    <w:rsid w:val="0E8412FA"/>
    <w:rsid w:val="0E87C47C"/>
    <w:rsid w:val="0E8B2F07"/>
    <w:rsid w:val="0E8F85B0"/>
    <w:rsid w:val="0E956E8A"/>
    <w:rsid w:val="0E9C6477"/>
    <w:rsid w:val="0EA0595B"/>
    <w:rsid w:val="0EA1A3CC"/>
    <w:rsid w:val="0EA39430"/>
    <w:rsid w:val="0EA5C247"/>
    <w:rsid w:val="0EA67D35"/>
    <w:rsid w:val="0EAA74D6"/>
    <w:rsid w:val="0EB5D746"/>
    <w:rsid w:val="0EB729D3"/>
    <w:rsid w:val="0EB90CCB"/>
    <w:rsid w:val="0EBBDCA5"/>
    <w:rsid w:val="0EBFA563"/>
    <w:rsid w:val="0EC22527"/>
    <w:rsid w:val="0EC80EAC"/>
    <w:rsid w:val="0ECA33E3"/>
    <w:rsid w:val="0ECA363C"/>
    <w:rsid w:val="0ED377BC"/>
    <w:rsid w:val="0ED4DAFA"/>
    <w:rsid w:val="0EDC5914"/>
    <w:rsid w:val="0EE41086"/>
    <w:rsid w:val="0EE55E3D"/>
    <w:rsid w:val="0EE6FD87"/>
    <w:rsid w:val="0EEA8260"/>
    <w:rsid w:val="0EEBB815"/>
    <w:rsid w:val="0EF0E36F"/>
    <w:rsid w:val="0EF2B8F2"/>
    <w:rsid w:val="0EF660C9"/>
    <w:rsid w:val="0EF6AAB4"/>
    <w:rsid w:val="0EF80A9F"/>
    <w:rsid w:val="0EF8CBE1"/>
    <w:rsid w:val="0F07616C"/>
    <w:rsid w:val="0F090BFF"/>
    <w:rsid w:val="0F0B12C3"/>
    <w:rsid w:val="0F0B3905"/>
    <w:rsid w:val="0F0E3293"/>
    <w:rsid w:val="0F13F092"/>
    <w:rsid w:val="0F152037"/>
    <w:rsid w:val="0F18AECF"/>
    <w:rsid w:val="0F19459D"/>
    <w:rsid w:val="0F1C9729"/>
    <w:rsid w:val="0F208DC6"/>
    <w:rsid w:val="0F297B42"/>
    <w:rsid w:val="0F2ABA38"/>
    <w:rsid w:val="0F2ABDCA"/>
    <w:rsid w:val="0F307A5F"/>
    <w:rsid w:val="0F308B33"/>
    <w:rsid w:val="0F341561"/>
    <w:rsid w:val="0F345484"/>
    <w:rsid w:val="0F36BDCC"/>
    <w:rsid w:val="0F38284F"/>
    <w:rsid w:val="0F3F014B"/>
    <w:rsid w:val="0F49D1FA"/>
    <w:rsid w:val="0F5190C1"/>
    <w:rsid w:val="0F52BED5"/>
    <w:rsid w:val="0F5AAE01"/>
    <w:rsid w:val="0F5CB0C4"/>
    <w:rsid w:val="0F61285C"/>
    <w:rsid w:val="0F64F003"/>
    <w:rsid w:val="0F6820A1"/>
    <w:rsid w:val="0F682185"/>
    <w:rsid w:val="0F6DC78F"/>
    <w:rsid w:val="0F6EB608"/>
    <w:rsid w:val="0F71D306"/>
    <w:rsid w:val="0F727CD3"/>
    <w:rsid w:val="0F77AFF1"/>
    <w:rsid w:val="0F7817E2"/>
    <w:rsid w:val="0F796996"/>
    <w:rsid w:val="0F79E6D6"/>
    <w:rsid w:val="0F7C2CA6"/>
    <w:rsid w:val="0F7D101A"/>
    <w:rsid w:val="0F8335A6"/>
    <w:rsid w:val="0F8893B0"/>
    <w:rsid w:val="0F89766F"/>
    <w:rsid w:val="0F91FF41"/>
    <w:rsid w:val="0F961C80"/>
    <w:rsid w:val="0F96797B"/>
    <w:rsid w:val="0F9C7050"/>
    <w:rsid w:val="0F9D3E03"/>
    <w:rsid w:val="0F9F068F"/>
    <w:rsid w:val="0FA1FBAF"/>
    <w:rsid w:val="0FA63F3B"/>
    <w:rsid w:val="0FA8DEDA"/>
    <w:rsid w:val="0FA9728D"/>
    <w:rsid w:val="0FAC9503"/>
    <w:rsid w:val="0FB652CA"/>
    <w:rsid w:val="0FB66993"/>
    <w:rsid w:val="0FBB81B3"/>
    <w:rsid w:val="0FBC6C68"/>
    <w:rsid w:val="0FC1A5F2"/>
    <w:rsid w:val="0FC250B8"/>
    <w:rsid w:val="0FC4E660"/>
    <w:rsid w:val="0FC5E078"/>
    <w:rsid w:val="0FD107E4"/>
    <w:rsid w:val="0FD30915"/>
    <w:rsid w:val="0FD7B1A9"/>
    <w:rsid w:val="0FDDA8C6"/>
    <w:rsid w:val="0FE0B891"/>
    <w:rsid w:val="0FE1DF38"/>
    <w:rsid w:val="0FE45012"/>
    <w:rsid w:val="0FE95163"/>
    <w:rsid w:val="0FEB3DA3"/>
    <w:rsid w:val="0FEEA5BE"/>
    <w:rsid w:val="0FEF5EA5"/>
    <w:rsid w:val="0FF8A362"/>
    <w:rsid w:val="100541A3"/>
    <w:rsid w:val="100574B7"/>
    <w:rsid w:val="1008FAE4"/>
    <w:rsid w:val="100BF6C4"/>
    <w:rsid w:val="100DEC98"/>
    <w:rsid w:val="100E6D53"/>
    <w:rsid w:val="1011C426"/>
    <w:rsid w:val="10130D3B"/>
    <w:rsid w:val="10196B21"/>
    <w:rsid w:val="101F6EB3"/>
    <w:rsid w:val="102B7670"/>
    <w:rsid w:val="102C7856"/>
    <w:rsid w:val="10305D15"/>
    <w:rsid w:val="103197C6"/>
    <w:rsid w:val="103328E1"/>
    <w:rsid w:val="1039155E"/>
    <w:rsid w:val="1040BEFE"/>
    <w:rsid w:val="1044C97F"/>
    <w:rsid w:val="1045B45F"/>
    <w:rsid w:val="104D9371"/>
    <w:rsid w:val="1050E369"/>
    <w:rsid w:val="1052BC5B"/>
    <w:rsid w:val="1058BC5D"/>
    <w:rsid w:val="1058FC96"/>
    <w:rsid w:val="105CCB78"/>
    <w:rsid w:val="106040F5"/>
    <w:rsid w:val="1065BD56"/>
    <w:rsid w:val="106AE63C"/>
    <w:rsid w:val="106C41E7"/>
    <w:rsid w:val="106C593F"/>
    <w:rsid w:val="106F88D9"/>
    <w:rsid w:val="10705E7B"/>
    <w:rsid w:val="1072B393"/>
    <w:rsid w:val="1074364C"/>
    <w:rsid w:val="1079E796"/>
    <w:rsid w:val="1083E36A"/>
    <w:rsid w:val="1084F480"/>
    <w:rsid w:val="1085794D"/>
    <w:rsid w:val="108FEC91"/>
    <w:rsid w:val="10938219"/>
    <w:rsid w:val="109496F5"/>
    <w:rsid w:val="10950A20"/>
    <w:rsid w:val="1096FD73"/>
    <w:rsid w:val="1099BDFC"/>
    <w:rsid w:val="109B4526"/>
    <w:rsid w:val="109BDC8B"/>
    <w:rsid w:val="10A20FCF"/>
    <w:rsid w:val="10A33894"/>
    <w:rsid w:val="10A54D7F"/>
    <w:rsid w:val="10A5CF0A"/>
    <w:rsid w:val="10B68038"/>
    <w:rsid w:val="10BAC042"/>
    <w:rsid w:val="10BF83A0"/>
    <w:rsid w:val="10C59C4F"/>
    <w:rsid w:val="10C67F41"/>
    <w:rsid w:val="10CCA992"/>
    <w:rsid w:val="10D2C360"/>
    <w:rsid w:val="10D41114"/>
    <w:rsid w:val="10D6C49B"/>
    <w:rsid w:val="10D9F64A"/>
    <w:rsid w:val="10FAE0FD"/>
    <w:rsid w:val="10FB2D85"/>
    <w:rsid w:val="10FC8622"/>
    <w:rsid w:val="110BE081"/>
    <w:rsid w:val="110F698C"/>
    <w:rsid w:val="111742C3"/>
    <w:rsid w:val="1118DAAA"/>
    <w:rsid w:val="111F2445"/>
    <w:rsid w:val="1120B43A"/>
    <w:rsid w:val="11257E85"/>
    <w:rsid w:val="1125F6C1"/>
    <w:rsid w:val="1128FC0F"/>
    <w:rsid w:val="112D2EE6"/>
    <w:rsid w:val="113218A5"/>
    <w:rsid w:val="1135B1E7"/>
    <w:rsid w:val="11403909"/>
    <w:rsid w:val="11468EE4"/>
    <w:rsid w:val="114F3E43"/>
    <w:rsid w:val="1154FC00"/>
    <w:rsid w:val="11564CFC"/>
    <w:rsid w:val="116DD769"/>
    <w:rsid w:val="1171214D"/>
    <w:rsid w:val="1176A0D4"/>
    <w:rsid w:val="118712A2"/>
    <w:rsid w:val="1188B1FF"/>
    <w:rsid w:val="118F4CC9"/>
    <w:rsid w:val="11969D68"/>
    <w:rsid w:val="11992C5A"/>
    <w:rsid w:val="1199AAFA"/>
    <w:rsid w:val="119C2E61"/>
    <w:rsid w:val="11A1CDDC"/>
    <w:rsid w:val="11A3230C"/>
    <w:rsid w:val="11A5CA6C"/>
    <w:rsid w:val="11A69FF7"/>
    <w:rsid w:val="11AA92F7"/>
    <w:rsid w:val="11AD6923"/>
    <w:rsid w:val="11B772ED"/>
    <w:rsid w:val="11B79A44"/>
    <w:rsid w:val="11C4753D"/>
    <w:rsid w:val="11C7DC2A"/>
    <w:rsid w:val="11C9E360"/>
    <w:rsid w:val="11CFE560"/>
    <w:rsid w:val="11D84F9F"/>
    <w:rsid w:val="11D8C96A"/>
    <w:rsid w:val="11D935C2"/>
    <w:rsid w:val="11DCFD99"/>
    <w:rsid w:val="11DEE8A3"/>
    <w:rsid w:val="11DFAFA7"/>
    <w:rsid w:val="11E46C01"/>
    <w:rsid w:val="11E5C40C"/>
    <w:rsid w:val="11E88CC8"/>
    <w:rsid w:val="11EB8D2C"/>
    <w:rsid w:val="11EE04DB"/>
    <w:rsid w:val="11EF439A"/>
    <w:rsid w:val="11F2A025"/>
    <w:rsid w:val="11F380C6"/>
    <w:rsid w:val="11F6A6FC"/>
    <w:rsid w:val="11FEFCB0"/>
    <w:rsid w:val="12024055"/>
    <w:rsid w:val="1203D8AA"/>
    <w:rsid w:val="1204AA3A"/>
    <w:rsid w:val="1204E696"/>
    <w:rsid w:val="1206546C"/>
    <w:rsid w:val="120C2FD5"/>
    <w:rsid w:val="12131A15"/>
    <w:rsid w:val="1214FF0F"/>
    <w:rsid w:val="121987AE"/>
    <w:rsid w:val="12199890"/>
    <w:rsid w:val="121D38E2"/>
    <w:rsid w:val="121D5054"/>
    <w:rsid w:val="1223A48B"/>
    <w:rsid w:val="1226045C"/>
    <w:rsid w:val="1227A307"/>
    <w:rsid w:val="122B20DD"/>
    <w:rsid w:val="122F7A33"/>
    <w:rsid w:val="122FCE4F"/>
    <w:rsid w:val="1235083D"/>
    <w:rsid w:val="12426C4D"/>
    <w:rsid w:val="1242FEB9"/>
    <w:rsid w:val="1246C995"/>
    <w:rsid w:val="12494316"/>
    <w:rsid w:val="124A2B12"/>
    <w:rsid w:val="1250F3CB"/>
    <w:rsid w:val="125347D7"/>
    <w:rsid w:val="12570398"/>
    <w:rsid w:val="125CE62B"/>
    <w:rsid w:val="126166EB"/>
    <w:rsid w:val="126355CA"/>
    <w:rsid w:val="126AC960"/>
    <w:rsid w:val="126D495C"/>
    <w:rsid w:val="126EA474"/>
    <w:rsid w:val="127234D9"/>
    <w:rsid w:val="127439E4"/>
    <w:rsid w:val="12769CBE"/>
    <w:rsid w:val="127A4B9C"/>
    <w:rsid w:val="127B787B"/>
    <w:rsid w:val="12815272"/>
    <w:rsid w:val="1282D3B3"/>
    <w:rsid w:val="1282F105"/>
    <w:rsid w:val="12842D5D"/>
    <w:rsid w:val="12863263"/>
    <w:rsid w:val="12897000"/>
    <w:rsid w:val="128BDA90"/>
    <w:rsid w:val="1291E050"/>
    <w:rsid w:val="12943125"/>
    <w:rsid w:val="12A32D8C"/>
    <w:rsid w:val="12B3B63C"/>
    <w:rsid w:val="12B5B25D"/>
    <w:rsid w:val="12BA1518"/>
    <w:rsid w:val="12C1A8B3"/>
    <w:rsid w:val="12C2EA6E"/>
    <w:rsid w:val="12C3AE13"/>
    <w:rsid w:val="12C3FAE8"/>
    <w:rsid w:val="12C5B4BF"/>
    <w:rsid w:val="12C610F7"/>
    <w:rsid w:val="12C7D342"/>
    <w:rsid w:val="12CF0497"/>
    <w:rsid w:val="12CFE2C0"/>
    <w:rsid w:val="12D7D2B9"/>
    <w:rsid w:val="12E6774A"/>
    <w:rsid w:val="12EB97D8"/>
    <w:rsid w:val="12F5FB12"/>
    <w:rsid w:val="12FD1434"/>
    <w:rsid w:val="12FEA951"/>
    <w:rsid w:val="1301ED17"/>
    <w:rsid w:val="13026B1F"/>
    <w:rsid w:val="1308213C"/>
    <w:rsid w:val="130F6366"/>
    <w:rsid w:val="13123C1E"/>
    <w:rsid w:val="131260F6"/>
    <w:rsid w:val="131937CE"/>
    <w:rsid w:val="13196800"/>
    <w:rsid w:val="131EFDD1"/>
    <w:rsid w:val="1322110A"/>
    <w:rsid w:val="1322233B"/>
    <w:rsid w:val="1326E884"/>
    <w:rsid w:val="132FDCBA"/>
    <w:rsid w:val="13326039"/>
    <w:rsid w:val="133475ED"/>
    <w:rsid w:val="133FBE00"/>
    <w:rsid w:val="1340DF7F"/>
    <w:rsid w:val="13485B45"/>
    <w:rsid w:val="134B8C64"/>
    <w:rsid w:val="134D743C"/>
    <w:rsid w:val="13549A79"/>
    <w:rsid w:val="135B82D6"/>
    <w:rsid w:val="1363772F"/>
    <w:rsid w:val="1367F5C0"/>
    <w:rsid w:val="1368AA1E"/>
    <w:rsid w:val="1368BC56"/>
    <w:rsid w:val="136E8FAC"/>
    <w:rsid w:val="136ECBEB"/>
    <w:rsid w:val="1371278D"/>
    <w:rsid w:val="13757E88"/>
    <w:rsid w:val="137FE443"/>
    <w:rsid w:val="13882D6D"/>
    <w:rsid w:val="138B568B"/>
    <w:rsid w:val="1391E6AF"/>
    <w:rsid w:val="139323F7"/>
    <w:rsid w:val="13982E06"/>
    <w:rsid w:val="1399DC00"/>
    <w:rsid w:val="13A0E5E3"/>
    <w:rsid w:val="13A222BE"/>
    <w:rsid w:val="13A3B41F"/>
    <w:rsid w:val="13A4CE71"/>
    <w:rsid w:val="13A58528"/>
    <w:rsid w:val="13A6A643"/>
    <w:rsid w:val="13AAC3C4"/>
    <w:rsid w:val="13AF4F7D"/>
    <w:rsid w:val="13B0112C"/>
    <w:rsid w:val="13B153BF"/>
    <w:rsid w:val="13B4663D"/>
    <w:rsid w:val="13B5EE04"/>
    <w:rsid w:val="13B9678C"/>
    <w:rsid w:val="13BEA457"/>
    <w:rsid w:val="13DBA597"/>
    <w:rsid w:val="13DE392E"/>
    <w:rsid w:val="13E32B84"/>
    <w:rsid w:val="13E34028"/>
    <w:rsid w:val="13E7CC86"/>
    <w:rsid w:val="13ED8ADB"/>
    <w:rsid w:val="13F109FE"/>
    <w:rsid w:val="13F5414C"/>
    <w:rsid w:val="13FC9D4B"/>
    <w:rsid w:val="13FD91C7"/>
    <w:rsid w:val="14068526"/>
    <w:rsid w:val="140A4C22"/>
    <w:rsid w:val="141337B4"/>
    <w:rsid w:val="141C0EFE"/>
    <w:rsid w:val="142112E9"/>
    <w:rsid w:val="1421C11A"/>
    <w:rsid w:val="1427048C"/>
    <w:rsid w:val="142F2F33"/>
    <w:rsid w:val="142FFD27"/>
    <w:rsid w:val="14314C69"/>
    <w:rsid w:val="14388792"/>
    <w:rsid w:val="1445AB9F"/>
    <w:rsid w:val="144BD099"/>
    <w:rsid w:val="144C33FC"/>
    <w:rsid w:val="144D8E43"/>
    <w:rsid w:val="144ECE7E"/>
    <w:rsid w:val="144ED399"/>
    <w:rsid w:val="14542FBC"/>
    <w:rsid w:val="1458CCC1"/>
    <w:rsid w:val="145C2DFD"/>
    <w:rsid w:val="145D5462"/>
    <w:rsid w:val="145F6316"/>
    <w:rsid w:val="146DA31F"/>
    <w:rsid w:val="14769687"/>
    <w:rsid w:val="1486B521"/>
    <w:rsid w:val="1486BDEF"/>
    <w:rsid w:val="14881ABF"/>
    <w:rsid w:val="14896279"/>
    <w:rsid w:val="1489696C"/>
    <w:rsid w:val="1492312E"/>
    <w:rsid w:val="1494CEAE"/>
    <w:rsid w:val="14950A54"/>
    <w:rsid w:val="1495B960"/>
    <w:rsid w:val="149C0592"/>
    <w:rsid w:val="149F972E"/>
    <w:rsid w:val="14A379F2"/>
    <w:rsid w:val="14A9F9A1"/>
    <w:rsid w:val="14B58A0A"/>
    <w:rsid w:val="14BE5C2E"/>
    <w:rsid w:val="14C2793B"/>
    <w:rsid w:val="14C69B95"/>
    <w:rsid w:val="14CCAFAC"/>
    <w:rsid w:val="14CE106E"/>
    <w:rsid w:val="14CE598D"/>
    <w:rsid w:val="14D16193"/>
    <w:rsid w:val="14D1F8D5"/>
    <w:rsid w:val="14D2999B"/>
    <w:rsid w:val="14E07334"/>
    <w:rsid w:val="14E432F0"/>
    <w:rsid w:val="14E46315"/>
    <w:rsid w:val="14EF3393"/>
    <w:rsid w:val="14F5644D"/>
    <w:rsid w:val="14F983F9"/>
    <w:rsid w:val="14FBA33A"/>
    <w:rsid w:val="1505968C"/>
    <w:rsid w:val="150CAB9D"/>
    <w:rsid w:val="150E81A2"/>
    <w:rsid w:val="1511BD6B"/>
    <w:rsid w:val="15288E7B"/>
    <w:rsid w:val="152E5E0F"/>
    <w:rsid w:val="1543EA4E"/>
    <w:rsid w:val="154CEC1B"/>
    <w:rsid w:val="154EB3B9"/>
    <w:rsid w:val="1550005E"/>
    <w:rsid w:val="15591EDE"/>
    <w:rsid w:val="155D32E8"/>
    <w:rsid w:val="155DF09D"/>
    <w:rsid w:val="1560F39B"/>
    <w:rsid w:val="15663998"/>
    <w:rsid w:val="1569B5B1"/>
    <w:rsid w:val="1569C610"/>
    <w:rsid w:val="156AE282"/>
    <w:rsid w:val="156D4B37"/>
    <w:rsid w:val="156DFB60"/>
    <w:rsid w:val="1576E318"/>
    <w:rsid w:val="157C106F"/>
    <w:rsid w:val="157ECAF0"/>
    <w:rsid w:val="157F2FBD"/>
    <w:rsid w:val="158BBC67"/>
    <w:rsid w:val="158C7A2A"/>
    <w:rsid w:val="15909529"/>
    <w:rsid w:val="1592FBEC"/>
    <w:rsid w:val="1593527F"/>
    <w:rsid w:val="1596335C"/>
    <w:rsid w:val="159D0177"/>
    <w:rsid w:val="159D6D68"/>
    <w:rsid w:val="159F1336"/>
    <w:rsid w:val="15A259BE"/>
    <w:rsid w:val="15A2E19C"/>
    <w:rsid w:val="15A307DB"/>
    <w:rsid w:val="15A7B09F"/>
    <w:rsid w:val="15A7EA69"/>
    <w:rsid w:val="15A97D77"/>
    <w:rsid w:val="15B04820"/>
    <w:rsid w:val="15BA20A7"/>
    <w:rsid w:val="15C04B22"/>
    <w:rsid w:val="15C053CE"/>
    <w:rsid w:val="15C17E71"/>
    <w:rsid w:val="15CBB2A6"/>
    <w:rsid w:val="15CFE816"/>
    <w:rsid w:val="15D597F3"/>
    <w:rsid w:val="15DA1AD7"/>
    <w:rsid w:val="15DD5585"/>
    <w:rsid w:val="15DF111C"/>
    <w:rsid w:val="15E02D36"/>
    <w:rsid w:val="15E3B533"/>
    <w:rsid w:val="15E52636"/>
    <w:rsid w:val="15E79075"/>
    <w:rsid w:val="15E7F958"/>
    <w:rsid w:val="15E86122"/>
    <w:rsid w:val="15EB110A"/>
    <w:rsid w:val="15F2F653"/>
    <w:rsid w:val="15FB3101"/>
    <w:rsid w:val="15FB487E"/>
    <w:rsid w:val="15FF0E80"/>
    <w:rsid w:val="15FF8964"/>
    <w:rsid w:val="16023EC2"/>
    <w:rsid w:val="16084449"/>
    <w:rsid w:val="160B48AF"/>
    <w:rsid w:val="160EF9C6"/>
    <w:rsid w:val="160F498A"/>
    <w:rsid w:val="160F7D43"/>
    <w:rsid w:val="16110ACC"/>
    <w:rsid w:val="161B8185"/>
    <w:rsid w:val="161EE7FF"/>
    <w:rsid w:val="1625065B"/>
    <w:rsid w:val="1627D18B"/>
    <w:rsid w:val="162F0D9E"/>
    <w:rsid w:val="1630FFC5"/>
    <w:rsid w:val="163A196D"/>
    <w:rsid w:val="163F10D7"/>
    <w:rsid w:val="163F55FC"/>
    <w:rsid w:val="16463CCF"/>
    <w:rsid w:val="164E70A5"/>
    <w:rsid w:val="1654EDAF"/>
    <w:rsid w:val="16561ECB"/>
    <w:rsid w:val="1656621C"/>
    <w:rsid w:val="16588896"/>
    <w:rsid w:val="16723C5F"/>
    <w:rsid w:val="16734CD4"/>
    <w:rsid w:val="16827530"/>
    <w:rsid w:val="1682A758"/>
    <w:rsid w:val="1682F100"/>
    <w:rsid w:val="16875FA2"/>
    <w:rsid w:val="16903818"/>
    <w:rsid w:val="16939CB2"/>
    <w:rsid w:val="169736CE"/>
    <w:rsid w:val="16A72D64"/>
    <w:rsid w:val="16A96B83"/>
    <w:rsid w:val="16AB1366"/>
    <w:rsid w:val="16ABA01C"/>
    <w:rsid w:val="16ABF14B"/>
    <w:rsid w:val="16B12AFF"/>
    <w:rsid w:val="16B9CF35"/>
    <w:rsid w:val="16BA0C4D"/>
    <w:rsid w:val="16BE104E"/>
    <w:rsid w:val="16C7D183"/>
    <w:rsid w:val="16CB6333"/>
    <w:rsid w:val="16CF7EDE"/>
    <w:rsid w:val="16D4D861"/>
    <w:rsid w:val="16DA6E57"/>
    <w:rsid w:val="16E41405"/>
    <w:rsid w:val="16E480AC"/>
    <w:rsid w:val="16E9BBC5"/>
    <w:rsid w:val="16EB03A4"/>
    <w:rsid w:val="16EBF77B"/>
    <w:rsid w:val="16EF5376"/>
    <w:rsid w:val="16F04D28"/>
    <w:rsid w:val="16F19EBE"/>
    <w:rsid w:val="16F5EE79"/>
    <w:rsid w:val="16F67486"/>
    <w:rsid w:val="16F7ECB5"/>
    <w:rsid w:val="16FC5884"/>
    <w:rsid w:val="16FE59D9"/>
    <w:rsid w:val="17018D80"/>
    <w:rsid w:val="1705801F"/>
    <w:rsid w:val="170F1038"/>
    <w:rsid w:val="1715ABAD"/>
    <w:rsid w:val="171B960C"/>
    <w:rsid w:val="1720BDE6"/>
    <w:rsid w:val="1723EC9F"/>
    <w:rsid w:val="1724214D"/>
    <w:rsid w:val="1724CC64"/>
    <w:rsid w:val="17252AAB"/>
    <w:rsid w:val="172BAE8C"/>
    <w:rsid w:val="172EF44A"/>
    <w:rsid w:val="17313A1B"/>
    <w:rsid w:val="17362348"/>
    <w:rsid w:val="173AC719"/>
    <w:rsid w:val="173C8248"/>
    <w:rsid w:val="173E1D82"/>
    <w:rsid w:val="1740B976"/>
    <w:rsid w:val="17451F8C"/>
    <w:rsid w:val="17452C7E"/>
    <w:rsid w:val="174FB3A0"/>
    <w:rsid w:val="1752E58F"/>
    <w:rsid w:val="175623A4"/>
    <w:rsid w:val="1759B3D7"/>
    <w:rsid w:val="175B7288"/>
    <w:rsid w:val="176273B8"/>
    <w:rsid w:val="1762C29C"/>
    <w:rsid w:val="1762CB21"/>
    <w:rsid w:val="17706B0C"/>
    <w:rsid w:val="177370FD"/>
    <w:rsid w:val="17772D99"/>
    <w:rsid w:val="17793325"/>
    <w:rsid w:val="17809950"/>
    <w:rsid w:val="1786728F"/>
    <w:rsid w:val="1791C8BE"/>
    <w:rsid w:val="1791DC3B"/>
    <w:rsid w:val="179C05A7"/>
    <w:rsid w:val="179CD577"/>
    <w:rsid w:val="17A018F5"/>
    <w:rsid w:val="17A8DBEF"/>
    <w:rsid w:val="17A95F53"/>
    <w:rsid w:val="17B0949A"/>
    <w:rsid w:val="17B0A9BE"/>
    <w:rsid w:val="17B4881F"/>
    <w:rsid w:val="17B80457"/>
    <w:rsid w:val="17B81F45"/>
    <w:rsid w:val="17BB69D1"/>
    <w:rsid w:val="17C2E727"/>
    <w:rsid w:val="17C65F49"/>
    <w:rsid w:val="17CD4B21"/>
    <w:rsid w:val="17D3DAE8"/>
    <w:rsid w:val="17D764BC"/>
    <w:rsid w:val="17D7C901"/>
    <w:rsid w:val="17D8D539"/>
    <w:rsid w:val="17DD9CC6"/>
    <w:rsid w:val="17DDB05A"/>
    <w:rsid w:val="17EB000A"/>
    <w:rsid w:val="17EFF239"/>
    <w:rsid w:val="17F8E5F1"/>
    <w:rsid w:val="17FA3295"/>
    <w:rsid w:val="17FE67F2"/>
    <w:rsid w:val="18025BA3"/>
    <w:rsid w:val="180AB7A9"/>
    <w:rsid w:val="181ED4A2"/>
    <w:rsid w:val="1827A68D"/>
    <w:rsid w:val="182D6030"/>
    <w:rsid w:val="18307FBB"/>
    <w:rsid w:val="183979A5"/>
    <w:rsid w:val="183A8719"/>
    <w:rsid w:val="184321B8"/>
    <w:rsid w:val="1847675E"/>
    <w:rsid w:val="184CD435"/>
    <w:rsid w:val="184DDD3B"/>
    <w:rsid w:val="184E1503"/>
    <w:rsid w:val="185EDFE6"/>
    <w:rsid w:val="185F7E30"/>
    <w:rsid w:val="1866BF74"/>
    <w:rsid w:val="18677739"/>
    <w:rsid w:val="186D24F9"/>
    <w:rsid w:val="18705596"/>
    <w:rsid w:val="187178F1"/>
    <w:rsid w:val="18725938"/>
    <w:rsid w:val="187555C1"/>
    <w:rsid w:val="187C97A5"/>
    <w:rsid w:val="18821952"/>
    <w:rsid w:val="1883D01F"/>
    <w:rsid w:val="188A0110"/>
    <w:rsid w:val="188B754E"/>
    <w:rsid w:val="1894714C"/>
    <w:rsid w:val="189497B9"/>
    <w:rsid w:val="189D074A"/>
    <w:rsid w:val="189EAD4D"/>
    <w:rsid w:val="18A0B6CF"/>
    <w:rsid w:val="18A0BF5C"/>
    <w:rsid w:val="18A19C06"/>
    <w:rsid w:val="18A21B5E"/>
    <w:rsid w:val="18AAB04D"/>
    <w:rsid w:val="18AE3F73"/>
    <w:rsid w:val="18B0A3AE"/>
    <w:rsid w:val="18B586CD"/>
    <w:rsid w:val="18B64C52"/>
    <w:rsid w:val="18B71329"/>
    <w:rsid w:val="18B76ED3"/>
    <w:rsid w:val="18BA8F21"/>
    <w:rsid w:val="18BE134D"/>
    <w:rsid w:val="18C5540E"/>
    <w:rsid w:val="18D198E5"/>
    <w:rsid w:val="18D48BA5"/>
    <w:rsid w:val="18D616C8"/>
    <w:rsid w:val="18D75B26"/>
    <w:rsid w:val="18D77CCC"/>
    <w:rsid w:val="18DB2391"/>
    <w:rsid w:val="18E38726"/>
    <w:rsid w:val="18E83467"/>
    <w:rsid w:val="18E9798D"/>
    <w:rsid w:val="18F14280"/>
    <w:rsid w:val="18FC1DAB"/>
    <w:rsid w:val="18FD578C"/>
    <w:rsid w:val="19042FA7"/>
    <w:rsid w:val="19084591"/>
    <w:rsid w:val="190E7A22"/>
    <w:rsid w:val="191AFE44"/>
    <w:rsid w:val="192C19AE"/>
    <w:rsid w:val="1932D256"/>
    <w:rsid w:val="1939C34B"/>
    <w:rsid w:val="19425266"/>
    <w:rsid w:val="1945C1CE"/>
    <w:rsid w:val="19468D2D"/>
    <w:rsid w:val="194EA573"/>
    <w:rsid w:val="1957D4C6"/>
    <w:rsid w:val="195DB34D"/>
    <w:rsid w:val="195E5A3C"/>
    <w:rsid w:val="1960DB6A"/>
    <w:rsid w:val="196294CF"/>
    <w:rsid w:val="1976F8AF"/>
    <w:rsid w:val="197DA93B"/>
    <w:rsid w:val="197EA9EE"/>
    <w:rsid w:val="1980556F"/>
    <w:rsid w:val="1984D9C0"/>
    <w:rsid w:val="198AC807"/>
    <w:rsid w:val="19916430"/>
    <w:rsid w:val="19939DFC"/>
    <w:rsid w:val="1995681E"/>
    <w:rsid w:val="1996ADF7"/>
    <w:rsid w:val="1998E942"/>
    <w:rsid w:val="199974BC"/>
    <w:rsid w:val="19A128C3"/>
    <w:rsid w:val="19A2C9D4"/>
    <w:rsid w:val="19A487B4"/>
    <w:rsid w:val="19AECA8F"/>
    <w:rsid w:val="19B17E78"/>
    <w:rsid w:val="19B643E5"/>
    <w:rsid w:val="19BDAC5C"/>
    <w:rsid w:val="19D226BD"/>
    <w:rsid w:val="19DE3706"/>
    <w:rsid w:val="19EAA5F1"/>
    <w:rsid w:val="19EC0EDA"/>
    <w:rsid w:val="19F226E0"/>
    <w:rsid w:val="19F2904D"/>
    <w:rsid w:val="19F7BEA8"/>
    <w:rsid w:val="19F8FDDA"/>
    <w:rsid w:val="19FA602B"/>
    <w:rsid w:val="1A028737"/>
    <w:rsid w:val="1A035C7B"/>
    <w:rsid w:val="1A15A7CD"/>
    <w:rsid w:val="1A1B9792"/>
    <w:rsid w:val="1A20B8FB"/>
    <w:rsid w:val="1A2B29C3"/>
    <w:rsid w:val="1A31420A"/>
    <w:rsid w:val="1A33B1F5"/>
    <w:rsid w:val="1A362AD2"/>
    <w:rsid w:val="1A3C2476"/>
    <w:rsid w:val="1A3E96BE"/>
    <w:rsid w:val="1A523DAC"/>
    <w:rsid w:val="1A531206"/>
    <w:rsid w:val="1A56DAEB"/>
    <w:rsid w:val="1A5886CC"/>
    <w:rsid w:val="1A58D72E"/>
    <w:rsid w:val="1A592350"/>
    <w:rsid w:val="1A5C4B13"/>
    <w:rsid w:val="1A646F42"/>
    <w:rsid w:val="1A66E6DD"/>
    <w:rsid w:val="1A682F9D"/>
    <w:rsid w:val="1A6C9F48"/>
    <w:rsid w:val="1A6D2033"/>
    <w:rsid w:val="1A753129"/>
    <w:rsid w:val="1A7B99ED"/>
    <w:rsid w:val="1A8434ED"/>
    <w:rsid w:val="1A84A2B6"/>
    <w:rsid w:val="1A8704A5"/>
    <w:rsid w:val="1A881020"/>
    <w:rsid w:val="1A881047"/>
    <w:rsid w:val="1A8AB0AA"/>
    <w:rsid w:val="1A8BBD50"/>
    <w:rsid w:val="1A91ACBB"/>
    <w:rsid w:val="1A951174"/>
    <w:rsid w:val="1A9A24C7"/>
    <w:rsid w:val="1AA00286"/>
    <w:rsid w:val="1AA3335E"/>
    <w:rsid w:val="1AB4A49D"/>
    <w:rsid w:val="1AB9C077"/>
    <w:rsid w:val="1ABC47C8"/>
    <w:rsid w:val="1AC09082"/>
    <w:rsid w:val="1AC48CFB"/>
    <w:rsid w:val="1AC50E74"/>
    <w:rsid w:val="1AC5DA60"/>
    <w:rsid w:val="1AC690FB"/>
    <w:rsid w:val="1ACA2906"/>
    <w:rsid w:val="1ACAEB9C"/>
    <w:rsid w:val="1ADB1B85"/>
    <w:rsid w:val="1ADC7AD6"/>
    <w:rsid w:val="1ADDD3D6"/>
    <w:rsid w:val="1ADF77DD"/>
    <w:rsid w:val="1AE2B8F7"/>
    <w:rsid w:val="1AE3ABB6"/>
    <w:rsid w:val="1AE4A154"/>
    <w:rsid w:val="1AE5437F"/>
    <w:rsid w:val="1AE7D741"/>
    <w:rsid w:val="1AEA6494"/>
    <w:rsid w:val="1AEC8D16"/>
    <w:rsid w:val="1AEE68B5"/>
    <w:rsid w:val="1AF03F73"/>
    <w:rsid w:val="1AF601CE"/>
    <w:rsid w:val="1AF7639C"/>
    <w:rsid w:val="1AFC7928"/>
    <w:rsid w:val="1AFFE235"/>
    <w:rsid w:val="1B06DA88"/>
    <w:rsid w:val="1B0A2951"/>
    <w:rsid w:val="1B10FE9B"/>
    <w:rsid w:val="1B119766"/>
    <w:rsid w:val="1B189293"/>
    <w:rsid w:val="1B1A99DD"/>
    <w:rsid w:val="1B21F6EB"/>
    <w:rsid w:val="1B2C70B5"/>
    <w:rsid w:val="1B2C8F4D"/>
    <w:rsid w:val="1B2FB294"/>
    <w:rsid w:val="1B30A253"/>
    <w:rsid w:val="1B30C58F"/>
    <w:rsid w:val="1B3374FD"/>
    <w:rsid w:val="1B34657D"/>
    <w:rsid w:val="1B34F6C8"/>
    <w:rsid w:val="1B3522CA"/>
    <w:rsid w:val="1B381D23"/>
    <w:rsid w:val="1B3879C2"/>
    <w:rsid w:val="1B3891EF"/>
    <w:rsid w:val="1B45705E"/>
    <w:rsid w:val="1B4D4C05"/>
    <w:rsid w:val="1B4EDCB8"/>
    <w:rsid w:val="1B53ED17"/>
    <w:rsid w:val="1B5437A0"/>
    <w:rsid w:val="1B606F62"/>
    <w:rsid w:val="1B6DCCF7"/>
    <w:rsid w:val="1B751AF7"/>
    <w:rsid w:val="1B7607D4"/>
    <w:rsid w:val="1B7C22A1"/>
    <w:rsid w:val="1B86A184"/>
    <w:rsid w:val="1B8E3344"/>
    <w:rsid w:val="1B8EBBCB"/>
    <w:rsid w:val="1B98B6DC"/>
    <w:rsid w:val="1BA1F21C"/>
    <w:rsid w:val="1BA52AAE"/>
    <w:rsid w:val="1BA9399B"/>
    <w:rsid w:val="1BB41CE7"/>
    <w:rsid w:val="1BBAC80C"/>
    <w:rsid w:val="1BBCC944"/>
    <w:rsid w:val="1BC919FA"/>
    <w:rsid w:val="1BC9E9C5"/>
    <w:rsid w:val="1BCF4FC7"/>
    <w:rsid w:val="1BD00C6B"/>
    <w:rsid w:val="1BD0F96D"/>
    <w:rsid w:val="1BD385FE"/>
    <w:rsid w:val="1BD7A6F9"/>
    <w:rsid w:val="1BDEC591"/>
    <w:rsid w:val="1BE870D0"/>
    <w:rsid w:val="1C0CBB31"/>
    <w:rsid w:val="1C181571"/>
    <w:rsid w:val="1C1E2E68"/>
    <w:rsid w:val="1C1F1802"/>
    <w:rsid w:val="1C1F21F3"/>
    <w:rsid w:val="1C2346A1"/>
    <w:rsid w:val="1C242369"/>
    <w:rsid w:val="1C26D570"/>
    <w:rsid w:val="1C2848BE"/>
    <w:rsid w:val="1C294CE9"/>
    <w:rsid w:val="1C3683A5"/>
    <w:rsid w:val="1C36E44E"/>
    <w:rsid w:val="1C377F6E"/>
    <w:rsid w:val="1C38AB49"/>
    <w:rsid w:val="1C3B2A6C"/>
    <w:rsid w:val="1C3B975E"/>
    <w:rsid w:val="1C3F6ACE"/>
    <w:rsid w:val="1C52F4C0"/>
    <w:rsid w:val="1C536BD7"/>
    <w:rsid w:val="1C601599"/>
    <w:rsid w:val="1C60F1DF"/>
    <w:rsid w:val="1C631C52"/>
    <w:rsid w:val="1C645222"/>
    <w:rsid w:val="1C6CB34B"/>
    <w:rsid w:val="1C788DC3"/>
    <w:rsid w:val="1C8B869A"/>
    <w:rsid w:val="1C8F8B49"/>
    <w:rsid w:val="1C95C730"/>
    <w:rsid w:val="1C97C4CA"/>
    <w:rsid w:val="1C9A703A"/>
    <w:rsid w:val="1C9F345C"/>
    <w:rsid w:val="1C9F72D2"/>
    <w:rsid w:val="1CA684CB"/>
    <w:rsid w:val="1CA822D0"/>
    <w:rsid w:val="1CB14DBE"/>
    <w:rsid w:val="1CB4764A"/>
    <w:rsid w:val="1CB9C276"/>
    <w:rsid w:val="1CBA5849"/>
    <w:rsid w:val="1CBAB3C6"/>
    <w:rsid w:val="1CC5B296"/>
    <w:rsid w:val="1CCD9A43"/>
    <w:rsid w:val="1CCEAE5A"/>
    <w:rsid w:val="1CD0CF45"/>
    <w:rsid w:val="1CD17F64"/>
    <w:rsid w:val="1CDF8479"/>
    <w:rsid w:val="1CE15945"/>
    <w:rsid w:val="1CE2D74A"/>
    <w:rsid w:val="1CE403ED"/>
    <w:rsid w:val="1CE59528"/>
    <w:rsid w:val="1CEF3688"/>
    <w:rsid w:val="1CF481B6"/>
    <w:rsid w:val="1D078E73"/>
    <w:rsid w:val="1D0948FF"/>
    <w:rsid w:val="1D0B116F"/>
    <w:rsid w:val="1D0D523D"/>
    <w:rsid w:val="1D0DAD44"/>
    <w:rsid w:val="1D0E076B"/>
    <w:rsid w:val="1D0F1992"/>
    <w:rsid w:val="1D1399BB"/>
    <w:rsid w:val="1D155BE4"/>
    <w:rsid w:val="1D172B14"/>
    <w:rsid w:val="1D21F90E"/>
    <w:rsid w:val="1D25CCF8"/>
    <w:rsid w:val="1D2A0E2A"/>
    <w:rsid w:val="1D2AAF29"/>
    <w:rsid w:val="1D2D5269"/>
    <w:rsid w:val="1D311600"/>
    <w:rsid w:val="1D3870AA"/>
    <w:rsid w:val="1D3918D4"/>
    <w:rsid w:val="1D3D6E56"/>
    <w:rsid w:val="1D3DD8D1"/>
    <w:rsid w:val="1D402BC2"/>
    <w:rsid w:val="1D426182"/>
    <w:rsid w:val="1D437BB4"/>
    <w:rsid w:val="1D4502C2"/>
    <w:rsid w:val="1D4B4149"/>
    <w:rsid w:val="1D4C9D82"/>
    <w:rsid w:val="1D4ECDF5"/>
    <w:rsid w:val="1D536AEC"/>
    <w:rsid w:val="1D56D09C"/>
    <w:rsid w:val="1D57ACE2"/>
    <w:rsid w:val="1D5A4643"/>
    <w:rsid w:val="1D5B11AA"/>
    <w:rsid w:val="1D60315D"/>
    <w:rsid w:val="1D683B0B"/>
    <w:rsid w:val="1D6890F6"/>
    <w:rsid w:val="1D6A30CE"/>
    <w:rsid w:val="1D6B6FC7"/>
    <w:rsid w:val="1D70AB73"/>
    <w:rsid w:val="1D717878"/>
    <w:rsid w:val="1D75C5A4"/>
    <w:rsid w:val="1D78096A"/>
    <w:rsid w:val="1D800928"/>
    <w:rsid w:val="1D804C08"/>
    <w:rsid w:val="1D85731C"/>
    <w:rsid w:val="1D864752"/>
    <w:rsid w:val="1D89693F"/>
    <w:rsid w:val="1D8ADAAC"/>
    <w:rsid w:val="1D8AFA7F"/>
    <w:rsid w:val="1D8F3832"/>
    <w:rsid w:val="1D90A8F3"/>
    <w:rsid w:val="1D926951"/>
    <w:rsid w:val="1D969AFB"/>
    <w:rsid w:val="1D990087"/>
    <w:rsid w:val="1D9F64F8"/>
    <w:rsid w:val="1DA15DE6"/>
    <w:rsid w:val="1DA374B3"/>
    <w:rsid w:val="1DAD607F"/>
    <w:rsid w:val="1DADF596"/>
    <w:rsid w:val="1DAE36D8"/>
    <w:rsid w:val="1DAF1426"/>
    <w:rsid w:val="1DB3AEA2"/>
    <w:rsid w:val="1DC287B4"/>
    <w:rsid w:val="1DC49F43"/>
    <w:rsid w:val="1DCDC891"/>
    <w:rsid w:val="1DE18485"/>
    <w:rsid w:val="1DE7296B"/>
    <w:rsid w:val="1DE80CA7"/>
    <w:rsid w:val="1DEE9323"/>
    <w:rsid w:val="1DF15B07"/>
    <w:rsid w:val="1DF865F0"/>
    <w:rsid w:val="1DF8C023"/>
    <w:rsid w:val="1DFC0116"/>
    <w:rsid w:val="1E032BC8"/>
    <w:rsid w:val="1E03E7B7"/>
    <w:rsid w:val="1E0ED027"/>
    <w:rsid w:val="1E10E3FA"/>
    <w:rsid w:val="1E1AFB0D"/>
    <w:rsid w:val="1E272083"/>
    <w:rsid w:val="1E2ADC44"/>
    <w:rsid w:val="1E2CAE8E"/>
    <w:rsid w:val="1E2F821A"/>
    <w:rsid w:val="1E2FEA8D"/>
    <w:rsid w:val="1E30E1E8"/>
    <w:rsid w:val="1E3156B8"/>
    <w:rsid w:val="1E36B4A9"/>
    <w:rsid w:val="1E39D9CA"/>
    <w:rsid w:val="1E3BD743"/>
    <w:rsid w:val="1E3F8BB5"/>
    <w:rsid w:val="1E42C573"/>
    <w:rsid w:val="1E4616AD"/>
    <w:rsid w:val="1E4AC7ED"/>
    <w:rsid w:val="1E4C1395"/>
    <w:rsid w:val="1E55386E"/>
    <w:rsid w:val="1E58847E"/>
    <w:rsid w:val="1E5B2127"/>
    <w:rsid w:val="1E604A17"/>
    <w:rsid w:val="1E616D1F"/>
    <w:rsid w:val="1E726A40"/>
    <w:rsid w:val="1E79F04F"/>
    <w:rsid w:val="1E7CCCEF"/>
    <w:rsid w:val="1E7CEA10"/>
    <w:rsid w:val="1E864B07"/>
    <w:rsid w:val="1E88DCD8"/>
    <w:rsid w:val="1E89274D"/>
    <w:rsid w:val="1E8BCB97"/>
    <w:rsid w:val="1E932F94"/>
    <w:rsid w:val="1E9491DF"/>
    <w:rsid w:val="1E95BF15"/>
    <w:rsid w:val="1E982FFC"/>
    <w:rsid w:val="1E99A0F4"/>
    <w:rsid w:val="1E9B84B4"/>
    <w:rsid w:val="1E9D9A09"/>
    <w:rsid w:val="1E9F8009"/>
    <w:rsid w:val="1EA1684E"/>
    <w:rsid w:val="1EA27454"/>
    <w:rsid w:val="1EA4F993"/>
    <w:rsid w:val="1EA5F2BB"/>
    <w:rsid w:val="1EA8DEA6"/>
    <w:rsid w:val="1EAAF262"/>
    <w:rsid w:val="1EACB683"/>
    <w:rsid w:val="1EAEF15C"/>
    <w:rsid w:val="1EB6D908"/>
    <w:rsid w:val="1EB9487C"/>
    <w:rsid w:val="1EB968AA"/>
    <w:rsid w:val="1EBAA6BF"/>
    <w:rsid w:val="1EBDFBFC"/>
    <w:rsid w:val="1EC2237D"/>
    <w:rsid w:val="1ECDD24B"/>
    <w:rsid w:val="1ED156AB"/>
    <w:rsid w:val="1ED2A03A"/>
    <w:rsid w:val="1ED4D729"/>
    <w:rsid w:val="1ED4D880"/>
    <w:rsid w:val="1EDB6E79"/>
    <w:rsid w:val="1EE1F73C"/>
    <w:rsid w:val="1EE6772C"/>
    <w:rsid w:val="1EEA0E3D"/>
    <w:rsid w:val="1EEB413F"/>
    <w:rsid w:val="1EEDE90D"/>
    <w:rsid w:val="1EEF8B70"/>
    <w:rsid w:val="1EF81BA6"/>
    <w:rsid w:val="1EF92203"/>
    <w:rsid w:val="1EFE5D11"/>
    <w:rsid w:val="1F12787F"/>
    <w:rsid w:val="1F1687C9"/>
    <w:rsid w:val="1F198F04"/>
    <w:rsid w:val="1F1DA476"/>
    <w:rsid w:val="1F262F14"/>
    <w:rsid w:val="1F2DD9E2"/>
    <w:rsid w:val="1F2F8E20"/>
    <w:rsid w:val="1F489590"/>
    <w:rsid w:val="1F495D8F"/>
    <w:rsid w:val="1F4BE045"/>
    <w:rsid w:val="1F5A3323"/>
    <w:rsid w:val="1F5B4A2C"/>
    <w:rsid w:val="1F61189F"/>
    <w:rsid w:val="1F62FAE9"/>
    <w:rsid w:val="1F6A80C0"/>
    <w:rsid w:val="1F6E52FB"/>
    <w:rsid w:val="1F716BBD"/>
    <w:rsid w:val="1F71CAC1"/>
    <w:rsid w:val="1F72772A"/>
    <w:rsid w:val="1F7E671E"/>
    <w:rsid w:val="1F7E8B3A"/>
    <w:rsid w:val="1F9125CF"/>
    <w:rsid w:val="1F96E9FB"/>
    <w:rsid w:val="1F99829C"/>
    <w:rsid w:val="1FA60AFD"/>
    <w:rsid w:val="1FB012C5"/>
    <w:rsid w:val="1FB2945D"/>
    <w:rsid w:val="1FB3CB47"/>
    <w:rsid w:val="1FB4ACD9"/>
    <w:rsid w:val="1FB5088D"/>
    <w:rsid w:val="1FB732B9"/>
    <w:rsid w:val="1FC4519E"/>
    <w:rsid w:val="1FC5E9C8"/>
    <w:rsid w:val="1FCC0C0B"/>
    <w:rsid w:val="1FCD803F"/>
    <w:rsid w:val="1FD12BF1"/>
    <w:rsid w:val="1FD37906"/>
    <w:rsid w:val="1FD5A52B"/>
    <w:rsid w:val="1FD65856"/>
    <w:rsid w:val="1FD66C81"/>
    <w:rsid w:val="1FDEC5D4"/>
    <w:rsid w:val="1FE18FA2"/>
    <w:rsid w:val="1FE523EE"/>
    <w:rsid w:val="1FE7BEFE"/>
    <w:rsid w:val="1FE84255"/>
    <w:rsid w:val="1FECBCB0"/>
    <w:rsid w:val="1FEE1BD2"/>
    <w:rsid w:val="1FEEBC27"/>
    <w:rsid w:val="1FF66180"/>
    <w:rsid w:val="1FFF0E5B"/>
    <w:rsid w:val="20031610"/>
    <w:rsid w:val="20065D06"/>
    <w:rsid w:val="20096129"/>
    <w:rsid w:val="200B15E0"/>
    <w:rsid w:val="200C29EB"/>
    <w:rsid w:val="200DCC40"/>
    <w:rsid w:val="200EF2C5"/>
    <w:rsid w:val="2011AD12"/>
    <w:rsid w:val="2011BE39"/>
    <w:rsid w:val="20167527"/>
    <w:rsid w:val="2017BCBB"/>
    <w:rsid w:val="201BEA68"/>
    <w:rsid w:val="201E49DA"/>
    <w:rsid w:val="202933D7"/>
    <w:rsid w:val="202A1B77"/>
    <w:rsid w:val="202DDF93"/>
    <w:rsid w:val="202F7688"/>
    <w:rsid w:val="2031C448"/>
    <w:rsid w:val="2032A739"/>
    <w:rsid w:val="20360C58"/>
    <w:rsid w:val="2037C06D"/>
    <w:rsid w:val="203BA63C"/>
    <w:rsid w:val="20415BF8"/>
    <w:rsid w:val="20428F84"/>
    <w:rsid w:val="20490CB6"/>
    <w:rsid w:val="205D060E"/>
    <w:rsid w:val="2065D309"/>
    <w:rsid w:val="206B7C5A"/>
    <w:rsid w:val="206D03A8"/>
    <w:rsid w:val="2073EC3A"/>
    <w:rsid w:val="2075E7EC"/>
    <w:rsid w:val="207D92D8"/>
    <w:rsid w:val="20828ADC"/>
    <w:rsid w:val="2084DB13"/>
    <w:rsid w:val="2087F958"/>
    <w:rsid w:val="20886438"/>
    <w:rsid w:val="208A2C8B"/>
    <w:rsid w:val="2094B7A4"/>
    <w:rsid w:val="20A44D46"/>
    <w:rsid w:val="20AA9A6B"/>
    <w:rsid w:val="20B095DA"/>
    <w:rsid w:val="20B7BF92"/>
    <w:rsid w:val="20BCCBBA"/>
    <w:rsid w:val="20BD436C"/>
    <w:rsid w:val="20C1F0A2"/>
    <w:rsid w:val="20CDB475"/>
    <w:rsid w:val="20CE818D"/>
    <w:rsid w:val="20D1FC65"/>
    <w:rsid w:val="20E1AD4E"/>
    <w:rsid w:val="20E2FBAA"/>
    <w:rsid w:val="20E653A0"/>
    <w:rsid w:val="20E74527"/>
    <w:rsid w:val="20EB2E80"/>
    <w:rsid w:val="20F0E92E"/>
    <w:rsid w:val="20F5D632"/>
    <w:rsid w:val="2104AD9C"/>
    <w:rsid w:val="21063D8A"/>
    <w:rsid w:val="2108436B"/>
    <w:rsid w:val="21098EF2"/>
    <w:rsid w:val="2109A1E7"/>
    <w:rsid w:val="210A700A"/>
    <w:rsid w:val="21151779"/>
    <w:rsid w:val="2115BC76"/>
    <w:rsid w:val="21170C96"/>
    <w:rsid w:val="211E5BE2"/>
    <w:rsid w:val="211E81D3"/>
    <w:rsid w:val="21237A45"/>
    <w:rsid w:val="21243E64"/>
    <w:rsid w:val="212C9FBA"/>
    <w:rsid w:val="2131DCAD"/>
    <w:rsid w:val="2132DDDC"/>
    <w:rsid w:val="2133A33F"/>
    <w:rsid w:val="213A473E"/>
    <w:rsid w:val="213C4E02"/>
    <w:rsid w:val="213E639B"/>
    <w:rsid w:val="2142CE90"/>
    <w:rsid w:val="2148B325"/>
    <w:rsid w:val="214CC75C"/>
    <w:rsid w:val="214F866C"/>
    <w:rsid w:val="21526DC5"/>
    <w:rsid w:val="2158B1BB"/>
    <w:rsid w:val="21590EEA"/>
    <w:rsid w:val="215D92C5"/>
    <w:rsid w:val="2170EF66"/>
    <w:rsid w:val="217404CE"/>
    <w:rsid w:val="217689C7"/>
    <w:rsid w:val="21772C9A"/>
    <w:rsid w:val="21773F16"/>
    <w:rsid w:val="2179C832"/>
    <w:rsid w:val="217EF712"/>
    <w:rsid w:val="21808DAE"/>
    <w:rsid w:val="21831DA9"/>
    <w:rsid w:val="21840A57"/>
    <w:rsid w:val="21846081"/>
    <w:rsid w:val="218D974B"/>
    <w:rsid w:val="21965BFF"/>
    <w:rsid w:val="2198143D"/>
    <w:rsid w:val="21986F15"/>
    <w:rsid w:val="21A1F811"/>
    <w:rsid w:val="21A2A595"/>
    <w:rsid w:val="21A2E617"/>
    <w:rsid w:val="21A66428"/>
    <w:rsid w:val="21A88F07"/>
    <w:rsid w:val="21AE6EBE"/>
    <w:rsid w:val="21AFDFE0"/>
    <w:rsid w:val="21B14D1C"/>
    <w:rsid w:val="21B4819A"/>
    <w:rsid w:val="21B72A28"/>
    <w:rsid w:val="21BB71B1"/>
    <w:rsid w:val="21BDD603"/>
    <w:rsid w:val="21C3AEDC"/>
    <w:rsid w:val="21C3D28D"/>
    <w:rsid w:val="21C848DE"/>
    <w:rsid w:val="21C8A192"/>
    <w:rsid w:val="21C92341"/>
    <w:rsid w:val="21CDE23C"/>
    <w:rsid w:val="21CEABA0"/>
    <w:rsid w:val="21D5D52C"/>
    <w:rsid w:val="21D64005"/>
    <w:rsid w:val="21D74EF9"/>
    <w:rsid w:val="21D95CB0"/>
    <w:rsid w:val="21DA1A0A"/>
    <w:rsid w:val="21DBC50C"/>
    <w:rsid w:val="21DBE539"/>
    <w:rsid w:val="21DEB5B4"/>
    <w:rsid w:val="21E87DD2"/>
    <w:rsid w:val="21EAF7A5"/>
    <w:rsid w:val="21F09AC4"/>
    <w:rsid w:val="2206DBE9"/>
    <w:rsid w:val="220AEC8D"/>
    <w:rsid w:val="220DACCE"/>
    <w:rsid w:val="2211052C"/>
    <w:rsid w:val="221616D7"/>
    <w:rsid w:val="221BDD92"/>
    <w:rsid w:val="221C3396"/>
    <w:rsid w:val="2221DB29"/>
    <w:rsid w:val="22221A0D"/>
    <w:rsid w:val="2228A79A"/>
    <w:rsid w:val="222AC32E"/>
    <w:rsid w:val="222E4050"/>
    <w:rsid w:val="222F7B5A"/>
    <w:rsid w:val="2234F703"/>
    <w:rsid w:val="223F2EF1"/>
    <w:rsid w:val="224610BD"/>
    <w:rsid w:val="224868DD"/>
    <w:rsid w:val="22555D31"/>
    <w:rsid w:val="2255E5CD"/>
    <w:rsid w:val="22665742"/>
    <w:rsid w:val="2266E7B4"/>
    <w:rsid w:val="227396C4"/>
    <w:rsid w:val="227F386F"/>
    <w:rsid w:val="227F434F"/>
    <w:rsid w:val="2280AFA4"/>
    <w:rsid w:val="2284CC31"/>
    <w:rsid w:val="228618E5"/>
    <w:rsid w:val="228C62F0"/>
    <w:rsid w:val="228CDBE1"/>
    <w:rsid w:val="2291A7D7"/>
    <w:rsid w:val="229B77DB"/>
    <w:rsid w:val="229DAD65"/>
    <w:rsid w:val="22A16808"/>
    <w:rsid w:val="22A588C8"/>
    <w:rsid w:val="22A80DA3"/>
    <w:rsid w:val="22B48A14"/>
    <w:rsid w:val="22B7149A"/>
    <w:rsid w:val="22BB7B3E"/>
    <w:rsid w:val="22C255A4"/>
    <w:rsid w:val="22C4DAB1"/>
    <w:rsid w:val="22C66030"/>
    <w:rsid w:val="22C7C031"/>
    <w:rsid w:val="22C800EA"/>
    <w:rsid w:val="22D5A363"/>
    <w:rsid w:val="22E3C538"/>
    <w:rsid w:val="22E56258"/>
    <w:rsid w:val="22E9C926"/>
    <w:rsid w:val="22EBD89D"/>
    <w:rsid w:val="22ECFD5C"/>
    <w:rsid w:val="22FD2FDB"/>
    <w:rsid w:val="23008280"/>
    <w:rsid w:val="2300BD24"/>
    <w:rsid w:val="23056B1F"/>
    <w:rsid w:val="2309988C"/>
    <w:rsid w:val="230EFEF2"/>
    <w:rsid w:val="230F02BA"/>
    <w:rsid w:val="23102225"/>
    <w:rsid w:val="2311D582"/>
    <w:rsid w:val="23149B3D"/>
    <w:rsid w:val="2314B71F"/>
    <w:rsid w:val="2318B9E0"/>
    <w:rsid w:val="23202338"/>
    <w:rsid w:val="23212DB6"/>
    <w:rsid w:val="23266064"/>
    <w:rsid w:val="23278CC1"/>
    <w:rsid w:val="2334E10A"/>
    <w:rsid w:val="233B59A3"/>
    <w:rsid w:val="233DD28D"/>
    <w:rsid w:val="23406CF8"/>
    <w:rsid w:val="2342AB5D"/>
    <w:rsid w:val="234408FC"/>
    <w:rsid w:val="234B4B3B"/>
    <w:rsid w:val="234D34D8"/>
    <w:rsid w:val="234FB07B"/>
    <w:rsid w:val="2350116E"/>
    <w:rsid w:val="2351DB0F"/>
    <w:rsid w:val="2356CBF0"/>
    <w:rsid w:val="235A3229"/>
    <w:rsid w:val="235FB5E7"/>
    <w:rsid w:val="235FFBB9"/>
    <w:rsid w:val="2365CBCC"/>
    <w:rsid w:val="236C7795"/>
    <w:rsid w:val="23718382"/>
    <w:rsid w:val="23791EBB"/>
    <w:rsid w:val="23792F7F"/>
    <w:rsid w:val="237FC770"/>
    <w:rsid w:val="23801C49"/>
    <w:rsid w:val="23813A68"/>
    <w:rsid w:val="23827B8B"/>
    <w:rsid w:val="2386DC42"/>
    <w:rsid w:val="2393BAC5"/>
    <w:rsid w:val="2397A4F8"/>
    <w:rsid w:val="239999EE"/>
    <w:rsid w:val="239AC85D"/>
    <w:rsid w:val="239B6483"/>
    <w:rsid w:val="239D5B72"/>
    <w:rsid w:val="239D7D17"/>
    <w:rsid w:val="239E51CB"/>
    <w:rsid w:val="23A54F45"/>
    <w:rsid w:val="23AFEC6B"/>
    <w:rsid w:val="23B11273"/>
    <w:rsid w:val="23B2C3C5"/>
    <w:rsid w:val="23B4DA63"/>
    <w:rsid w:val="23BBECD6"/>
    <w:rsid w:val="23C242C0"/>
    <w:rsid w:val="23C3BBC2"/>
    <w:rsid w:val="23C42B16"/>
    <w:rsid w:val="23C73775"/>
    <w:rsid w:val="23C8FCF8"/>
    <w:rsid w:val="23CD4B2A"/>
    <w:rsid w:val="23D4BEC3"/>
    <w:rsid w:val="23D72E15"/>
    <w:rsid w:val="23F096F9"/>
    <w:rsid w:val="23F47DD3"/>
    <w:rsid w:val="240EDE73"/>
    <w:rsid w:val="2415D87C"/>
    <w:rsid w:val="241C9966"/>
    <w:rsid w:val="24205513"/>
    <w:rsid w:val="24212B87"/>
    <w:rsid w:val="24252D6C"/>
    <w:rsid w:val="2425E038"/>
    <w:rsid w:val="2429A813"/>
    <w:rsid w:val="242A29A3"/>
    <w:rsid w:val="242AACB2"/>
    <w:rsid w:val="242F5048"/>
    <w:rsid w:val="243126F4"/>
    <w:rsid w:val="24323343"/>
    <w:rsid w:val="2435918E"/>
    <w:rsid w:val="243B5AC1"/>
    <w:rsid w:val="243D116C"/>
    <w:rsid w:val="2441097E"/>
    <w:rsid w:val="24421B4A"/>
    <w:rsid w:val="244B5648"/>
    <w:rsid w:val="2450C98F"/>
    <w:rsid w:val="24513716"/>
    <w:rsid w:val="2452548A"/>
    <w:rsid w:val="24539101"/>
    <w:rsid w:val="2453AEBF"/>
    <w:rsid w:val="2455D8F3"/>
    <w:rsid w:val="2456A634"/>
    <w:rsid w:val="245828AF"/>
    <w:rsid w:val="245B14CF"/>
    <w:rsid w:val="2462D0D4"/>
    <w:rsid w:val="2463CE4E"/>
    <w:rsid w:val="246643A2"/>
    <w:rsid w:val="2466794A"/>
    <w:rsid w:val="24790493"/>
    <w:rsid w:val="247CCDCA"/>
    <w:rsid w:val="247CD20E"/>
    <w:rsid w:val="248376BF"/>
    <w:rsid w:val="248F21A6"/>
    <w:rsid w:val="2490F7C7"/>
    <w:rsid w:val="24911449"/>
    <w:rsid w:val="24923089"/>
    <w:rsid w:val="2493B627"/>
    <w:rsid w:val="2497EC41"/>
    <w:rsid w:val="24989F5A"/>
    <w:rsid w:val="24A1A83C"/>
    <w:rsid w:val="24A22D16"/>
    <w:rsid w:val="24A5BEB7"/>
    <w:rsid w:val="24AD0016"/>
    <w:rsid w:val="24AD0572"/>
    <w:rsid w:val="24B00B13"/>
    <w:rsid w:val="24BB7D68"/>
    <w:rsid w:val="24BCF12E"/>
    <w:rsid w:val="24C36D8A"/>
    <w:rsid w:val="24CF85F1"/>
    <w:rsid w:val="24D2B6E9"/>
    <w:rsid w:val="24D542E5"/>
    <w:rsid w:val="24DA8404"/>
    <w:rsid w:val="24F25A2F"/>
    <w:rsid w:val="24F7114F"/>
    <w:rsid w:val="24F7AA71"/>
    <w:rsid w:val="24F8E11C"/>
    <w:rsid w:val="24FADC91"/>
    <w:rsid w:val="24FAF6FA"/>
    <w:rsid w:val="250354CB"/>
    <w:rsid w:val="250A29D1"/>
    <w:rsid w:val="250D9F04"/>
    <w:rsid w:val="250F88AE"/>
    <w:rsid w:val="2510DBF9"/>
    <w:rsid w:val="251171E0"/>
    <w:rsid w:val="25190D2A"/>
    <w:rsid w:val="251D7304"/>
    <w:rsid w:val="251EC354"/>
    <w:rsid w:val="251FD198"/>
    <w:rsid w:val="2520D809"/>
    <w:rsid w:val="252F34EB"/>
    <w:rsid w:val="253CF381"/>
    <w:rsid w:val="2542892E"/>
    <w:rsid w:val="25431E2A"/>
    <w:rsid w:val="25486AE8"/>
    <w:rsid w:val="25498B71"/>
    <w:rsid w:val="2554F69B"/>
    <w:rsid w:val="25594028"/>
    <w:rsid w:val="255FF8E2"/>
    <w:rsid w:val="256088E3"/>
    <w:rsid w:val="2568B79B"/>
    <w:rsid w:val="2572F30D"/>
    <w:rsid w:val="257964F3"/>
    <w:rsid w:val="2586B2F6"/>
    <w:rsid w:val="258C6C80"/>
    <w:rsid w:val="25908808"/>
    <w:rsid w:val="2596EAAB"/>
    <w:rsid w:val="25977C6D"/>
    <w:rsid w:val="259AB7DF"/>
    <w:rsid w:val="259F5EB9"/>
    <w:rsid w:val="25A14D00"/>
    <w:rsid w:val="25A85AF4"/>
    <w:rsid w:val="25A98F42"/>
    <w:rsid w:val="25BF6FA3"/>
    <w:rsid w:val="25C08284"/>
    <w:rsid w:val="25C59C6F"/>
    <w:rsid w:val="25C79C18"/>
    <w:rsid w:val="25C9F59A"/>
    <w:rsid w:val="25CA095C"/>
    <w:rsid w:val="25CA5E17"/>
    <w:rsid w:val="25CBDA25"/>
    <w:rsid w:val="25D5BE53"/>
    <w:rsid w:val="25DB0A84"/>
    <w:rsid w:val="25E65D7D"/>
    <w:rsid w:val="25E7249C"/>
    <w:rsid w:val="25F0A13B"/>
    <w:rsid w:val="25FF754D"/>
    <w:rsid w:val="26012308"/>
    <w:rsid w:val="2601CD73"/>
    <w:rsid w:val="260E043E"/>
    <w:rsid w:val="2617F1C4"/>
    <w:rsid w:val="261CEE0D"/>
    <w:rsid w:val="26207D7C"/>
    <w:rsid w:val="2621D5FC"/>
    <w:rsid w:val="2628AE04"/>
    <w:rsid w:val="262BA095"/>
    <w:rsid w:val="262D7032"/>
    <w:rsid w:val="262F4586"/>
    <w:rsid w:val="2631BAE9"/>
    <w:rsid w:val="2634074D"/>
    <w:rsid w:val="2637C8B2"/>
    <w:rsid w:val="263C34E1"/>
    <w:rsid w:val="26518024"/>
    <w:rsid w:val="2653C048"/>
    <w:rsid w:val="2654B249"/>
    <w:rsid w:val="26628246"/>
    <w:rsid w:val="266BD4EE"/>
    <w:rsid w:val="26752615"/>
    <w:rsid w:val="267648B4"/>
    <w:rsid w:val="267B7E39"/>
    <w:rsid w:val="267BB374"/>
    <w:rsid w:val="267CF59C"/>
    <w:rsid w:val="268398EA"/>
    <w:rsid w:val="26840F0A"/>
    <w:rsid w:val="268EDD1F"/>
    <w:rsid w:val="2690D692"/>
    <w:rsid w:val="26931882"/>
    <w:rsid w:val="2694AF52"/>
    <w:rsid w:val="2696FEAC"/>
    <w:rsid w:val="269DA5EE"/>
    <w:rsid w:val="26A21DA5"/>
    <w:rsid w:val="26A2C345"/>
    <w:rsid w:val="26A778DC"/>
    <w:rsid w:val="26A7BC9D"/>
    <w:rsid w:val="26A9012C"/>
    <w:rsid w:val="26AB93E9"/>
    <w:rsid w:val="26B59DE2"/>
    <w:rsid w:val="26B8F057"/>
    <w:rsid w:val="26C01FC0"/>
    <w:rsid w:val="26C1FB95"/>
    <w:rsid w:val="26C2F2DF"/>
    <w:rsid w:val="26C2F97A"/>
    <w:rsid w:val="26C4445E"/>
    <w:rsid w:val="26C4812C"/>
    <w:rsid w:val="26C7CCF4"/>
    <w:rsid w:val="26CDF80C"/>
    <w:rsid w:val="26CE7027"/>
    <w:rsid w:val="26D015FB"/>
    <w:rsid w:val="26D98DE2"/>
    <w:rsid w:val="26E8E6ED"/>
    <w:rsid w:val="26ED44FB"/>
    <w:rsid w:val="26F1286A"/>
    <w:rsid w:val="26F8C6D7"/>
    <w:rsid w:val="26F9DC72"/>
    <w:rsid w:val="26FB96E4"/>
    <w:rsid w:val="26FEDD08"/>
    <w:rsid w:val="27007E34"/>
    <w:rsid w:val="2706407D"/>
    <w:rsid w:val="270875AD"/>
    <w:rsid w:val="270D7C2A"/>
    <w:rsid w:val="270F4BE8"/>
    <w:rsid w:val="270FBE0F"/>
    <w:rsid w:val="27102878"/>
    <w:rsid w:val="27110B1C"/>
    <w:rsid w:val="271B939E"/>
    <w:rsid w:val="271BD9F6"/>
    <w:rsid w:val="272413D8"/>
    <w:rsid w:val="2727E2ED"/>
    <w:rsid w:val="27288B29"/>
    <w:rsid w:val="272BBCF8"/>
    <w:rsid w:val="273334AC"/>
    <w:rsid w:val="273C103F"/>
    <w:rsid w:val="273C6E15"/>
    <w:rsid w:val="274C4BB7"/>
    <w:rsid w:val="274F9BA7"/>
    <w:rsid w:val="27511D69"/>
    <w:rsid w:val="275C7FCC"/>
    <w:rsid w:val="27613E26"/>
    <w:rsid w:val="27623F40"/>
    <w:rsid w:val="27643DFB"/>
    <w:rsid w:val="27686C3B"/>
    <w:rsid w:val="2768DA9A"/>
    <w:rsid w:val="276B639E"/>
    <w:rsid w:val="27728CB3"/>
    <w:rsid w:val="27732E37"/>
    <w:rsid w:val="27750615"/>
    <w:rsid w:val="27788885"/>
    <w:rsid w:val="277C860A"/>
    <w:rsid w:val="27829BCB"/>
    <w:rsid w:val="27846E7B"/>
    <w:rsid w:val="278B8A8E"/>
    <w:rsid w:val="2792932A"/>
    <w:rsid w:val="2793557E"/>
    <w:rsid w:val="2793E658"/>
    <w:rsid w:val="279D23EB"/>
    <w:rsid w:val="27A486CF"/>
    <w:rsid w:val="27A64D09"/>
    <w:rsid w:val="27AE496E"/>
    <w:rsid w:val="27B0864F"/>
    <w:rsid w:val="27B13A12"/>
    <w:rsid w:val="27BA0D3E"/>
    <w:rsid w:val="27BB48F5"/>
    <w:rsid w:val="27D05586"/>
    <w:rsid w:val="27D3FF94"/>
    <w:rsid w:val="27D5D883"/>
    <w:rsid w:val="27DB98EF"/>
    <w:rsid w:val="27DD79BA"/>
    <w:rsid w:val="27EF1EDF"/>
    <w:rsid w:val="27F68A80"/>
    <w:rsid w:val="27F9E85D"/>
    <w:rsid w:val="27FE0DA9"/>
    <w:rsid w:val="2801DCB7"/>
    <w:rsid w:val="280397AE"/>
    <w:rsid w:val="28040960"/>
    <w:rsid w:val="280781A0"/>
    <w:rsid w:val="28083EA8"/>
    <w:rsid w:val="281D9EA0"/>
    <w:rsid w:val="281E4DDC"/>
    <w:rsid w:val="282670C2"/>
    <w:rsid w:val="2826DD13"/>
    <w:rsid w:val="282A1ED2"/>
    <w:rsid w:val="282B691A"/>
    <w:rsid w:val="282F2F4C"/>
    <w:rsid w:val="282FE088"/>
    <w:rsid w:val="28391494"/>
    <w:rsid w:val="283CB56E"/>
    <w:rsid w:val="283D4A9F"/>
    <w:rsid w:val="283D78BD"/>
    <w:rsid w:val="284C2A54"/>
    <w:rsid w:val="284CA9FE"/>
    <w:rsid w:val="28570D36"/>
    <w:rsid w:val="2858D1A0"/>
    <w:rsid w:val="2858ED19"/>
    <w:rsid w:val="285B9618"/>
    <w:rsid w:val="285CB581"/>
    <w:rsid w:val="2861CD20"/>
    <w:rsid w:val="286C2F82"/>
    <w:rsid w:val="286E253C"/>
    <w:rsid w:val="286E704D"/>
    <w:rsid w:val="2879F120"/>
    <w:rsid w:val="287FEE61"/>
    <w:rsid w:val="28802527"/>
    <w:rsid w:val="288041B9"/>
    <w:rsid w:val="288535E7"/>
    <w:rsid w:val="2888705C"/>
    <w:rsid w:val="2898850E"/>
    <w:rsid w:val="289D6276"/>
    <w:rsid w:val="289D8E19"/>
    <w:rsid w:val="289FB979"/>
    <w:rsid w:val="28A71BDC"/>
    <w:rsid w:val="28A85CC0"/>
    <w:rsid w:val="28AEA186"/>
    <w:rsid w:val="28B745F9"/>
    <w:rsid w:val="28B84DF7"/>
    <w:rsid w:val="28B8DE7F"/>
    <w:rsid w:val="28BE1588"/>
    <w:rsid w:val="28CB38F6"/>
    <w:rsid w:val="28DF5D4E"/>
    <w:rsid w:val="28E7E063"/>
    <w:rsid w:val="28E944DA"/>
    <w:rsid w:val="28E9E475"/>
    <w:rsid w:val="28ECCDDE"/>
    <w:rsid w:val="28EDF221"/>
    <w:rsid w:val="28EF9012"/>
    <w:rsid w:val="28F77C6A"/>
    <w:rsid w:val="28F8FBAD"/>
    <w:rsid w:val="28F95666"/>
    <w:rsid w:val="290BD179"/>
    <w:rsid w:val="290F1BED"/>
    <w:rsid w:val="290F611A"/>
    <w:rsid w:val="29139F04"/>
    <w:rsid w:val="29157DD6"/>
    <w:rsid w:val="29163C23"/>
    <w:rsid w:val="29183872"/>
    <w:rsid w:val="291A09A5"/>
    <w:rsid w:val="291B6002"/>
    <w:rsid w:val="291BE113"/>
    <w:rsid w:val="291BFE6B"/>
    <w:rsid w:val="292B3948"/>
    <w:rsid w:val="2936CF24"/>
    <w:rsid w:val="293A2631"/>
    <w:rsid w:val="2945B410"/>
    <w:rsid w:val="2947A949"/>
    <w:rsid w:val="294FB1C9"/>
    <w:rsid w:val="295109C2"/>
    <w:rsid w:val="29511A65"/>
    <w:rsid w:val="2956BB20"/>
    <w:rsid w:val="29582F3E"/>
    <w:rsid w:val="295BAC3A"/>
    <w:rsid w:val="295F1F15"/>
    <w:rsid w:val="295FD0B0"/>
    <w:rsid w:val="29602BD0"/>
    <w:rsid w:val="2965D2FD"/>
    <w:rsid w:val="2966ABE8"/>
    <w:rsid w:val="2969F93E"/>
    <w:rsid w:val="296F9551"/>
    <w:rsid w:val="297128DA"/>
    <w:rsid w:val="2973D461"/>
    <w:rsid w:val="297464CA"/>
    <w:rsid w:val="2975171C"/>
    <w:rsid w:val="2982D196"/>
    <w:rsid w:val="29857C77"/>
    <w:rsid w:val="2995FF43"/>
    <w:rsid w:val="299C3A1E"/>
    <w:rsid w:val="299D0113"/>
    <w:rsid w:val="29A0BD09"/>
    <w:rsid w:val="29A69B10"/>
    <w:rsid w:val="29A8B470"/>
    <w:rsid w:val="29B6A094"/>
    <w:rsid w:val="29B83F58"/>
    <w:rsid w:val="29B8AC85"/>
    <w:rsid w:val="29B9A27A"/>
    <w:rsid w:val="29BE54AA"/>
    <w:rsid w:val="29C4B7AF"/>
    <w:rsid w:val="29C6F0BC"/>
    <w:rsid w:val="29D24AD1"/>
    <w:rsid w:val="29D510ED"/>
    <w:rsid w:val="29DB2FA4"/>
    <w:rsid w:val="29E2ACD3"/>
    <w:rsid w:val="29EAB601"/>
    <w:rsid w:val="29EC61DF"/>
    <w:rsid w:val="29EF704D"/>
    <w:rsid w:val="29F45C2B"/>
    <w:rsid w:val="29F7ED35"/>
    <w:rsid w:val="29F90E0B"/>
    <w:rsid w:val="29FCF58C"/>
    <w:rsid w:val="29FE291C"/>
    <w:rsid w:val="2A0344C3"/>
    <w:rsid w:val="2A0956D3"/>
    <w:rsid w:val="2A0AA614"/>
    <w:rsid w:val="2A25B3FA"/>
    <w:rsid w:val="2A318E34"/>
    <w:rsid w:val="2A3CE64E"/>
    <w:rsid w:val="2A424328"/>
    <w:rsid w:val="2A4F6D3F"/>
    <w:rsid w:val="2A50323B"/>
    <w:rsid w:val="2A5415BC"/>
    <w:rsid w:val="2A55345C"/>
    <w:rsid w:val="2A56CC0B"/>
    <w:rsid w:val="2A5C5A84"/>
    <w:rsid w:val="2A5E8C66"/>
    <w:rsid w:val="2A5F4FD9"/>
    <w:rsid w:val="2A655A62"/>
    <w:rsid w:val="2A6BC1BE"/>
    <w:rsid w:val="2A6EA9D9"/>
    <w:rsid w:val="2A70DD9C"/>
    <w:rsid w:val="2A72AF95"/>
    <w:rsid w:val="2A7AEAAA"/>
    <w:rsid w:val="2A840232"/>
    <w:rsid w:val="2A8C46BB"/>
    <w:rsid w:val="2A94ACA1"/>
    <w:rsid w:val="2A94BB35"/>
    <w:rsid w:val="2A95C41A"/>
    <w:rsid w:val="2A97E59C"/>
    <w:rsid w:val="2A9876EF"/>
    <w:rsid w:val="2AA3C840"/>
    <w:rsid w:val="2AA4D5E2"/>
    <w:rsid w:val="2AA79219"/>
    <w:rsid w:val="2AAC9525"/>
    <w:rsid w:val="2AB3878F"/>
    <w:rsid w:val="2ABCAC51"/>
    <w:rsid w:val="2ACCCABA"/>
    <w:rsid w:val="2ACDA606"/>
    <w:rsid w:val="2ACDBD14"/>
    <w:rsid w:val="2ACFF44D"/>
    <w:rsid w:val="2AD27FCB"/>
    <w:rsid w:val="2AD5B734"/>
    <w:rsid w:val="2ADD595F"/>
    <w:rsid w:val="2AE5B8EE"/>
    <w:rsid w:val="2AEF810C"/>
    <w:rsid w:val="2AF091E3"/>
    <w:rsid w:val="2AF4CED4"/>
    <w:rsid w:val="2AF8E8B8"/>
    <w:rsid w:val="2AFB1C18"/>
    <w:rsid w:val="2AFCE0AF"/>
    <w:rsid w:val="2AFEC84D"/>
    <w:rsid w:val="2B0214E1"/>
    <w:rsid w:val="2B0E5A27"/>
    <w:rsid w:val="2B0E7B0D"/>
    <w:rsid w:val="2B10046C"/>
    <w:rsid w:val="2B1823C4"/>
    <w:rsid w:val="2B1E16E2"/>
    <w:rsid w:val="2B25FFB7"/>
    <w:rsid w:val="2B2C357E"/>
    <w:rsid w:val="2B2F637A"/>
    <w:rsid w:val="2B32B96A"/>
    <w:rsid w:val="2B34B979"/>
    <w:rsid w:val="2B35ED27"/>
    <w:rsid w:val="2B37CE11"/>
    <w:rsid w:val="2B3C44F7"/>
    <w:rsid w:val="2B3DC635"/>
    <w:rsid w:val="2B412DB8"/>
    <w:rsid w:val="2B437F4D"/>
    <w:rsid w:val="2B4F6F84"/>
    <w:rsid w:val="2B59F13A"/>
    <w:rsid w:val="2B5A1B0C"/>
    <w:rsid w:val="2B5E38C7"/>
    <w:rsid w:val="2B62C667"/>
    <w:rsid w:val="2B6320AD"/>
    <w:rsid w:val="2B663011"/>
    <w:rsid w:val="2B6691C8"/>
    <w:rsid w:val="2B694E4C"/>
    <w:rsid w:val="2B6E4690"/>
    <w:rsid w:val="2B7132CB"/>
    <w:rsid w:val="2B724C00"/>
    <w:rsid w:val="2B7DC169"/>
    <w:rsid w:val="2B802A68"/>
    <w:rsid w:val="2B818ED2"/>
    <w:rsid w:val="2B84DBF7"/>
    <w:rsid w:val="2B8A28ED"/>
    <w:rsid w:val="2B8E3BDF"/>
    <w:rsid w:val="2B8EED18"/>
    <w:rsid w:val="2B928527"/>
    <w:rsid w:val="2B95BF53"/>
    <w:rsid w:val="2B998419"/>
    <w:rsid w:val="2BA0D3FE"/>
    <w:rsid w:val="2BAC30A4"/>
    <w:rsid w:val="2BAF32E7"/>
    <w:rsid w:val="2BB859EC"/>
    <w:rsid w:val="2BB949D5"/>
    <w:rsid w:val="2BBA1908"/>
    <w:rsid w:val="2BC59DF1"/>
    <w:rsid w:val="2BD3543E"/>
    <w:rsid w:val="2BD70F99"/>
    <w:rsid w:val="2BE16208"/>
    <w:rsid w:val="2BED7266"/>
    <w:rsid w:val="2BEDCC33"/>
    <w:rsid w:val="2BFC06E2"/>
    <w:rsid w:val="2C02C1F8"/>
    <w:rsid w:val="2C0ABA8F"/>
    <w:rsid w:val="2C0C041D"/>
    <w:rsid w:val="2C0E59A7"/>
    <w:rsid w:val="2C11A401"/>
    <w:rsid w:val="2C13B67A"/>
    <w:rsid w:val="2C20086A"/>
    <w:rsid w:val="2C2341B9"/>
    <w:rsid w:val="2C25176D"/>
    <w:rsid w:val="2C27423C"/>
    <w:rsid w:val="2C2A171A"/>
    <w:rsid w:val="2C2B59E2"/>
    <w:rsid w:val="2C2EC3E1"/>
    <w:rsid w:val="2C31C98A"/>
    <w:rsid w:val="2C396B80"/>
    <w:rsid w:val="2C3ADF78"/>
    <w:rsid w:val="2C3E6DCD"/>
    <w:rsid w:val="2C430473"/>
    <w:rsid w:val="2C469A9E"/>
    <w:rsid w:val="2C4CCF54"/>
    <w:rsid w:val="2C4EB822"/>
    <w:rsid w:val="2C505FBD"/>
    <w:rsid w:val="2C52969F"/>
    <w:rsid w:val="2C5EF0E6"/>
    <w:rsid w:val="2C5F12BB"/>
    <w:rsid w:val="2C63E4E9"/>
    <w:rsid w:val="2C667A36"/>
    <w:rsid w:val="2C66DEDB"/>
    <w:rsid w:val="2C6B9492"/>
    <w:rsid w:val="2C7379A0"/>
    <w:rsid w:val="2C74E603"/>
    <w:rsid w:val="2C79B8DA"/>
    <w:rsid w:val="2C7B70D7"/>
    <w:rsid w:val="2C7CE45A"/>
    <w:rsid w:val="2C7DA722"/>
    <w:rsid w:val="2C8DA96C"/>
    <w:rsid w:val="2C8FE8F5"/>
    <w:rsid w:val="2C968EFE"/>
    <w:rsid w:val="2C9813DE"/>
    <w:rsid w:val="2C9CE0CF"/>
    <w:rsid w:val="2C9DC430"/>
    <w:rsid w:val="2C9DD2CA"/>
    <w:rsid w:val="2C9DFF3B"/>
    <w:rsid w:val="2CA52175"/>
    <w:rsid w:val="2CAADEBF"/>
    <w:rsid w:val="2CAE3F12"/>
    <w:rsid w:val="2CB2CFCF"/>
    <w:rsid w:val="2CB64D83"/>
    <w:rsid w:val="2CB6D486"/>
    <w:rsid w:val="2CBCF0E4"/>
    <w:rsid w:val="2CBF9243"/>
    <w:rsid w:val="2CBF9B0E"/>
    <w:rsid w:val="2CBFCE38"/>
    <w:rsid w:val="2CC3B5A3"/>
    <w:rsid w:val="2CC53266"/>
    <w:rsid w:val="2CD03F42"/>
    <w:rsid w:val="2CD29451"/>
    <w:rsid w:val="2CD96466"/>
    <w:rsid w:val="2CDAF2EA"/>
    <w:rsid w:val="2CDAFD83"/>
    <w:rsid w:val="2CE7F823"/>
    <w:rsid w:val="2CEA8B05"/>
    <w:rsid w:val="2CEC66EA"/>
    <w:rsid w:val="2CEE238E"/>
    <w:rsid w:val="2CEEF23A"/>
    <w:rsid w:val="2CF2BE9B"/>
    <w:rsid w:val="2CF71BA1"/>
    <w:rsid w:val="2CF90A80"/>
    <w:rsid w:val="2D0D37F1"/>
    <w:rsid w:val="2D1A7F78"/>
    <w:rsid w:val="2D1B814A"/>
    <w:rsid w:val="2D1D5C3F"/>
    <w:rsid w:val="2D1E00A2"/>
    <w:rsid w:val="2D26A9A0"/>
    <w:rsid w:val="2D2A0D9C"/>
    <w:rsid w:val="2D308BE4"/>
    <w:rsid w:val="2D38A877"/>
    <w:rsid w:val="2D471F91"/>
    <w:rsid w:val="2D48A966"/>
    <w:rsid w:val="2D4B7192"/>
    <w:rsid w:val="2D4F606A"/>
    <w:rsid w:val="2D51F342"/>
    <w:rsid w:val="2D59B082"/>
    <w:rsid w:val="2D5E72FD"/>
    <w:rsid w:val="2D66169F"/>
    <w:rsid w:val="2D69D60C"/>
    <w:rsid w:val="2D6AF39A"/>
    <w:rsid w:val="2D71C4AF"/>
    <w:rsid w:val="2D729F06"/>
    <w:rsid w:val="2D741EF5"/>
    <w:rsid w:val="2D79F864"/>
    <w:rsid w:val="2D7D0793"/>
    <w:rsid w:val="2D7D1F56"/>
    <w:rsid w:val="2D7D6DF8"/>
    <w:rsid w:val="2D80C81D"/>
    <w:rsid w:val="2D81CD04"/>
    <w:rsid w:val="2D82572D"/>
    <w:rsid w:val="2D83FA07"/>
    <w:rsid w:val="2D85029B"/>
    <w:rsid w:val="2D859053"/>
    <w:rsid w:val="2D8920AB"/>
    <w:rsid w:val="2D898724"/>
    <w:rsid w:val="2D8D122F"/>
    <w:rsid w:val="2D8E18D3"/>
    <w:rsid w:val="2D96022F"/>
    <w:rsid w:val="2D99DC83"/>
    <w:rsid w:val="2D9B37FA"/>
    <w:rsid w:val="2D9F5DFD"/>
    <w:rsid w:val="2DA0C79D"/>
    <w:rsid w:val="2DA66B75"/>
    <w:rsid w:val="2DAFA6AB"/>
    <w:rsid w:val="2DB16593"/>
    <w:rsid w:val="2DB279E0"/>
    <w:rsid w:val="2DB9FB83"/>
    <w:rsid w:val="2DBF205E"/>
    <w:rsid w:val="2DC6C507"/>
    <w:rsid w:val="2DCCEEC2"/>
    <w:rsid w:val="2DDE7C44"/>
    <w:rsid w:val="2DE10A0C"/>
    <w:rsid w:val="2DE2808E"/>
    <w:rsid w:val="2DE85B30"/>
    <w:rsid w:val="2DECEB94"/>
    <w:rsid w:val="2DEF0034"/>
    <w:rsid w:val="2DF70DA1"/>
    <w:rsid w:val="2DF9A90E"/>
    <w:rsid w:val="2DFEDF45"/>
    <w:rsid w:val="2DFF8AA2"/>
    <w:rsid w:val="2E04288B"/>
    <w:rsid w:val="2E044C9F"/>
    <w:rsid w:val="2E086097"/>
    <w:rsid w:val="2E0AC091"/>
    <w:rsid w:val="2E0C0982"/>
    <w:rsid w:val="2E103CCD"/>
    <w:rsid w:val="2E163C5E"/>
    <w:rsid w:val="2E21294E"/>
    <w:rsid w:val="2E274EC7"/>
    <w:rsid w:val="2E2A53F9"/>
    <w:rsid w:val="2E2ADA15"/>
    <w:rsid w:val="2E35642F"/>
    <w:rsid w:val="2E3F5A3A"/>
    <w:rsid w:val="2E415577"/>
    <w:rsid w:val="2E49C362"/>
    <w:rsid w:val="2E4A0EAC"/>
    <w:rsid w:val="2E4C2E13"/>
    <w:rsid w:val="2E4E9F10"/>
    <w:rsid w:val="2E524118"/>
    <w:rsid w:val="2E5F2297"/>
    <w:rsid w:val="2E6065E7"/>
    <w:rsid w:val="2E64BA73"/>
    <w:rsid w:val="2E6655B5"/>
    <w:rsid w:val="2E6D40B1"/>
    <w:rsid w:val="2E828552"/>
    <w:rsid w:val="2E898047"/>
    <w:rsid w:val="2E8F1D5B"/>
    <w:rsid w:val="2E91FF9B"/>
    <w:rsid w:val="2E965617"/>
    <w:rsid w:val="2E98698F"/>
    <w:rsid w:val="2E9A8DF4"/>
    <w:rsid w:val="2E9ECDD8"/>
    <w:rsid w:val="2E9F6F65"/>
    <w:rsid w:val="2EAE234A"/>
    <w:rsid w:val="2EB40414"/>
    <w:rsid w:val="2EB62796"/>
    <w:rsid w:val="2EC543F3"/>
    <w:rsid w:val="2EC580A1"/>
    <w:rsid w:val="2EC6FD52"/>
    <w:rsid w:val="2ED20D5C"/>
    <w:rsid w:val="2EDC1587"/>
    <w:rsid w:val="2EDD0A5E"/>
    <w:rsid w:val="2EE1E2A5"/>
    <w:rsid w:val="2EEA7EC9"/>
    <w:rsid w:val="2EEA9D06"/>
    <w:rsid w:val="2EEC3A41"/>
    <w:rsid w:val="2EF3A788"/>
    <w:rsid w:val="2EF75625"/>
    <w:rsid w:val="2EF85C0F"/>
    <w:rsid w:val="2EF9329E"/>
    <w:rsid w:val="2EFAF541"/>
    <w:rsid w:val="2EFB674E"/>
    <w:rsid w:val="2F00436C"/>
    <w:rsid w:val="2F023034"/>
    <w:rsid w:val="2F05DDAD"/>
    <w:rsid w:val="2F0739AA"/>
    <w:rsid w:val="2F0AF29B"/>
    <w:rsid w:val="2F12B22E"/>
    <w:rsid w:val="2F16C6AD"/>
    <w:rsid w:val="2F1CE083"/>
    <w:rsid w:val="2F29B97D"/>
    <w:rsid w:val="2F29FCB8"/>
    <w:rsid w:val="2F2CFFC6"/>
    <w:rsid w:val="2F2E79D5"/>
    <w:rsid w:val="2F31FFBD"/>
    <w:rsid w:val="2F3947FE"/>
    <w:rsid w:val="2F421DD5"/>
    <w:rsid w:val="2F45EF96"/>
    <w:rsid w:val="2F4B0A7C"/>
    <w:rsid w:val="2F4E4B69"/>
    <w:rsid w:val="2F5597C7"/>
    <w:rsid w:val="2F569B38"/>
    <w:rsid w:val="2F619EE5"/>
    <w:rsid w:val="2F644DE0"/>
    <w:rsid w:val="2F6E683D"/>
    <w:rsid w:val="2F707D5F"/>
    <w:rsid w:val="2F7A38FF"/>
    <w:rsid w:val="2F7D3629"/>
    <w:rsid w:val="2F7FE9A9"/>
    <w:rsid w:val="2F800850"/>
    <w:rsid w:val="2F85E492"/>
    <w:rsid w:val="2F888B56"/>
    <w:rsid w:val="2F89DCB7"/>
    <w:rsid w:val="2F9BF611"/>
    <w:rsid w:val="2FA0CC10"/>
    <w:rsid w:val="2FA55333"/>
    <w:rsid w:val="2FA59E0C"/>
    <w:rsid w:val="2FA6DE41"/>
    <w:rsid w:val="2FA7169D"/>
    <w:rsid w:val="2FABAFFA"/>
    <w:rsid w:val="2FABF623"/>
    <w:rsid w:val="2FADD8DB"/>
    <w:rsid w:val="2FCA7E3A"/>
    <w:rsid w:val="2FD01177"/>
    <w:rsid w:val="2FD3B960"/>
    <w:rsid w:val="2FD6E613"/>
    <w:rsid w:val="2FD8DF2B"/>
    <w:rsid w:val="2FE549DC"/>
    <w:rsid w:val="2FED8ED6"/>
    <w:rsid w:val="2FEFABD9"/>
    <w:rsid w:val="2FF3EC9F"/>
    <w:rsid w:val="2FF4F01C"/>
    <w:rsid w:val="300100CA"/>
    <w:rsid w:val="300698A0"/>
    <w:rsid w:val="300C72DD"/>
    <w:rsid w:val="300CFFBA"/>
    <w:rsid w:val="300E7CD8"/>
    <w:rsid w:val="30147479"/>
    <w:rsid w:val="3016D2FE"/>
    <w:rsid w:val="3023B0ED"/>
    <w:rsid w:val="30255774"/>
    <w:rsid w:val="302EF9B4"/>
    <w:rsid w:val="30346AD9"/>
    <w:rsid w:val="3034A943"/>
    <w:rsid w:val="30367CA7"/>
    <w:rsid w:val="3037683D"/>
    <w:rsid w:val="3043FC5D"/>
    <w:rsid w:val="304AFA02"/>
    <w:rsid w:val="30587BA7"/>
    <w:rsid w:val="305DE131"/>
    <w:rsid w:val="3062F980"/>
    <w:rsid w:val="30647F0A"/>
    <w:rsid w:val="3069A060"/>
    <w:rsid w:val="306EEE70"/>
    <w:rsid w:val="3071C598"/>
    <w:rsid w:val="3072114C"/>
    <w:rsid w:val="30773081"/>
    <w:rsid w:val="307EB6E4"/>
    <w:rsid w:val="30822219"/>
    <w:rsid w:val="308628AD"/>
    <w:rsid w:val="3087857F"/>
    <w:rsid w:val="308A1A2C"/>
    <w:rsid w:val="308A5F56"/>
    <w:rsid w:val="308C57F4"/>
    <w:rsid w:val="308DC725"/>
    <w:rsid w:val="30909C52"/>
    <w:rsid w:val="3094E638"/>
    <w:rsid w:val="3097649A"/>
    <w:rsid w:val="30A0ED1F"/>
    <w:rsid w:val="30A7F9E5"/>
    <w:rsid w:val="30AAFE40"/>
    <w:rsid w:val="30AEE731"/>
    <w:rsid w:val="30B9C33D"/>
    <w:rsid w:val="30BB78E7"/>
    <w:rsid w:val="30BBC823"/>
    <w:rsid w:val="30C67BB7"/>
    <w:rsid w:val="30CA252A"/>
    <w:rsid w:val="30CF9F6D"/>
    <w:rsid w:val="30D1BB84"/>
    <w:rsid w:val="30D89CDD"/>
    <w:rsid w:val="30DA1128"/>
    <w:rsid w:val="30DDBF62"/>
    <w:rsid w:val="30E1C1BA"/>
    <w:rsid w:val="30E6A748"/>
    <w:rsid w:val="30E7B097"/>
    <w:rsid w:val="30E891D4"/>
    <w:rsid w:val="30E8E144"/>
    <w:rsid w:val="30EC83A8"/>
    <w:rsid w:val="30F31B2C"/>
    <w:rsid w:val="30F4A498"/>
    <w:rsid w:val="30FA1286"/>
    <w:rsid w:val="30FA4C80"/>
    <w:rsid w:val="30FAFCE9"/>
    <w:rsid w:val="31031BB8"/>
    <w:rsid w:val="3103DAD6"/>
    <w:rsid w:val="3106D85B"/>
    <w:rsid w:val="310A8F82"/>
    <w:rsid w:val="310F3A42"/>
    <w:rsid w:val="311AF269"/>
    <w:rsid w:val="3125D979"/>
    <w:rsid w:val="3128CA11"/>
    <w:rsid w:val="312A3993"/>
    <w:rsid w:val="312A7915"/>
    <w:rsid w:val="3134E15E"/>
    <w:rsid w:val="3141E023"/>
    <w:rsid w:val="31489280"/>
    <w:rsid w:val="314C0FB2"/>
    <w:rsid w:val="3150100F"/>
    <w:rsid w:val="31591D37"/>
    <w:rsid w:val="31645F23"/>
    <w:rsid w:val="316C82E9"/>
    <w:rsid w:val="316E38E0"/>
    <w:rsid w:val="317298D5"/>
    <w:rsid w:val="317698B5"/>
    <w:rsid w:val="31779AB1"/>
    <w:rsid w:val="3177FD6A"/>
    <w:rsid w:val="317C5A04"/>
    <w:rsid w:val="317D57F9"/>
    <w:rsid w:val="318027C8"/>
    <w:rsid w:val="3182CA42"/>
    <w:rsid w:val="319573FA"/>
    <w:rsid w:val="319DBA99"/>
    <w:rsid w:val="31A0AF95"/>
    <w:rsid w:val="31A1165E"/>
    <w:rsid w:val="31A3BCF0"/>
    <w:rsid w:val="31A8F1DA"/>
    <w:rsid w:val="31A92355"/>
    <w:rsid w:val="31AD8F81"/>
    <w:rsid w:val="31AE6222"/>
    <w:rsid w:val="31B2F4DE"/>
    <w:rsid w:val="31B6245F"/>
    <w:rsid w:val="31C49AC5"/>
    <w:rsid w:val="31C995BF"/>
    <w:rsid w:val="31CF88E3"/>
    <w:rsid w:val="31D25F44"/>
    <w:rsid w:val="31D5B14F"/>
    <w:rsid w:val="31D6AADA"/>
    <w:rsid w:val="31DBD8D6"/>
    <w:rsid w:val="31E0168A"/>
    <w:rsid w:val="31E123AC"/>
    <w:rsid w:val="31E8CD19"/>
    <w:rsid w:val="31EBE4BF"/>
    <w:rsid w:val="31ED2340"/>
    <w:rsid w:val="31F242E7"/>
    <w:rsid w:val="31F24759"/>
    <w:rsid w:val="31F79C0C"/>
    <w:rsid w:val="31FD55BB"/>
    <w:rsid w:val="31FECC57"/>
    <w:rsid w:val="32072B89"/>
    <w:rsid w:val="320F8DF6"/>
    <w:rsid w:val="3219AF4F"/>
    <w:rsid w:val="32279391"/>
    <w:rsid w:val="322A1A96"/>
    <w:rsid w:val="322A6521"/>
    <w:rsid w:val="322BB22A"/>
    <w:rsid w:val="3231D864"/>
    <w:rsid w:val="32342F41"/>
    <w:rsid w:val="32397AD4"/>
    <w:rsid w:val="323DDA28"/>
    <w:rsid w:val="324782EF"/>
    <w:rsid w:val="3249FEE2"/>
    <w:rsid w:val="32566FAF"/>
    <w:rsid w:val="325C6196"/>
    <w:rsid w:val="325F5C82"/>
    <w:rsid w:val="326257FA"/>
    <w:rsid w:val="326AF974"/>
    <w:rsid w:val="326DE250"/>
    <w:rsid w:val="327294F8"/>
    <w:rsid w:val="3275A4BD"/>
    <w:rsid w:val="3281A108"/>
    <w:rsid w:val="328240A8"/>
    <w:rsid w:val="32842BC9"/>
    <w:rsid w:val="32859FE8"/>
    <w:rsid w:val="328BAB1E"/>
    <w:rsid w:val="328E76AE"/>
    <w:rsid w:val="328FFFD3"/>
    <w:rsid w:val="3293B72C"/>
    <w:rsid w:val="32958956"/>
    <w:rsid w:val="3295A253"/>
    <w:rsid w:val="329666BC"/>
    <w:rsid w:val="329E1F72"/>
    <w:rsid w:val="329E6842"/>
    <w:rsid w:val="329F02AE"/>
    <w:rsid w:val="32A0ABAF"/>
    <w:rsid w:val="32A3758D"/>
    <w:rsid w:val="32A5BD4B"/>
    <w:rsid w:val="32A75B97"/>
    <w:rsid w:val="32A77863"/>
    <w:rsid w:val="32C5AE46"/>
    <w:rsid w:val="32C727FD"/>
    <w:rsid w:val="32C9A321"/>
    <w:rsid w:val="32CEF707"/>
    <w:rsid w:val="32D46341"/>
    <w:rsid w:val="32D73CA8"/>
    <w:rsid w:val="32D77026"/>
    <w:rsid w:val="32D9DB30"/>
    <w:rsid w:val="32DAAFCE"/>
    <w:rsid w:val="32DB7B45"/>
    <w:rsid w:val="32DE37D1"/>
    <w:rsid w:val="32E0013B"/>
    <w:rsid w:val="32E07699"/>
    <w:rsid w:val="32E223DA"/>
    <w:rsid w:val="32E247D1"/>
    <w:rsid w:val="32E3D1CE"/>
    <w:rsid w:val="32E6EE64"/>
    <w:rsid w:val="32E87E52"/>
    <w:rsid w:val="32EBEE5E"/>
    <w:rsid w:val="32EBF487"/>
    <w:rsid w:val="32F171FE"/>
    <w:rsid w:val="32F6A052"/>
    <w:rsid w:val="32F8A25A"/>
    <w:rsid w:val="32FD8C44"/>
    <w:rsid w:val="32FF5814"/>
    <w:rsid w:val="32FFD8B1"/>
    <w:rsid w:val="33017CC7"/>
    <w:rsid w:val="330B06DF"/>
    <w:rsid w:val="33139254"/>
    <w:rsid w:val="3315932C"/>
    <w:rsid w:val="3318401B"/>
    <w:rsid w:val="3319B83B"/>
    <w:rsid w:val="331A27DB"/>
    <w:rsid w:val="331C9FB1"/>
    <w:rsid w:val="331E2682"/>
    <w:rsid w:val="331FFF75"/>
    <w:rsid w:val="332542AF"/>
    <w:rsid w:val="332740D8"/>
    <w:rsid w:val="3334C224"/>
    <w:rsid w:val="33380651"/>
    <w:rsid w:val="3338C035"/>
    <w:rsid w:val="334098C4"/>
    <w:rsid w:val="33474CFF"/>
    <w:rsid w:val="33566209"/>
    <w:rsid w:val="3358BD73"/>
    <w:rsid w:val="335A3E5A"/>
    <w:rsid w:val="335E71E4"/>
    <w:rsid w:val="335FDCE3"/>
    <w:rsid w:val="336317F9"/>
    <w:rsid w:val="33665AD5"/>
    <w:rsid w:val="33679481"/>
    <w:rsid w:val="3367B808"/>
    <w:rsid w:val="33691503"/>
    <w:rsid w:val="3375F42C"/>
    <w:rsid w:val="33763C65"/>
    <w:rsid w:val="337C1E9C"/>
    <w:rsid w:val="338BAAA2"/>
    <w:rsid w:val="33929AD9"/>
    <w:rsid w:val="3395FF82"/>
    <w:rsid w:val="33960053"/>
    <w:rsid w:val="33978190"/>
    <w:rsid w:val="33987CA1"/>
    <w:rsid w:val="33AFFF74"/>
    <w:rsid w:val="33B6CA57"/>
    <w:rsid w:val="33BA4DBF"/>
    <w:rsid w:val="33C2EFAA"/>
    <w:rsid w:val="33C717EC"/>
    <w:rsid w:val="33D0F7B4"/>
    <w:rsid w:val="33DBAEE0"/>
    <w:rsid w:val="33DF317A"/>
    <w:rsid w:val="33E1B64D"/>
    <w:rsid w:val="33EB7CF2"/>
    <w:rsid w:val="33F0C11C"/>
    <w:rsid w:val="33F1BCF2"/>
    <w:rsid w:val="33F33D9A"/>
    <w:rsid w:val="33F80DE4"/>
    <w:rsid w:val="33F8A519"/>
    <w:rsid w:val="33FA2262"/>
    <w:rsid w:val="33FA7410"/>
    <w:rsid w:val="33FDAB3F"/>
    <w:rsid w:val="3401850E"/>
    <w:rsid w:val="34066558"/>
    <w:rsid w:val="3407F26A"/>
    <w:rsid w:val="34089F3E"/>
    <w:rsid w:val="340D1DBE"/>
    <w:rsid w:val="341FA2BB"/>
    <w:rsid w:val="342066C6"/>
    <w:rsid w:val="3420FF31"/>
    <w:rsid w:val="34218FC5"/>
    <w:rsid w:val="34239272"/>
    <w:rsid w:val="342396EE"/>
    <w:rsid w:val="3424B1B3"/>
    <w:rsid w:val="34319F5A"/>
    <w:rsid w:val="343BA40D"/>
    <w:rsid w:val="343E1E67"/>
    <w:rsid w:val="343EF6CA"/>
    <w:rsid w:val="343F3848"/>
    <w:rsid w:val="343FB010"/>
    <w:rsid w:val="34453B33"/>
    <w:rsid w:val="34465776"/>
    <w:rsid w:val="3452D1C6"/>
    <w:rsid w:val="3458AD3D"/>
    <w:rsid w:val="345F10B5"/>
    <w:rsid w:val="345F61F5"/>
    <w:rsid w:val="34600C22"/>
    <w:rsid w:val="3465E12C"/>
    <w:rsid w:val="346FEE7F"/>
    <w:rsid w:val="3474532F"/>
    <w:rsid w:val="3477AC21"/>
    <w:rsid w:val="347DB47E"/>
    <w:rsid w:val="3483FA72"/>
    <w:rsid w:val="348A29E3"/>
    <w:rsid w:val="348CADB5"/>
    <w:rsid w:val="348F0612"/>
    <w:rsid w:val="348FBB9D"/>
    <w:rsid w:val="34924C2C"/>
    <w:rsid w:val="34989B1A"/>
    <w:rsid w:val="34A1FE72"/>
    <w:rsid w:val="34A5CBF5"/>
    <w:rsid w:val="34A8A217"/>
    <w:rsid w:val="34A9244B"/>
    <w:rsid w:val="34AA657F"/>
    <w:rsid w:val="34AEA322"/>
    <w:rsid w:val="34B0B817"/>
    <w:rsid w:val="34BC13B4"/>
    <w:rsid w:val="34BDCF65"/>
    <w:rsid w:val="34BF709F"/>
    <w:rsid w:val="34BF94F4"/>
    <w:rsid w:val="34C8C12E"/>
    <w:rsid w:val="34CA3714"/>
    <w:rsid w:val="34CD2DFB"/>
    <w:rsid w:val="34CEF737"/>
    <w:rsid w:val="34CF3F8C"/>
    <w:rsid w:val="34D1AF36"/>
    <w:rsid w:val="34E22B3A"/>
    <w:rsid w:val="34E34453"/>
    <w:rsid w:val="34E5B40C"/>
    <w:rsid w:val="34E6425B"/>
    <w:rsid w:val="34EACB9C"/>
    <w:rsid w:val="34ED5B74"/>
    <w:rsid w:val="34EE970B"/>
    <w:rsid w:val="34EF28C8"/>
    <w:rsid w:val="34EF346E"/>
    <w:rsid w:val="34F861C4"/>
    <w:rsid w:val="34FD69CF"/>
    <w:rsid w:val="350324AB"/>
    <w:rsid w:val="3506E154"/>
    <w:rsid w:val="3507EFBD"/>
    <w:rsid w:val="350A4E56"/>
    <w:rsid w:val="350BF020"/>
    <w:rsid w:val="351387E6"/>
    <w:rsid w:val="35143491"/>
    <w:rsid w:val="3515E147"/>
    <w:rsid w:val="35173052"/>
    <w:rsid w:val="3517FAC4"/>
    <w:rsid w:val="3518DD7C"/>
    <w:rsid w:val="351C9E2F"/>
    <w:rsid w:val="351ED516"/>
    <w:rsid w:val="351F1DEB"/>
    <w:rsid w:val="35202B63"/>
    <w:rsid w:val="352E071F"/>
    <w:rsid w:val="352E47FD"/>
    <w:rsid w:val="352E5F1D"/>
    <w:rsid w:val="35310560"/>
    <w:rsid w:val="3540B794"/>
    <w:rsid w:val="354CD79D"/>
    <w:rsid w:val="354F807A"/>
    <w:rsid w:val="3550026B"/>
    <w:rsid w:val="355F53A2"/>
    <w:rsid w:val="356251D0"/>
    <w:rsid w:val="35634FFA"/>
    <w:rsid w:val="35662765"/>
    <w:rsid w:val="35664926"/>
    <w:rsid w:val="35677C01"/>
    <w:rsid w:val="3568378A"/>
    <w:rsid w:val="35706521"/>
    <w:rsid w:val="35747361"/>
    <w:rsid w:val="3574CB8D"/>
    <w:rsid w:val="3574E065"/>
    <w:rsid w:val="35764A7B"/>
    <w:rsid w:val="35764FE8"/>
    <w:rsid w:val="35790E14"/>
    <w:rsid w:val="357FE2B5"/>
    <w:rsid w:val="35804F48"/>
    <w:rsid w:val="3582BC13"/>
    <w:rsid w:val="35886D69"/>
    <w:rsid w:val="358D24CF"/>
    <w:rsid w:val="358FEE0B"/>
    <w:rsid w:val="35903C73"/>
    <w:rsid w:val="3591B0AD"/>
    <w:rsid w:val="3591ED28"/>
    <w:rsid w:val="35920C87"/>
    <w:rsid w:val="35963B25"/>
    <w:rsid w:val="35A30DCD"/>
    <w:rsid w:val="35A3D47B"/>
    <w:rsid w:val="35A63E26"/>
    <w:rsid w:val="35AA36F6"/>
    <w:rsid w:val="35ABBA47"/>
    <w:rsid w:val="35BADF9D"/>
    <w:rsid w:val="35BFC349"/>
    <w:rsid w:val="35C336EA"/>
    <w:rsid w:val="35C69459"/>
    <w:rsid w:val="35C7E124"/>
    <w:rsid w:val="35C8A781"/>
    <w:rsid w:val="35CD6499"/>
    <w:rsid w:val="35D8ED81"/>
    <w:rsid w:val="35DA715C"/>
    <w:rsid w:val="35DD90C6"/>
    <w:rsid w:val="35E421BF"/>
    <w:rsid w:val="35E7EB7B"/>
    <w:rsid w:val="35E93DDE"/>
    <w:rsid w:val="35EB9811"/>
    <w:rsid w:val="35F11BCA"/>
    <w:rsid w:val="35FB7C7F"/>
    <w:rsid w:val="35FBB2B0"/>
    <w:rsid w:val="35FBFBC0"/>
    <w:rsid w:val="36025BC9"/>
    <w:rsid w:val="3602BDA4"/>
    <w:rsid w:val="3603E977"/>
    <w:rsid w:val="36061028"/>
    <w:rsid w:val="360742B0"/>
    <w:rsid w:val="3609A3DF"/>
    <w:rsid w:val="360A9278"/>
    <w:rsid w:val="360F8694"/>
    <w:rsid w:val="3622AE8C"/>
    <w:rsid w:val="3622BDA4"/>
    <w:rsid w:val="3629A469"/>
    <w:rsid w:val="363AF107"/>
    <w:rsid w:val="363CFB7D"/>
    <w:rsid w:val="3647BBE7"/>
    <w:rsid w:val="364E16B9"/>
    <w:rsid w:val="364F6354"/>
    <w:rsid w:val="364FAB5A"/>
    <w:rsid w:val="36512A31"/>
    <w:rsid w:val="36514F50"/>
    <w:rsid w:val="3656FB05"/>
    <w:rsid w:val="365ACB9E"/>
    <w:rsid w:val="3662C3A0"/>
    <w:rsid w:val="36691F7A"/>
    <w:rsid w:val="366E82F3"/>
    <w:rsid w:val="3677B091"/>
    <w:rsid w:val="367A2089"/>
    <w:rsid w:val="368068C8"/>
    <w:rsid w:val="36831D70"/>
    <w:rsid w:val="36863F85"/>
    <w:rsid w:val="3686EE02"/>
    <w:rsid w:val="368957D5"/>
    <w:rsid w:val="3689754A"/>
    <w:rsid w:val="368BB65F"/>
    <w:rsid w:val="368F62F5"/>
    <w:rsid w:val="36928AED"/>
    <w:rsid w:val="369ABF17"/>
    <w:rsid w:val="369BD7EF"/>
    <w:rsid w:val="369C16F2"/>
    <w:rsid w:val="369FF5B8"/>
    <w:rsid w:val="36A10BAB"/>
    <w:rsid w:val="36A67DB5"/>
    <w:rsid w:val="36A8F581"/>
    <w:rsid w:val="36AC08FA"/>
    <w:rsid w:val="36AC7B6C"/>
    <w:rsid w:val="36ADC79D"/>
    <w:rsid w:val="36B4A7DA"/>
    <w:rsid w:val="36B97590"/>
    <w:rsid w:val="36BC0100"/>
    <w:rsid w:val="36BDB629"/>
    <w:rsid w:val="36C0353B"/>
    <w:rsid w:val="36C19BD6"/>
    <w:rsid w:val="36C9E16E"/>
    <w:rsid w:val="36CC4951"/>
    <w:rsid w:val="36CFF226"/>
    <w:rsid w:val="36D0A69A"/>
    <w:rsid w:val="36D34BB9"/>
    <w:rsid w:val="36D5225C"/>
    <w:rsid w:val="36DC7822"/>
    <w:rsid w:val="36DDFAF6"/>
    <w:rsid w:val="36E2F298"/>
    <w:rsid w:val="36E37C57"/>
    <w:rsid w:val="36E5C78A"/>
    <w:rsid w:val="36E84F2D"/>
    <w:rsid w:val="36ECA416"/>
    <w:rsid w:val="36EFE9E6"/>
    <w:rsid w:val="36F3D8A1"/>
    <w:rsid w:val="370CE3FF"/>
    <w:rsid w:val="370DF52E"/>
    <w:rsid w:val="370F3E3C"/>
    <w:rsid w:val="371162F5"/>
    <w:rsid w:val="3713B4DA"/>
    <w:rsid w:val="3720D836"/>
    <w:rsid w:val="3721FD71"/>
    <w:rsid w:val="3726C82B"/>
    <w:rsid w:val="372C4825"/>
    <w:rsid w:val="373402BA"/>
    <w:rsid w:val="37350A42"/>
    <w:rsid w:val="373743A7"/>
    <w:rsid w:val="37386A79"/>
    <w:rsid w:val="373E706A"/>
    <w:rsid w:val="3740A729"/>
    <w:rsid w:val="3746D6A6"/>
    <w:rsid w:val="3748E817"/>
    <w:rsid w:val="3749376D"/>
    <w:rsid w:val="374D8749"/>
    <w:rsid w:val="374FA225"/>
    <w:rsid w:val="3755ACE4"/>
    <w:rsid w:val="3759A7FB"/>
    <w:rsid w:val="3760BEBE"/>
    <w:rsid w:val="376B9044"/>
    <w:rsid w:val="377542DF"/>
    <w:rsid w:val="37811BEE"/>
    <w:rsid w:val="37866125"/>
    <w:rsid w:val="378F5360"/>
    <w:rsid w:val="379157BC"/>
    <w:rsid w:val="3791739A"/>
    <w:rsid w:val="3797BA1D"/>
    <w:rsid w:val="379973E2"/>
    <w:rsid w:val="37A2961F"/>
    <w:rsid w:val="37A84BE2"/>
    <w:rsid w:val="37A965DD"/>
    <w:rsid w:val="37AA35F7"/>
    <w:rsid w:val="37B28820"/>
    <w:rsid w:val="37B2F593"/>
    <w:rsid w:val="37B85732"/>
    <w:rsid w:val="37C20AF8"/>
    <w:rsid w:val="37D29A95"/>
    <w:rsid w:val="37D3718F"/>
    <w:rsid w:val="37D60B09"/>
    <w:rsid w:val="37DF405B"/>
    <w:rsid w:val="37E3F574"/>
    <w:rsid w:val="37E75CDA"/>
    <w:rsid w:val="37EAD605"/>
    <w:rsid w:val="37EC191F"/>
    <w:rsid w:val="37ED62D6"/>
    <w:rsid w:val="37F03C5C"/>
    <w:rsid w:val="37F58338"/>
    <w:rsid w:val="37F83F25"/>
    <w:rsid w:val="3800A956"/>
    <w:rsid w:val="38032CD5"/>
    <w:rsid w:val="3805D005"/>
    <w:rsid w:val="38069BEB"/>
    <w:rsid w:val="3809000D"/>
    <w:rsid w:val="3812C35A"/>
    <w:rsid w:val="381D5A05"/>
    <w:rsid w:val="3820764E"/>
    <w:rsid w:val="382167EB"/>
    <w:rsid w:val="3826408B"/>
    <w:rsid w:val="382D9120"/>
    <w:rsid w:val="382FEC93"/>
    <w:rsid w:val="3830C149"/>
    <w:rsid w:val="3833B760"/>
    <w:rsid w:val="3834C67C"/>
    <w:rsid w:val="383ACC97"/>
    <w:rsid w:val="3848623F"/>
    <w:rsid w:val="38489CF1"/>
    <w:rsid w:val="384A8F0A"/>
    <w:rsid w:val="384B4615"/>
    <w:rsid w:val="384FA75F"/>
    <w:rsid w:val="385127E5"/>
    <w:rsid w:val="3852C1B8"/>
    <w:rsid w:val="3852D427"/>
    <w:rsid w:val="3853D2ED"/>
    <w:rsid w:val="385484A6"/>
    <w:rsid w:val="3856A6A6"/>
    <w:rsid w:val="385803BC"/>
    <w:rsid w:val="3858215C"/>
    <w:rsid w:val="385B6719"/>
    <w:rsid w:val="385DC710"/>
    <w:rsid w:val="3863BC64"/>
    <w:rsid w:val="386D8630"/>
    <w:rsid w:val="386DAB5A"/>
    <w:rsid w:val="38720165"/>
    <w:rsid w:val="387A15D7"/>
    <w:rsid w:val="387A61C8"/>
    <w:rsid w:val="3884287A"/>
    <w:rsid w:val="3885CFA0"/>
    <w:rsid w:val="388884F5"/>
    <w:rsid w:val="389A78D9"/>
    <w:rsid w:val="389E94D4"/>
    <w:rsid w:val="38A17135"/>
    <w:rsid w:val="38A5B96B"/>
    <w:rsid w:val="38AA3539"/>
    <w:rsid w:val="38ABE7D0"/>
    <w:rsid w:val="38B60638"/>
    <w:rsid w:val="38BA917F"/>
    <w:rsid w:val="38BABC5F"/>
    <w:rsid w:val="38BEA650"/>
    <w:rsid w:val="38C787AA"/>
    <w:rsid w:val="38C87716"/>
    <w:rsid w:val="38CBF659"/>
    <w:rsid w:val="38CDA208"/>
    <w:rsid w:val="38D020DA"/>
    <w:rsid w:val="38D1DFB3"/>
    <w:rsid w:val="38DF878F"/>
    <w:rsid w:val="38E3914B"/>
    <w:rsid w:val="38E413B6"/>
    <w:rsid w:val="38E78FDB"/>
    <w:rsid w:val="38E8F28D"/>
    <w:rsid w:val="38EB6069"/>
    <w:rsid w:val="38EC15C6"/>
    <w:rsid w:val="38ECB73A"/>
    <w:rsid w:val="38EE70D8"/>
    <w:rsid w:val="38F0047D"/>
    <w:rsid w:val="38F92B72"/>
    <w:rsid w:val="39060015"/>
    <w:rsid w:val="3908B0CF"/>
    <w:rsid w:val="390AF7EB"/>
    <w:rsid w:val="3911B791"/>
    <w:rsid w:val="39204A1A"/>
    <w:rsid w:val="39212EC0"/>
    <w:rsid w:val="3923F368"/>
    <w:rsid w:val="392856BA"/>
    <w:rsid w:val="393612EB"/>
    <w:rsid w:val="3937AE31"/>
    <w:rsid w:val="3937ED5B"/>
    <w:rsid w:val="393D23F3"/>
    <w:rsid w:val="3945D4EE"/>
    <w:rsid w:val="39475899"/>
    <w:rsid w:val="394F7C82"/>
    <w:rsid w:val="3952EE76"/>
    <w:rsid w:val="39553564"/>
    <w:rsid w:val="395867D9"/>
    <w:rsid w:val="395A67A4"/>
    <w:rsid w:val="395EF3CF"/>
    <w:rsid w:val="396B849D"/>
    <w:rsid w:val="396CB316"/>
    <w:rsid w:val="396D578F"/>
    <w:rsid w:val="396E0537"/>
    <w:rsid w:val="396F6169"/>
    <w:rsid w:val="3970E44B"/>
    <w:rsid w:val="3977056E"/>
    <w:rsid w:val="3978A8F6"/>
    <w:rsid w:val="39799621"/>
    <w:rsid w:val="397D8968"/>
    <w:rsid w:val="39852689"/>
    <w:rsid w:val="398A1DDB"/>
    <w:rsid w:val="398FA3D6"/>
    <w:rsid w:val="3994906F"/>
    <w:rsid w:val="39955582"/>
    <w:rsid w:val="3997E113"/>
    <w:rsid w:val="399DF4A7"/>
    <w:rsid w:val="399F20D0"/>
    <w:rsid w:val="39A70F73"/>
    <w:rsid w:val="39A79AF7"/>
    <w:rsid w:val="39AE3B00"/>
    <w:rsid w:val="39AE9561"/>
    <w:rsid w:val="39AF16AF"/>
    <w:rsid w:val="39B0F934"/>
    <w:rsid w:val="39B172C5"/>
    <w:rsid w:val="39B19D7D"/>
    <w:rsid w:val="39B428A1"/>
    <w:rsid w:val="39B57B6C"/>
    <w:rsid w:val="39BDF307"/>
    <w:rsid w:val="39BEF053"/>
    <w:rsid w:val="39BFE029"/>
    <w:rsid w:val="39C1A3A7"/>
    <w:rsid w:val="39C20216"/>
    <w:rsid w:val="39CBE1D2"/>
    <w:rsid w:val="39CD300A"/>
    <w:rsid w:val="39CDE91C"/>
    <w:rsid w:val="39D278FA"/>
    <w:rsid w:val="39D36877"/>
    <w:rsid w:val="39E00CDE"/>
    <w:rsid w:val="39E62995"/>
    <w:rsid w:val="39E95ABB"/>
    <w:rsid w:val="39ED1B94"/>
    <w:rsid w:val="39EEB5C6"/>
    <w:rsid w:val="39F31932"/>
    <w:rsid w:val="39FF8572"/>
    <w:rsid w:val="3A006A77"/>
    <w:rsid w:val="3A04DD4E"/>
    <w:rsid w:val="3A05958C"/>
    <w:rsid w:val="3A08FAD6"/>
    <w:rsid w:val="3A0B6853"/>
    <w:rsid w:val="3A0E29C7"/>
    <w:rsid w:val="3A1326B7"/>
    <w:rsid w:val="3A157A96"/>
    <w:rsid w:val="3A1883C3"/>
    <w:rsid w:val="3A198CF0"/>
    <w:rsid w:val="3A216B03"/>
    <w:rsid w:val="3A2A467F"/>
    <w:rsid w:val="3A2AB15B"/>
    <w:rsid w:val="3A2C3571"/>
    <w:rsid w:val="3A304EBA"/>
    <w:rsid w:val="3A33E61E"/>
    <w:rsid w:val="3A347B07"/>
    <w:rsid w:val="3A37DD6C"/>
    <w:rsid w:val="3A3B236D"/>
    <w:rsid w:val="3A3D1C0A"/>
    <w:rsid w:val="3A3E17FD"/>
    <w:rsid w:val="3A47E90A"/>
    <w:rsid w:val="3A4AAE80"/>
    <w:rsid w:val="3A4FBE50"/>
    <w:rsid w:val="3A515B5B"/>
    <w:rsid w:val="3A569E0F"/>
    <w:rsid w:val="3A5CA564"/>
    <w:rsid w:val="3A5D69C8"/>
    <w:rsid w:val="3A617B72"/>
    <w:rsid w:val="3A64ECA3"/>
    <w:rsid w:val="3A6A40C5"/>
    <w:rsid w:val="3A6B6DF1"/>
    <w:rsid w:val="3A6F5F27"/>
    <w:rsid w:val="3A747F05"/>
    <w:rsid w:val="3A78B0FE"/>
    <w:rsid w:val="3A79E1E3"/>
    <w:rsid w:val="3A829309"/>
    <w:rsid w:val="3A873931"/>
    <w:rsid w:val="3A8BDAB9"/>
    <w:rsid w:val="3AAA7041"/>
    <w:rsid w:val="3AB214B1"/>
    <w:rsid w:val="3AB4819C"/>
    <w:rsid w:val="3ABF5B9D"/>
    <w:rsid w:val="3AC08659"/>
    <w:rsid w:val="3AC2B3B4"/>
    <w:rsid w:val="3ACA4E1A"/>
    <w:rsid w:val="3ACFA0F9"/>
    <w:rsid w:val="3ACFB53A"/>
    <w:rsid w:val="3AD13B23"/>
    <w:rsid w:val="3AE4954A"/>
    <w:rsid w:val="3AE4C096"/>
    <w:rsid w:val="3AE617AC"/>
    <w:rsid w:val="3AE6EF29"/>
    <w:rsid w:val="3AF16EAF"/>
    <w:rsid w:val="3AF91B1A"/>
    <w:rsid w:val="3AFA9A96"/>
    <w:rsid w:val="3AFB8416"/>
    <w:rsid w:val="3AFD6624"/>
    <w:rsid w:val="3B0C047C"/>
    <w:rsid w:val="3B0DC60F"/>
    <w:rsid w:val="3B10A586"/>
    <w:rsid w:val="3B17B1D7"/>
    <w:rsid w:val="3B22035C"/>
    <w:rsid w:val="3B25DB60"/>
    <w:rsid w:val="3B29A2C8"/>
    <w:rsid w:val="3B2D79A6"/>
    <w:rsid w:val="3B3118E9"/>
    <w:rsid w:val="3B33DE57"/>
    <w:rsid w:val="3B37ED31"/>
    <w:rsid w:val="3B3A3BC2"/>
    <w:rsid w:val="3B3D6F55"/>
    <w:rsid w:val="3B447D2B"/>
    <w:rsid w:val="3B4B49CA"/>
    <w:rsid w:val="3B4E3B33"/>
    <w:rsid w:val="3B4F699D"/>
    <w:rsid w:val="3B549D16"/>
    <w:rsid w:val="3B551A77"/>
    <w:rsid w:val="3B5D56F3"/>
    <w:rsid w:val="3B64E3D5"/>
    <w:rsid w:val="3B6A3F31"/>
    <w:rsid w:val="3B6B3A8C"/>
    <w:rsid w:val="3B6E90DC"/>
    <w:rsid w:val="3B70992E"/>
    <w:rsid w:val="3B721329"/>
    <w:rsid w:val="3B761697"/>
    <w:rsid w:val="3B79E435"/>
    <w:rsid w:val="3B7A4689"/>
    <w:rsid w:val="3B7BF4E4"/>
    <w:rsid w:val="3B8116D5"/>
    <w:rsid w:val="3B84F643"/>
    <w:rsid w:val="3B89BF88"/>
    <w:rsid w:val="3B91217F"/>
    <w:rsid w:val="3B963B0C"/>
    <w:rsid w:val="3B98FA31"/>
    <w:rsid w:val="3B9D5F47"/>
    <w:rsid w:val="3B9D75A7"/>
    <w:rsid w:val="3BA8093D"/>
    <w:rsid w:val="3BAAAA58"/>
    <w:rsid w:val="3BB2CEC8"/>
    <w:rsid w:val="3BB55798"/>
    <w:rsid w:val="3BB5D7DE"/>
    <w:rsid w:val="3BB61FD8"/>
    <w:rsid w:val="3BB93242"/>
    <w:rsid w:val="3BBC206E"/>
    <w:rsid w:val="3BC3863A"/>
    <w:rsid w:val="3BC4976F"/>
    <w:rsid w:val="3BC7AF34"/>
    <w:rsid w:val="3BCC909B"/>
    <w:rsid w:val="3BD65878"/>
    <w:rsid w:val="3BD661CA"/>
    <w:rsid w:val="3BDE2570"/>
    <w:rsid w:val="3BE262A0"/>
    <w:rsid w:val="3BF15DFE"/>
    <w:rsid w:val="3BF41692"/>
    <w:rsid w:val="3BF500CE"/>
    <w:rsid w:val="3BF96412"/>
    <w:rsid w:val="3BFD6DA8"/>
    <w:rsid w:val="3C04ECB4"/>
    <w:rsid w:val="3C0619DB"/>
    <w:rsid w:val="3C09DA5A"/>
    <w:rsid w:val="3C0BA49D"/>
    <w:rsid w:val="3C0DE4EA"/>
    <w:rsid w:val="3C109039"/>
    <w:rsid w:val="3C115399"/>
    <w:rsid w:val="3C121EB0"/>
    <w:rsid w:val="3C1274B4"/>
    <w:rsid w:val="3C12A586"/>
    <w:rsid w:val="3C176594"/>
    <w:rsid w:val="3C1861E5"/>
    <w:rsid w:val="3C1DE5D8"/>
    <w:rsid w:val="3C1ECA87"/>
    <w:rsid w:val="3C25071A"/>
    <w:rsid w:val="3C2B6375"/>
    <w:rsid w:val="3C2C363B"/>
    <w:rsid w:val="3C336E10"/>
    <w:rsid w:val="3C33A4B4"/>
    <w:rsid w:val="3C3FC262"/>
    <w:rsid w:val="3C47C712"/>
    <w:rsid w:val="3C4A8C32"/>
    <w:rsid w:val="3C5EC80D"/>
    <w:rsid w:val="3C5F2EA0"/>
    <w:rsid w:val="3C65BF19"/>
    <w:rsid w:val="3C6B35C3"/>
    <w:rsid w:val="3C6DAF57"/>
    <w:rsid w:val="3C731FB3"/>
    <w:rsid w:val="3C73E821"/>
    <w:rsid w:val="3C7C40E2"/>
    <w:rsid w:val="3C83B010"/>
    <w:rsid w:val="3C8B0F3E"/>
    <w:rsid w:val="3C8B3A27"/>
    <w:rsid w:val="3C96BF0C"/>
    <w:rsid w:val="3C9D7304"/>
    <w:rsid w:val="3CA02132"/>
    <w:rsid w:val="3CA27BE7"/>
    <w:rsid w:val="3CA8ABB7"/>
    <w:rsid w:val="3CAC028A"/>
    <w:rsid w:val="3CBB98DB"/>
    <w:rsid w:val="3CBD91A6"/>
    <w:rsid w:val="3CBE378E"/>
    <w:rsid w:val="3CBE7C37"/>
    <w:rsid w:val="3CCA41C3"/>
    <w:rsid w:val="3CCBA68E"/>
    <w:rsid w:val="3CCD1FDD"/>
    <w:rsid w:val="3CDEDAEC"/>
    <w:rsid w:val="3CE5EEF0"/>
    <w:rsid w:val="3CE88F7F"/>
    <w:rsid w:val="3CE96181"/>
    <w:rsid w:val="3CE9AB51"/>
    <w:rsid w:val="3CECA5F3"/>
    <w:rsid w:val="3CEF5162"/>
    <w:rsid w:val="3CF59C51"/>
    <w:rsid w:val="3CFDE14E"/>
    <w:rsid w:val="3D00BCDE"/>
    <w:rsid w:val="3D043D12"/>
    <w:rsid w:val="3D08B409"/>
    <w:rsid w:val="3D0AF960"/>
    <w:rsid w:val="3D0DF216"/>
    <w:rsid w:val="3D0EA2B6"/>
    <w:rsid w:val="3D0FD25C"/>
    <w:rsid w:val="3D15FD3C"/>
    <w:rsid w:val="3D1DC8AC"/>
    <w:rsid w:val="3D1E1620"/>
    <w:rsid w:val="3D257068"/>
    <w:rsid w:val="3D2ACB13"/>
    <w:rsid w:val="3D2EA2D1"/>
    <w:rsid w:val="3D2F5AA4"/>
    <w:rsid w:val="3D331CD5"/>
    <w:rsid w:val="3D35EE73"/>
    <w:rsid w:val="3D37B07F"/>
    <w:rsid w:val="3D3C59CB"/>
    <w:rsid w:val="3D3D6DB6"/>
    <w:rsid w:val="3D3E2A55"/>
    <w:rsid w:val="3D416863"/>
    <w:rsid w:val="3D444279"/>
    <w:rsid w:val="3D47BE17"/>
    <w:rsid w:val="3D4978AE"/>
    <w:rsid w:val="3D52E124"/>
    <w:rsid w:val="3D532116"/>
    <w:rsid w:val="3D5368BC"/>
    <w:rsid w:val="3D54C275"/>
    <w:rsid w:val="3D584254"/>
    <w:rsid w:val="3D596632"/>
    <w:rsid w:val="3D5B4FAA"/>
    <w:rsid w:val="3D5DCEF3"/>
    <w:rsid w:val="3D63F12F"/>
    <w:rsid w:val="3D653F52"/>
    <w:rsid w:val="3D6947BB"/>
    <w:rsid w:val="3D697068"/>
    <w:rsid w:val="3D7534E1"/>
    <w:rsid w:val="3D825BFD"/>
    <w:rsid w:val="3D83A292"/>
    <w:rsid w:val="3D856D50"/>
    <w:rsid w:val="3D8E04AB"/>
    <w:rsid w:val="3D9583FD"/>
    <w:rsid w:val="3D979D5D"/>
    <w:rsid w:val="3D97F68A"/>
    <w:rsid w:val="3D99D939"/>
    <w:rsid w:val="3D9BC086"/>
    <w:rsid w:val="3D9DD6D2"/>
    <w:rsid w:val="3DA0D31E"/>
    <w:rsid w:val="3DA3264C"/>
    <w:rsid w:val="3DA885ED"/>
    <w:rsid w:val="3DB7DBEE"/>
    <w:rsid w:val="3DB885A4"/>
    <w:rsid w:val="3DBA2A28"/>
    <w:rsid w:val="3DBD6ABF"/>
    <w:rsid w:val="3DC0B20B"/>
    <w:rsid w:val="3DC0BFE8"/>
    <w:rsid w:val="3DCB867A"/>
    <w:rsid w:val="3DCC98C7"/>
    <w:rsid w:val="3DCE967E"/>
    <w:rsid w:val="3DD98F0D"/>
    <w:rsid w:val="3DDF10F4"/>
    <w:rsid w:val="3DE10D60"/>
    <w:rsid w:val="3DF6F648"/>
    <w:rsid w:val="3DFDAF57"/>
    <w:rsid w:val="3E009601"/>
    <w:rsid w:val="3E042338"/>
    <w:rsid w:val="3E058E0A"/>
    <w:rsid w:val="3E0CF9DE"/>
    <w:rsid w:val="3E0EE1E5"/>
    <w:rsid w:val="3E13D9F0"/>
    <w:rsid w:val="3E1A6399"/>
    <w:rsid w:val="3E229804"/>
    <w:rsid w:val="3E2B10E2"/>
    <w:rsid w:val="3E30BF3F"/>
    <w:rsid w:val="3E35BC91"/>
    <w:rsid w:val="3E365EA0"/>
    <w:rsid w:val="3E39E800"/>
    <w:rsid w:val="3E3AF163"/>
    <w:rsid w:val="3E3DDD6F"/>
    <w:rsid w:val="3E3F8CC0"/>
    <w:rsid w:val="3E434F6E"/>
    <w:rsid w:val="3E477EFA"/>
    <w:rsid w:val="3E49E2E8"/>
    <w:rsid w:val="3E4B5C1F"/>
    <w:rsid w:val="3E4BCF7C"/>
    <w:rsid w:val="3E58D339"/>
    <w:rsid w:val="3E6592E2"/>
    <w:rsid w:val="3E6980E0"/>
    <w:rsid w:val="3E6AC4E8"/>
    <w:rsid w:val="3E6D9001"/>
    <w:rsid w:val="3E77D437"/>
    <w:rsid w:val="3E8A5E93"/>
    <w:rsid w:val="3E8E03F3"/>
    <w:rsid w:val="3E907E15"/>
    <w:rsid w:val="3E963B50"/>
    <w:rsid w:val="3E986EB9"/>
    <w:rsid w:val="3E9B31BD"/>
    <w:rsid w:val="3EA1B9D6"/>
    <w:rsid w:val="3EA2088E"/>
    <w:rsid w:val="3EA273EA"/>
    <w:rsid w:val="3EA4F4CB"/>
    <w:rsid w:val="3EAAFDA5"/>
    <w:rsid w:val="3EB02A7D"/>
    <w:rsid w:val="3EB0CC1C"/>
    <w:rsid w:val="3EB80DBD"/>
    <w:rsid w:val="3EB943E9"/>
    <w:rsid w:val="3EBE6DB0"/>
    <w:rsid w:val="3EBF0287"/>
    <w:rsid w:val="3EC0D1DE"/>
    <w:rsid w:val="3EC2B79B"/>
    <w:rsid w:val="3EC5BA28"/>
    <w:rsid w:val="3EC9DAA9"/>
    <w:rsid w:val="3ECDAFE0"/>
    <w:rsid w:val="3ECEE703"/>
    <w:rsid w:val="3ED2E93A"/>
    <w:rsid w:val="3ED3D23E"/>
    <w:rsid w:val="3ED5F30A"/>
    <w:rsid w:val="3ED6793C"/>
    <w:rsid w:val="3ED7B28C"/>
    <w:rsid w:val="3EDB98D0"/>
    <w:rsid w:val="3EE39163"/>
    <w:rsid w:val="3EE4258C"/>
    <w:rsid w:val="3EE5E543"/>
    <w:rsid w:val="3EEE3DDF"/>
    <w:rsid w:val="3EF04ACC"/>
    <w:rsid w:val="3EF26F69"/>
    <w:rsid w:val="3EFBA5B5"/>
    <w:rsid w:val="3EFC2EBE"/>
    <w:rsid w:val="3F01FD4E"/>
    <w:rsid w:val="3F0D6E4E"/>
    <w:rsid w:val="3F215D2F"/>
    <w:rsid w:val="3F231F42"/>
    <w:rsid w:val="3F24894F"/>
    <w:rsid w:val="3F2705B9"/>
    <w:rsid w:val="3F352C5B"/>
    <w:rsid w:val="3F3D78E1"/>
    <w:rsid w:val="3F3EA46B"/>
    <w:rsid w:val="3F45C73B"/>
    <w:rsid w:val="3F4E0DB2"/>
    <w:rsid w:val="3F535833"/>
    <w:rsid w:val="3F55FC4B"/>
    <w:rsid w:val="3F595C68"/>
    <w:rsid w:val="3F5D4991"/>
    <w:rsid w:val="3F5E801C"/>
    <w:rsid w:val="3F629FE7"/>
    <w:rsid w:val="3F6367B7"/>
    <w:rsid w:val="3F642061"/>
    <w:rsid w:val="3F66F4F8"/>
    <w:rsid w:val="3F6A8C4F"/>
    <w:rsid w:val="3F71D757"/>
    <w:rsid w:val="3F75113F"/>
    <w:rsid w:val="3F7CF2ED"/>
    <w:rsid w:val="3F839EF9"/>
    <w:rsid w:val="3F85BC27"/>
    <w:rsid w:val="3F8A0827"/>
    <w:rsid w:val="3F8D1F08"/>
    <w:rsid w:val="3F92F891"/>
    <w:rsid w:val="3F97B8B2"/>
    <w:rsid w:val="3F9F35EA"/>
    <w:rsid w:val="3FA156BC"/>
    <w:rsid w:val="3FA6383F"/>
    <w:rsid w:val="3FA6B690"/>
    <w:rsid w:val="3FA800C8"/>
    <w:rsid w:val="3FAB9838"/>
    <w:rsid w:val="3FB0B6D3"/>
    <w:rsid w:val="3FB81186"/>
    <w:rsid w:val="3FC2C7B0"/>
    <w:rsid w:val="3FCBDCD0"/>
    <w:rsid w:val="3FD698C4"/>
    <w:rsid w:val="3FD6C81F"/>
    <w:rsid w:val="3FD7F754"/>
    <w:rsid w:val="3FD8FE84"/>
    <w:rsid w:val="3FDC823D"/>
    <w:rsid w:val="3FE0A263"/>
    <w:rsid w:val="3FEA1AE0"/>
    <w:rsid w:val="3FEB5902"/>
    <w:rsid w:val="3FEF946A"/>
    <w:rsid w:val="3FF62E95"/>
    <w:rsid w:val="3FF7E2DF"/>
    <w:rsid w:val="3FF85168"/>
    <w:rsid w:val="3FF94A75"/>
    <w:rsid w:val="3FF9EB34"/>
    <w:rsid w:val="400593E0"/>
    <w:rsid w:val="40064BC2"/>
    <w:rsid w:val="4013B054"/>
    <w:rsid w:val="4018347C"/>
    <w:rsid w:val="40260601"/>
    <w:rsid w:val="4027737D"/>
    <w:rsid w:val="402A2EA1"/>
    <w:rsid w:val="4032BE3D"/>
    <w:rsid w:val="4032CA09"/>
    <w:rsid w:val="40356EC9"/>
    <w:rsid w:val="403599DD"/>
    <w:rsid w:val="40369E4B"/>
    <w:rsid w:val="403C5419"/>
    <w:rsid w:val="40472FB0"/>
    <w:rsid w:val="4048842B"/>
    <w:rsid w:val="4053FC92"/>
    <w:rsid w:val="405829B1"/>
    <w:rsid w:val="405CA33F"/>
    <w:rsid w:val="405CD967"/>
    <w:rsid w:val="405FBAEA"/>
    <w:rsid w:val="40613821"/>
    <w:rsid w:val="4062F58E"/>
    <w:rsid w:val="406B1812"/>
    <w:rsid w:val="40717139"/>
    <w:rsid w:val="40768009"/>
    <w:rsid w:val="40784491"/>
    <w:rsid w:val="407A356D"/>
    <w:rsid w:val="407A95A3"/>
    <w:rsid w:val="407D210A"/>
    <w:rsid w:val="4083D4B9"/>
    <w:rsid w:val="40871421"/>
    <w:rsid w:val="408C9DDC"/>
    <w:rsid w:val="408EA3F3"/>
    <w:rsid w:val="40901C70"/>
    <w:rsid w:val="40938846"/>
    <w:rsid w:val="4094A589"/>
    <w:rsid w:val="409798B3"/>
    <w:rsid w:val="409BCEEE"/>
    <w:rsid w:val="409FF6D6"/>
    <w:rsid w:val="40A274AE"/>
    <w:rsid w:val="40AA6475"/>
    <w:rsid w:val="40ADFAF0"/>
    <w:rsid w:val="40B34609"/>
    <w:rsid w:val="40B71D70"/>
    <w:rsid w:val="40B9749B"/>
    <w:rsid w:val="40BAB017"/>
    <w:rsid w:val="40C0F83E"/>
    <w:rsid w:val="40D44C4F"/>
    <w:rsid w:val="40D8E33C"/>
    <w:rsid w:val="40D9CABF"/>
    <w:rsid w:val="40DBAB0D"/>
    <w:rsid w:val="40E2D44C"/>
    <w:rsid w:val="40E579FD"/>
    <w:rsid w:val="40EA66D3"/>
    <w:rsid w:val="40EB05F3"/>
    <w:rsid w:val="40F0797D"/>
    <w:rsid w:val="40FA6E09"/>
    <w:rsid w:val="40FAA77D"/>
    <w:rsid w:val="40FC69DC"/>
    <w:rsid w:val="40FE631E"/>
    <w:rsid w:val="41051193"/>
    <w:rsid w:val="4108477D"/>
    <w:rsid w:val="410D15DC"/>
    <w:rsid w:val="4110BD71"/>
    <w:rsid w:val="4112A5D1"/>
    <w:rsid w:val="411342B5"/>
    <w:rsid w:val="411403D3"/>
    <w:rsid w:val="411474D2"/>
    <w:rsid w:val="41148F39"/>
    <w:rsid w:val="4114FA16"/>
    <w:rsid w:val="4115F079"/>
    <w:rsid w:val="411B3834"/>
    <w:rsid w:val="411CAF02"/>
    <w:rsid w:val="411EAD88"/>
    <w:rsid w:val="41203E36"/>
    <w:rsid w:val="4124F3D1"/>
    <w:rsid w:val="4126577D"/>
    <w:rsid w:val="4131C7B2"/>
    <w:rsid w:val="41333119"/>
    <w:rsid w:val="41335D57"/>
    <w:rsid w:val="4136E788"/>
    <w:rsid w:val="4137919C"/>
    <w:rsid w:val="4137B0D1"/>
    <w:rsid w:val="41380AEB"/>
    <w:rsid w:val="413B910E"/>
    <w:rsid w:val="414705B3"/>
    <w:rsid w:val="4149C2BA"/>
    <w:rsid w:val="414EB209"/>
    <w:rsid w:val="4154FEE8"/>
    <w:rsid w:val="4155FA73"/>
    <w:rsid w:val="4161F5B5"/>
    <w:rsid w:val="41629F0C"/>
    <w:rsid w:val="4164E5F5"/>
    <w:rsid w:val="41687876"/>
    <w:rsid w:val="4169CE53"/>
    <w:rsid w:val="416A4F6E"/>
    <w:rsid w:val="417208AB"/>
    <w:rsid w:val="4177AD64"/>
    <w:rsid w:val="4178980C"/>
    <w:rsid w:val="417988F0"/>
    <w:rsid w:val="417A73B3"/>
    <w:rsid w:val="417FBDDB"/>
    <w:rsid w:val="419258AF"/>
    <w:rsid w:val="419B270E"/>
    <w:rsid w:val="419C137E"/>
    <w:rsid w:val="419E0A99"/>
    <w:rsid w:val="419F522F"/>
    <w:rsid w:val="41A0B488"/>
    <w:rsid w:val="41A4CEE8"/>
    <w:rsid w:val="41A4D1E7"/>
    <w:rsid w:val="41A863D5"/>
    <w:rsid w:val="41A8A98C"/>
    <w:rsid w:val="41A90256"/>
    <w:rsid w:val="41A914F6"/>
    <w:rsid w:val="41AB5577"/>
    <w:rsid w:val="41AB5DED"/>
    <w:rsid w:val="41ABC205"/>
    <w:rsid w:val="41ADE825"/>
    <w:rsid w:val="41AE7496"/>
    <w:rsid w:val="41B8E5C2"/>
    <w:rsid w:val="41BAC717"/>
    <w:rsid w:val="41BC076C"/>
    <w:rsid w:val="41C31479"/>
    <w:rsid w:val="41C8C8F6"/>
    <w:rsid w:val="41C9E88B"/>
    <w:rsid w:val="41D33AA2"/>
    <w:rsid w:val="41D6092D"/>
    <w:rsid w:val="41D74250"/>
    <w:rsid w:val="41D9B071"/>
    <w:rsid w:val="41DA3F9B"/>
    <w:rsid w:val="41E08EE2"/>
    <w:rsid w:val="41E290DB"/>
    <w:rsid w:val="41EA87B3"/>
    <w:rsid w:val="41EB18FB"/>
    <w:rsid w:val="41ED5FFA"/>
    <w:rsid w:val="41F38E35"/>
    <w:rsid w:val="41F60FA2"/>
    <w:rsid w:val="41FB4545"/>
    <w:rsid w:val="41FF00D7"/>
    <w:rsid w:val="42009A09"/>
    <w:rsid w:val="4201B197"/>
    <w:rsid w:val="4210134C"/>
    <w:rsid w:val="421E0EE1"/>
    <w:rsid w:val="422155DB"/>
    <w:rsid w:val="42273E7B"/>
    <w:rsid w:val="422CCDB1"/>
    <w:rsid w:val="422E0BE7"/>
    <w:rsid w:val="422F72C3"/>
    <w:rsid w:val="4232C547"/>
    <w:rsid w:val="42330865"/>
    <w:rsid w:val="4235FBAF"/>
    <w:rsid w:val="4236512F"/>
    <w:rsid w:val="424618E1"/>
    <w:rsid w:val="424623B5"/>
    <w:rsid w:val="424AE960"/>
    <w:rsid w:val="424CEC59"/>
    <w:rsid w:val="424E9DEF"/>
    <w:rsid w:val="42519E15"/>
    <w:rsid w:val="4255FA1F"/>
    <w:rsid w:val="4257279E"/>
    <w:rsid w:val="425856FD"/>
    <w:rsid w:val="4258D70E"/>
    <w:rsid w:val="425DC544"/>
    <w:rsid w:val="425F8E71"/>
    <w:rsid w:val="425FB1DF"/>
    <w:rsid w:val="42622A20"/>
    <w:rsid w:val="4264068E"/>
    <w:rsid w:val="42699D28"/>
    <w:rsid w:val="426E9086"/>
    <w:rsid w:val="4272A05A"/>
    <w:rsid w:val="4274F522"/>
    <w:rsid w:val="4277B0E8"/>
    <w:rsid w:val="427CD40E"/>
    <w:rsid w:val="427D73BA"/>
    <w:rsid w:val="428086F3"/>
    <w:rsid w:val="4280F457"/>
    <w:rsid w:val="42819FC5"/>
    <w:rsid w:val="42821832"/>
    <w:rsid w:val="42824055"/>
    <w:rsid w:val="4285293F"/>
    <w:rsid w:val="428B499F"/>
    <w:rsid w:val="4298B114"/>
    <w:rsid w:val="429CEB56"/>
    <w:rsid w:val="42ABA812"/>
    <w:rsid w:val="42ACF0D8"/>
    <w:rsid w:val="42BC6FAF"/>
    <w:rsid w:val="42BD8945"/>
    <w:rsid w:val="42BE4A7E"/>
    <w:rsid w:val="42CB0049"/>
    <w:rsid w:val="42CD5438"/>
    <w:rsid w:val="42DB45C6"/>
    <w:rsid w:val="42DEB133"/>
    <w:rsid w:val="42E7D0F5"/>
    <w:rsid w:val="42EE9041"/>
    <w:rsid w:val="42F42739"/>
    <w:rsid w:val="42F57049"/>
    <w:rsid w:val="42FA51FF"/>
    <w:rsid w:val="42FD8720"/>
    <w:rsid w:val="42FE9444"/>
    <w:rsid w:val="4307E175"/>
    <w:rsid w:val="4322464F"/>
    <w:rsid w:val="4327FFEC"/>
    <w:rsid w:val="432C4F37"/>
    <w:rsid w:val="432D779D"/>
    <w:rsid w:val="432DB87F"/>
    <w:rsid w:val="433321CF"/>
    <w:rsid w:val="4334735F"/>
    <w:rsid w:val="433CDAC8"/>
    <w:rsid w:val="43439A19"/>
    <w:rsid w:val="4343EAAE"/>
    <w:rsid w:val="43451E89"/>
    <w:rsid w:val="43473F63"/>
    <w:rsid w:val="434A5CC2"/>
    <w:rsid w:val="434CD31D"/>
    <w:rsid w:val="435687D5"/>
    <w:rsid w:val="435CE86E"/>
    <w:rsid w:val="4363E172"/>
    <w:rsid w:val="43647114"/>
    <w:rsid w:val="43665B35"/>
    <w:rsid w:val="4366990D"/>
    <w:rsid w:val="43674121"/>
    <w:rsid w:val="436F3BB1"/>
    <w:rsid w:val="4373B850"/>
    <w:rsid w:val="438C5CA5"/>
    <w:rsid w:val="438C819A"/>
    <w:rsid w:val="438ED85E"/>
    <w:rsid w:val="43946A46"/>
    <w:rsid w:val="4397C15A"/>
    <w:rsid w:val="43A7012C"/>
    <w:rsid w:val="43AD8048"/>
    <w:rsid w:val="43AFF098"/>
    <w:rsid w:val="43BCFF5E"/>
    <w:rsid w:val="43C0966D"/>
    <w:rsid w:val="43C26343"/>
    <w:rsid w:val="43C36C5C"/>
    <w:rsid w:val="43C99AA4"/>
    <w:rsid w:val="43D27480"/>
    <w:rsid w:val="43E3B359"/>
    <w:rsid w:val="43E6995E"/>
    <w:rsid w:val="43E747E0"/>
    <w:rsid w:val="43EB0C5B"/>
    <w:rsid w:val="43F0D671"/>
    <w:rsid w:val="43F1FBA1"/>
    <w:rsid w:val="43F4DA8E"/>
    <w:rsid w:val="43F75CEE"/>
    <w:rsid w:val="43F8B0AA"/>
    <w:rsid w:val="43F911E5"/>
    <w:rsid w:val="43FB2330"/>
    <w:rsid w:val="43FC2713"/>
    <w:rsid w:val="43FD5F92"/>
    <w:rsid w:val="4401328A"/>
    <w:rsid w:val="4401B86F"/>
    <w:rsid w:val="4413123D"/>
    <w:rsid w:val="4414BA43"/>
    <w:rsid w:val="4415F7A0"/>
    <w:rsid w:val="441A0F28"/>
    <w:rsid w:val="4423FAE8"/>
    <w:rsid w:val="44267120"/>
    <w:rsid w:val="4429CBEA"/>
    <w:rsid w:val="442B2BF7"/>
    <w:rsid w:val="442BA15D"/>
    <w:rsid w:val="443313F2"/>
    <w:rsid w:val="44381E6F"/>
    <w:rsid w:val="443C4B9F"/>
    <w:rsid w:val="443D2669"/>
    <w:rsid w:val="4445148F"/>
    <w:rsid w:val="4446812E"/>
    <w:rsid w:val="444785E6"/>
    <w:rsid w:val="444F8314"/>
    <w:rsid w:val="4453BF74"/>
    <w:rsid w:val="4457AE6D"/>
    <w:rsid w:val="445B080F"/>
    <w:rsid w:val="445CDAB9"/>
    <w:rsid w:val="44625674"/>
    <w:rsid w:val="4462BD8A"/>
    <w:rsid w:val="44740753"/>
    <w:rsid w:val="44783719"/>
    <w:rsid w:val="44791190"/>
    <w:rsid w:val="447B975A"/>
    <w:rsid w:val="447E37E3"/>
    <w:rsid w:val="448BCF92"/>
    <w:rsid w:val="44924AE0"/>
    <w:rsid w:val="449CA846"/>
    <w:rsid w:val="44A429D0"/>
    <w:rsid w:val="44B9D9AC"/>
    <w:rsid w:val="44BB6E20"/>
    <w:rsid w:val="44C33E3B"/>
    <w:rsid w:val="44CB0E9E"/>
    <w:rsid w:val="44D06D8A"/>
    <w:rsid w:val="44D0F80C"/>
    <w:rsid w:val="44D1DFD3"/>
    <w:rsid w:val="44D463C6"/>
    <w:rsid w:val="44E0A6D5"/>
    <w:rsid w:val="44E5A513"/>
    <w:rsid w:val="44E6E870"/>
    <w:rsid w:val="44E7F3CD"/>
    <w:rsid w:val="44F05155"/>
    <w:rsid w:val="44F64A5F"/>
    <w:rsid w:val="44FE8708"/>
    <w:rsid w:val="4512A6B1"/>
    <w:rsid w:val="452A9B06"/>
    <w:rsid w:val="452C2428"/>
    <w:rsid w:val="452E24D9"/>
    <w:rsid w:val="45307702"/>
    <w:rsid w:val="4531CA7C"/>
    <w:rsid w:val="45353F4F"/>
    <w:rsid w:val="4542529F"/>
    <w:rsid w:val="454B625A"/>
    <w:rsid w:val="454C4505"/>
    <w:rsid w:val="454C5BCA"/>
    <w:rsid w:val="454DAD06"/>
    <w:rsid w:val="454DF9B7"/>
    <w:rsid w:val="454F4384"/>
    <w:rsid w:val="45569F1D"/>
    <w:rsid w:val="4558FB33"/>
    <w:rsid w:val="455A3BC7"/>
    <w:rsid w:val="455B5725"/>
    <w:rsid w:val="455D668C"/>
    <w:rsid w:val="456FF5C2"/>
    <w:rsid w:val="45794C23"/>
    <w:rsid w:val="4579B1BE"/>
    <w:rsid w:val="45864CE9"/>
    <w:rsid w:val="458C6D87"/>
    <w:rsid w:val="458DFCE0"/>
    <w:rsid w:val="458ED781"/>
    <w:rsid w:val="459A05EA"/>
    <w:rsid w:val="459B4817"/>
    <w:rsid w:val="45A26A8A"/>
    <w:rsid w:val="45A2B442"/>
    <w:rsid w:val="45A49E33"/>
    <w:rsid w:val="45A970CC"/>
    <w:rsid w:val="45B93AA3"/>
    <w:rsid w:val="45B99CE8"/>
    <w:rsid w:val="45BDEFFE"/>
    <w:rsid w:val="45BEDC8E"/>
    <w:rsid w:val="45BFF541"/>
    <w:rsid w:val="45C00B13"/>
    <w:rsid w:val="45C22A71"/>
    <w:rsid w:val="45C44EC8"/>
    <w:rsid w:val="45D24F9B"/>
    <w:rsid w:val="45D2BCC7"/>
    <w:rsid w:val="45D39063"/>
    <w:rsid w:val="45DAB1C5"/>
    <w:rsid w:val="45DBC199"/>
    <w:rsid w:val="45DF2ACA"/>
    <w:rsid w:val="45E353D1"/>
    <w:rsid w:val="45E40854"/>
    <w:rsid w:val="45E56304"/>
    <w:rsid w:val="45E7C669"/>
    <w:rsid w:val="45E8D49A"/>
    <w:rsid w:val="45E92DFF"/>
    <w:rsid w:val="45E9722D"/>
    <w:rsid w:val="45E97E72"/>
    <w:rsid w:val="45E97EC7"/>
    <w:rsid w:val="45ECEF99"/>
    <w:rsid w:val="45F1D65B"/>
    <w:rsid w:val="45F2A597"/>
    <w:rsid w:val="45F94900"/>
    <w:rsid w:val="45FF4FB3"/>
    <w:rsid w:val="4609ED1F"/>
    <w:rsid w:val="460BF48F"/>
    <w:rsid w:val="460D6D8D"/>
    <w:rsid w:val="4612058F"/>
    <w:rsid w:val="461437BB"/>
    <w:rsid w:val="46143C95"/>
    <w:rsid w:val="461CC83E"/>
    <w:rsid w:val="46201673"/>
    <w:rsid w:val="462ACB8F"/>
    <w:rsid w:val="462DE929"/>
    <w:rsid w:val="46322685"/>
    <w:rsid w:val="463AE16C"/>
    <w:rsid w:val="46408488"/>
    <w:rsid w:val="46482D6B"/>
    <w:rsid w:val="4648C1EE"/>
    <w:rsid w:val="464D1CF5"/>
    <w:rsid w:val="46518B60"/>
    <w:rsid w:val="465645C7"/>
    <w:rsid w:val="4659FF16"/>
    <w:rsid w:val="465C3F0A"/>
    <w:rsid w:val="466D5524"/>
    <w:rsid w:val="467374F3"/>
    <w:rsid w:val="46755C56"/>
    <w:rsid w:val="467B0467"/>
    <w:rsid w:val="467CAB8F"/>
    <w:rsid w:val="467CDD2E"/>
    <w:rsid w:val="467F73E4"/>
    <w:rsid w:val="46891BA2"/>
    <w:rsid w:val="468F9B53"/>
    <w:rsid w:val="46943551"/>
    <w:rsid w:val="469DDE7C"/>
    <w:rsid w:val="469EE9E0"/>
    <w:rsid w:val="46A3BCAE"/>
    <w:rsid w:val="46A3BFAC"/>
    <w:rsid w:val="46A530C3"/>
    <w:rsid w:val="46A5B945"/>
    <w:rsid w:val="46AAFA05"/>
    <w:rsid w:val="46B53555"/>
    <w:rsid w:val="46B86054"/>
    <w:rsid w:val="46B97E82"/>
    <w:rsid w:val="46C00963"/>
    <w:rsid w:val="46C11B4A"/>
    <w:rsid w:val="46C16B06"/>
    <w:rsid w:val="46C3E4B0"/>
    <w:rsid w:val="46C73AEE"/>
    <w:rsid w:val="46CA74FC"/>
    <w:rsid w:val="46CD8023"/>
    <w:rsid w:val="46CEFD32"/>
    <w:rsid w:val="46D111FD"/>
    <w:rsid w:val="46D255B8"/>
    <w:rsid w:val="46D30F4B"/>
    <w:rsid w:val="46D536CA"/>
    <w:rsid w:val="46D61AA7"/>
    <w:rsid w:val="46D654E3"/>
    <w:rsid w:val="46D7A59C"/>
    <w:rsid w:val="46D867EC"/>
    <w:rsid w:val="46E22CAD"/>
    <w:rsid w:val="46E2DDB7"/>
    <w:rsid w:val="46E31EB4"/>
    <w:rsid w:val="46E413A0"/>
    <w:rsid w:val="46E4BCDE"/>
    <w:rsid w:val="46E9A3A4"/>
    <w:rsid w:val="46EC976C"/>
    <w:rsid w:val="46F0D7A1"/>
    <w:rsid w:val="46F29AF6"/>
    <w:rsid w:val="46F2D285"/>
    <w:rsid w:val="46F36320"/>
    <w:rsid w:val="46FAF58B"/>
    <w:rsid w:val="46FBA223"/>
    <w:rsid w:val="46FD575C"/>
    <w:rsid w:val="46FF973C"/>
    <w:rsid w:val="47043A7A"/>
    <w:rsid w:val="4712835F"/>
    <w:rsid w:val="4714EE7C"/>
    <w:rsid w:val="47174ECF"/>
    <w:rsid w:val="471D49BE"/>
    <w:rsid w:val="472583A1"/>
    <w:rsid w:val="472C5C13"/>
    <w:rsid w:val="47322100"/>
    <w:rsid w:val="473757EF"/>
    <w:rsid w:val="473AECDD"/>
    <w:rsid w:val="473D2CE5"/>
    <w:rsid w:val="473DE688"/>
    <w:rsid w:val="473E5AC8"/>
    <w:rsid w:val="473F85C7"/>
    <w:rsid w:val="47401093"/>
    <w:rsid w:val="4740D512"/>
    <w:rsid w:val="4742BF2A"/>
    <w:rsid w:val="47493DC0"/>
    <w:rsid w:val="474BDA90"/>
    <w:rsid w:val="474C94EA"/>
    <w:rsid w:val="474E6A77"/>
    <w:rsid w:val="4750AA4A"/>
    <w:rsid w:val="47589998"/>
    <w:rsid w:val="4760465C"/>
    <w:rsid w:val="4765A79B"/>
    <w:rsid w:val="476923BD"/>
    <w:rsid w:val="47743399"/>
    <w:rsid w:val="47795B34"/>
    <w:rsid w:val="477CE0ED"/>
    <w:rsid w:val="478142F3"/>
    <w:rsid w:val="47886949"/>
    <w:rsid w:val="478FB959"/>
    <w:rsid w:val="47901A2A"/>
    <w:rsid w:val="47933E88"/>
    <w:rsid w:val="47939713"/>
    <w:rsid w:val="4797F965"/>
    <w:rsid w:val="479B9DE9"/>
    <w:rsid w:val="47A14771"/>
    <w:rsid w:val="47AA8F30"/>
    <w:rsid w:val="47AB50A5"/>
    <w:rsid w:val="47ACFE5B"/>
    <w:rsid w:val="47AD0E4C"/>
    <w:rsid w:val="47B0AB6A"/>
    <w:rsid w:val="47B4398F"/>
    <w:rsid w:val="47C45AD7"/>
    <w:rsid w:val="47C4F2B2"/>
    <w:rsid w:val="47CD31D1"/>
    <w:rsid w:val="47D0CB2E"/>
    <w:rsid w:val="47D72178"/>
    <w:rsid w:val="47E262C3"/>
    <w:rsid w:val="47F37065"/>
    <w:rsid w:val="47F7A265"/>
    <w:rsid w:val="4800D5FB"/>
    <w:rsid w:val="4801B6DA"/>
    <w:rsid w:val="48046E3E"/>
    <w:rsid w:val="4806A13F"/>
    <w:rsid w:val="480808EF"/>
    <w:rsid w:val="480C20EC"/>
    <w:rsid w:val="480DE908"/>
    <w:rsid w:val="480E6D3C"/>
    <w:rsid w:val="480FBAEF"/>
    <w:rsid w:val="48137BE0"/>
    <w:rsid w:val="4813ECD9"/>
    <w:rsid w:val="48146A9D"/>
    <w:rsid w:val="4814F08A"/>
    <w:rsid w:val="4817F0C6"/>
    <w:rsid w:val="481D17CC"/>
    <w:rsid w:val="481F6309"/>
    <w:rsid w:val="481F7C9F"/>
    <w:rsid w:val="482681B8"/>
    <w:rsid w:val="4827F7F9"/>
    <w:rsid w:val="482E1ECC"/>
    <w:rsid w:val="483229DF"/>
    <w:rsid w:val="483626C3"/>
    <w:rsid w:val="483A2C2C"/>
    <w:rsid w:val="483DA122"/>
    <w:rsid w:val="483DA656"/>
    <w:rsid w:val="484231B1"/>
    <w:rsid w:val="484357B4"/>
    <w:rsid w:val="48452C09"/>
    <w:rsid w:val="4846B0DB"/>
    <w:rsid w:val="484BC327"/>
    <w:rsid w:val="4850091C"/>
    <w:rsid w:val="4852CB98"/>
    <w:rsid w:val="48544EEC"/>
    <w:rsid w:val="485BAD7D"/>
    <w:rsid w:val="48693BFB"/>
    <w:rsid w:val="4869D017"/>
    <w:rsid w:val="486B2085"/>
    <w:rsid w:val="4876BD7D"/>
    <w:rsid w:val="4878F0D1"/>
    <w:rsid w:val="487DACE2"/>
    <w:rsid w:val="488E075D"/>
    <w:rsid w:val="48947833"/>
    <w:rsid w:val="48993F6C"/>
    <w:rsid w:val="489B83A3"/>
    <w:rsid w:val="489D6AEF"/>
    <w:rsid w:val="489DBF10"/>
    <w:rsid w:val="48A0CCA5"/>
    <w:rsid w:val="48A16E3A"/>
    <w:rsid w:val="48A21DFB"/>
    <w:rsid w:val="48A29A37"/>
    <w:rsid w:val="48A98C25"/>
    <w:rsid w:val="48AAF610"/>
    <w:rsid w:val="48AB46A1"/>
    <w:rsid w:val="48AC6054"/>
    <w:rsid w:val="48ACEE0A"/>
    <w:rsid w:val="48AD01FB"/>
    <w:rsid w:val="48B06DD3"/>
    <w:rsid w:val="48B86D12"/>
    <w:rsid w:val="48BC9217"/>
    <w:rsid w:val="48BE4070"/>
    <w:rsid w:val="48BF7572"/>
    <w:rsid w:val="48C3DC65"/>
    <w:rsid w:val="48CBB3F7"/>
    <w:rsid w:val="48CEBD88"/>
    <w:rsid w:val="48CF194D"/>
    <w:rsid w:val="48D2B463"/>
    <w:rsid w:val="48D70C15"/>
    <w:rsid w:val="48DC840A"/>
    <w:rsid w:val="48DFB6DB"/>
    <w:rsid w:val="48E9642D"/>
    <w:rsid w:val="48EA7077"/>
    <w:rsid w:val="48EAA4FA"/>
    <w:rsid w:val="48EF7BF2"/>
    <w:rsid w:val="49000277"/>
    <w:rsid w:val="490A2BAD"/>
    <w:rsid w:val="490B0949"/>
    <w:rsid w:val="490DDB75"/>
    <w:rsid w:val="4913DDC0"/>
    <w:rsid w:val="491DFA59"/>
    <w:rsid w:val="492253EA"/>
    <w:rsid w:val="4922A4CA"/>
    <w:rsid w:val="4925422A"/>
    <w:rsid w:val="492724FB"/>
    <w:rsid w:val="492A68FD"/>
    <w:rsid w:val="492E6FAD"/>
    <w:rsid w:val="49329861"/>
    <w:rsid w:val="4932E01C"/>
    <w:rsid w:val="493576CB"/>
    <w:rsid w:val="49364F99"/>
    <w:rsid w:val="493A532B"/>
    <w:rsid w:val="493B5DA2"/>
    <w:rsid w:val="493BE1D7"/>
    <w:rsid w:val="493D7836"/>
    <w:rsid w:val="494B4794"/>
    <w:rsid w:val="494D6927"/>
    <w:rsid w:val="4951DBA4"/>
    <w:rsid w:val="49535264"/>
    <w:rsid w:val="49546F01"/>
    <w:rsid w:val="4955CC7E"/>
    <w:rsid w:val="495CFC24"/>
    <w:rsid w:val="496CBD31"/>
    <w:rsid w:val="497D2191"/>
    <w:rsid w:val="497D256E"/>
    <w:rsid w:val="497D617F"/>
    <w:rsid w:val="497FF7DC"/>
    <w:rsid w:val="49839E79"/>
    <w:rsid w:val="498B4938"/>
    <w:rsid w:val="498C24CF"/>
    <w:rsid w:val="4993280D"/>
    <w:rsid w:val="49937E93"/>
    <w:rsid w:val="4994CC15"/>
    <w:rsid w:val="4996429E"/>
    <w:rsid w:val="4996F691"/>
    <w:rsid w:val="499F7591"/>
    <w:rsid w:val="49A0C0E0"/>
    <w:rsid w:val="49A1BF05"/>
    <w:rsid w:val="49A394A9"/>
    <w:rsid w:val="49A595EF"/>
    <w:rsid w:val="49A59C83"/>
    <w:rsid w:val="49B092FA"/>
    <w:rsid w:val="49B10331"/>
    <w:rsid w:val="49BCA6CA"/>
    <w:rsid w:val="49C779F8"/>
    <w:rsid w:val="49C8E5B4"/>
    <w:rsid w:val="49CA1B39"/>
    <w:rsid w:val="49CBD90A"/>
    <w:rsid w:val="49CDF093"/>
    <w:rsid w:val="49D00BEE"/>
    <w:rsid w:val="49D1B2C6"/>
    <w:rsid w:val="49D263CD"/>
    <w:rsid w:val="49D63CC2"/>
    <w:rsid w:val="49DD5DEA"/>
    <w:rsid w:val="49E2C492"/>
    <w:rsid w:val="49E5A8E3"/>
    <w:rsid w:val="49E8148E"/>
    <w:rsid w:val="49E81678"/>
    <w:rsid w:val="49EFA8E0"/>
    <w:rsid w:val="49FBD677"/>
    <w:rsid w:val="49FC8EFA"/>
    <w:rsid w:val="49FDF455"/>
    <w:rsid w:val="49FF79BA"/>
    <w:rsid w:val="4A02F602"/>
    <w:rsid w:val="4A03055B"/>
    <w:rsid w:val="4A09E2DE"/>
    <w:rsid w:val="4A14F378"/>
    <w:rsid w:val="4A178DDC"/>
    <w:rsid w:val="4A208501"/>
    <w:rsid w:val="4A277970"/>
    <w:rsid w:val="4A288403"/>
    <w:rsid w:val="4A2B0193"/>
    <w:rsid w:val="4A2C7A02"/>
    <w:rsid w:val="4A2CE51C"/>
    <w:rsid w:val="4A30D92C"/>
    <w:rsid w:val="4A37F090"/>
    <w:rsid w:val="4A3FD156"/>
    <w:rsid w:val="4A406248"/>
    <w:rsid w:val="4A462A3A"/>
    <w:rsid w:val="4A4E0DA3"/>
    <w:rsid w:val="4A5530D5"/>
    <w:rsid w:val="4A588D2A"/>
    <w:rsid w:val="4A5A1F55"/>
    <w:rsid w:val="4A60FE5C"/>
    <w:rsid w:val="4A620E71"/>
    <w:rsid w:val="4A6295A3"/>
    <w:rsid w:val="4A64F6EB"/>
    <w:rsid w:val="4A6614DB"/>
    <w:rsid w:val="4A67046B"/>
    <w:rsid w:val="4A67E976"/>
    <w:rsid w:val="4A6B570E"/>
    <w:rsid w:val="4A6D287E"/>
    <w:rsid w:val="4A6DD2BE"/>
    <w:rsid w:val="4A741AFF"/>
    <w:rsid w:val="4A795C34"/>
    <w:rsid w:val="4A7A4286"/>
    <w:rsid w:val="4A7E9321"/>
    <w:rsid w:val="4A8003AF"/>
    <w:rsid w:val="4A84AB29"/>
    <w:rsid w:val="4A895D96"/>
    <w:rsid w:val="4A8BDF98"/>
    <w:rsid w:val="4A90A35D"/>
    <w:rsid w:val="4A926C65"/>
    <w:rsid w:val="4A9720E7"/>
    <w:rsid w:val="4A9EACE9"/>
    <w:rsid w:val="4AA003A6"/>
    <w:rsid w:val="4AA0E00C"/>
    <w:rsid w:val="4AA387B6"/>
    <w:rsid w:val="4AA65336"/>
    <w:rsid w:val="4AB59391"/>
    <w:rsid w:val="4AB5AB95"/>
    <w:rsid w:val="4AB5C223"/>
    <w:rsid w:val="4AB68C0D"/>
    <w:rsid w:val="4ABC61AC"/>
    <w:rsid w:val="4ACD1BFA"/>
    <w:rsid w:val="4ACEC694"/>
    <w:rsid w:val="4ACF953F"/>
    <w:rsid w:val="4AD0D987"/>
    <w:rsid w:val="4ADD897F"/>
    <w:rsid w:val="4ADD8EC5"/>
    <w:rsid w:val="4AE47CF9"/>
    <w:rsid w:val="4AECF179"/>
    <w:rsid w:val="4AFAF2F1"/>
    <w:rsid w:val="4AFCC340"/>
    <w:rsid w:val="4AFEEDE4"/>
    <w:rsid w:val="4B02DB68"/>
    <w:rsid w:val="4B140B0E"/>
    <w:rsid w:val="4B1AF674"/>
    <w:rsid w:val="4B1E778C"/>
    <w:rsid w:val="4B2064D1"/>
    <w:rsid w:val="4B22E750"/>
    <w:rsid w:val="4B247979"/>
    <w:rsid w:val="4B2549E4"/>
    <w:rsid w:val="4B262335"/>
    <w:rsid w:val="4B28AA90"/>
    <w:rsid w:val="4B2B6693"/>
    <w:rsid w:val="4B2FAB8C"/>
    <w:rsid w:val="4B34EB7F"/>
    <w:rsid w:val="4B357194"/>
    <w:rsid w:val="4B423023"/>
    <w:rsid w:val="4B434D74"/>
    <w:rsid w:val="4B447888"/>
    <w:rsid w:val="4B465BEF"/>
    <w:rsid w:val="4B487FB1"/>
    <w:rsid w:val="4B4A2D19"/>
    <w:rsid w:val="4B4E0BC7"/>
    <w:rsid w:val="4B4FBA99"/>
    <w:rsid w:val="4B51BCDE"/>
    <w:rsid w:val="4B522B67"/>
    <w:rsid w:val="4B52CDC4"/>
    <w:rsid w:val="4B5EB493"/>
    <w:rsid w:val="4B61C0B0"/>
    <w:rsid w:val="4B6DF4FB"/>
    <w:rsid w:val="4B72AFE9"/>
    <w:rsid w:val="4B8828C2"/>
    <w:rsid w:val="4B887ECE"/>
    <w:rsid w:val="4B8E18A8"/>
    <w:rsid w:val="4B945AE3"/>
    <w:rsid w:val="4B951F15"/>
    <w:rsid w:val="4B977B99"/>
    <w:rsid w:val="4B97D53F"/>
    <w:rsid w:val="4B9ED3CA"/>
    <w:rsid w:val="4BA9510E"/>
    <w:rsid w:val="4BA982B8"/>
    <w:rsid w:val="4BAEBEA0"/>
    <w:rsid w:val="4BB28B7A"/>
    <w:rsid w:val="4BB3E313"/>
    <w:rsid w:val="4BBBD589"/>
    <w:rsid w:val="4BC08187"/>
    <w:rsid w:val="4BC25F89"/>
    <w:rsid w:val="4BC427C7"/>
    <w:rsid w:val="4BCC6525"/>
    <w:rsid w:val="4BCE0DA8"/>
    <w:rsid w:val="4BD12AAC"/>
    <w:rsid w:val="4BD19A07"/>
    <w:rsid w:val="4BD4A7ED"/>
    <w:rsid w:val="4BD7913D"/>
    <w:rsid w:val="4BDA2577"/>
    <w:rsid w:val="4BDD6DC4"/>
    <w:rsid w:val="4BE237C4"/>
    <w:rsid w:val="4BE2988F"/>
    <w:rsid w:val="4BE8693C"/>
    <w:rsid w:val="4BE890BE"/>
    <w:rsid w:val="4BEB0CF2"/>
    <w:rsid w:val="4BF097FC"/>
    <w:rsid w:val="4BF8AC93"/>
    <w:rsid w:val="4BFD12E2"/>
    <w:rsid w:val="4BFDD23F"/>
    <w:rsid w:val="4BFF295E"/>
    <w:rsid w:val="4C06CCAE"/>
    <w:rsid w:val="4C0BFEBA"/>
    <w:rsid w:val="4C143550"/>
    <w:rsid w:val="4C168F72"/>
    <w:rsid w:val="4C18FEEB"/>
    <w:rsid w:val="4C2362ED"/>
    <w:rsid w:val="4C25F8C2"/>
    <w:rsid w:val="4C28437E"/>
    <w:rsid w:val="4C298645"/>
    <w:rsid w:val="4C2B9302"/>
    <w:rsid w:val="4C2DA24F"/>
    <w:rsid w:val="4C317F2A"/>
    <w:rsid w:val="4C362198"/>
    <w:rsid w:val="4C4BB181"/>
    <w:rsid w:val="4C4C0537"/>
    <w:rsid w:val="4C4E3F0D"/>
    <w:rsid w:val="4C512B78"/>
    <w:rsid w:val="4C562D59"/>
    <w:rsid w:val="4C5F6B99"/>
    <w:rsid w:val="4C640A4B"/>
    <w:rsid w:val="4C67C97F"/>
    <w:rsid w:val="4C6AAF4C"/>
    <w:rsid w:val="4C6AB3CF"/>
    <w:rsid w:val="4C6B1DAB"/>
    <w:rsid w:val="4C6C6124"/>
    <w:rsid w:val="4C6E89AA"/>
    <w:rsid w:val="4C6FA8FE"/>
    <w:rsid w:val="4C791C89"/>
    <w:rsid w:val="4C86A412"/>
    <w:rsid w:val="4C9238A6"/>
    <w:rsid w:val="4C954F7F"/>
    <w:rsid w:val="4C995CAE"/>
    <w:rsid w:val="4CA30113"/>
    <w:rsid w:val="4CA6A92E"/>
    <w:rsid w:val="4CB9807A"/>
    <w:rsid w:val="4CBBBE06"/>
    <w:rsid w:val="4CC15CD8"/>
    <w:rsid w:val="4CC277CC"/>
    <w:rsid w:val="4CC5645A"/>
    <w:rsid w:val="4CC9C72A"/>
    <w:rsid w:val="4CCAED1F"/>
    <w:rsid w:val="4CCBD6D5"/>
    <w:rsid w:val="4CD5F0D5"/>
    <w:rsid w:val="4CD99DF0"/>
    <w:rsid w:val="4CDA53BD"/>
    <w:rsid w:val="4CDAD6AF"/>
    <w:rsid w:val="4CE5777B"/>
    <w:rsid w:val="4CEC111D"/>
    <w:rsid w:val="4CEC4277"/>
    <w:rsid w:val="4CF01161"/>
    <w:rsid w:val="4CF0CFCD"/>
    <w:rsid w:val="4CF1F333"/>
    <w:rsid w:val="4CF60D29"/>
    <w:rsid w:val="4CF6D47A"/>
    <w:rsid w:val="4CFB302C"/>
    <w:rsid w:val="4CFEF1DE"/>
    <w:rsid w:val="4CFF91EC"/>
    <w:rsid w:val="4D026424"/>
    <w:rsid w:val="4D079F66"/>
    <w:rsid w:val="4D0E5C68"/>
    <w:rsid w:val="4D0FCF36"/>
    <w:rsid w:val="4D1550CB"/>
    <w:rsid w:val="4D16303C"/>
    <w:rsid w:val="4D19DE85"/>
    <w:rsid w:val="4D1A96B1"/>
    <w:rsid w:val="4D2AB2FD"/>
    <w:rsid w:val="4D2F866A"/>
    <w:rsid w:val="4D2FEDB4"/>
    <w:rsid w:val="4D334760"/>
    <w:rsid w:val="4D40789A"/>
    <w:rsid w:val="4D436488"/>
    <w:rsid w:val="4D440F0F"/>
    <w:rsid w:val="4D49A0E1"/>
    <w:rsid w:val="4D4B2149"/>
    <w:rsid w:val="4D5397AF"/>
    <w:rsid w:val="4D5757E3"/>
    <w:rsid w:val="4D59743A"/>
    <w:rsid w:val="4D5C4674"/>
    <w:rsid w:val="4D64BBD7"/>
    <w:rsid w:val="4D6925E7"/>
    <w:rsid w:val="4D6B0576"/>
    <w:rsid w:val="4D753FCA"/>
    <w:rsid w:val="4D7597A1"/>
    <w:rsid w:val="4D767EF1"/>
    <w:rsid w:val="4D78AE70"/>
    <w:rsid w:val="4D7D6474"/>
    <w:rsid w:val="4D7F9D2F"/>
    <w:rsid w:val="4D7FF4D5"/>
    <w:rsid w:val="4D814BFD"/>
    <w:rsid w:val="4D81A4E7"/>
    <w:rsid w:val="4D883417"/>
    <w:rsid w:val="4D90A375"/>
    <w:rsid w:val="4D91C971"/>
    <w:rsid w:val="4D95E5DE"/>
    <w:rsid w:val="4DA38F9E"/>
    <w:rsid w:val="4DA3C86D"/>
    <w:rsid w:val="4DAAE31C"/>
    <w:rsid w:val="4DB066D5"/>
    <w:rsid w:val="4DB357E7"/>
    <w:rsid w:val="4DB99DDD"/>
    <w:rsid w:val="4DBDB48C"/>
    <w:rsid w:val="4DBE863A"/>
    <w:rsid w:val="4DC9CC15"/>
    <w:rsid w:val="4DD86C70"/>
    <w:rsid w:val="4DE10487"/>
    <w:rsid w:val="4DE5E8E8"/>
    <w:rsid w:val="4DEB34A0"/>
    <w:rsid w:val="4DEE9A08"/>
    <w:rsid w:val="4DF0996B"/>
    <w:rsid w:val="4DF0EC2E"/>
    <w:rsid w:val="4DF56059"/>
    <w:rsid w:val="4DFECC47"/>
    <w:rsid w:val="4DFF1DC8"/>
    <w:rsid w:val="4E04FFC3"/>
    <w:rsid w:val="4E0BF9E6"/>
    <w:rsid w:val="4E0CB859"/>
    <w:rsid w:val="4E0E776F"/>
    <w:rsid w:val="4E11D9A6"/>
    <w:rsid w:val="4E1D25C6"/>
    <w:rsid w:val="4E1DF9C9"/>
    <w:rsid w:val="4E28976E"/>
    <w:rsid w:val="4E28B6DE"/>
    <w:rsid w:val="4E2DA88D"/>
    <w:rsid w:val="4E3177F8"/>
    <w:rsid w:val="4E385C06"/>
    <w:rsid w:val="4E39DB70"/>
    <w:rsid w:val="4E52AE1C"/>
    <w:rsid w:val="4E6666D7"/>
    <w:rsid w:val="4E70C2BE"/>
    <w:rsid w:val="4E792FF0"/>
    <w:rsid w:val="4E7A42F9"/>
    <w:rsid w:val="4E7F87D1"/>
    <w:rsid w:val="4E805B42"/>
    <w:rsid w:val="4E839321"/>
    <w:rsid w:val="4E83F6C0"/>
    <w:rsid w:val="4E8D0040"/>
    <w:rsid w:val="4E8D018A"/>
    <w:rsid w:val="4E8EF00A"/>
    <w:rsid w:val="4E911A31"/>
    <w:rsid w:val="4E9CAC8B"/>
    <w:rsid w:val="4E9F9B5A"/>
    <w:rsid w:val="4EA07E66"/>
    <w:rsid w:val="4EA0C8D5"/>
    <w:rsid w:val="4EA0CF89"/>
    <w:rsid w:val="4EA1AC6D"/>
    <w:rsid w:val="4EA2BB22"/>
    <w:rsid w:val="4EA2CE21"/>
    <w:rsid w:val="4EA3FA2E"/>
    <w:rsid w:val="4EA9CC87"/>
    <w:rsid w:val="4EA9ECC0"/>
    <w:rsid w:val="4EA9ECD5"/>
    <w:rsid w:val="4EB30CBB"/>
    <w:rsid w:val="4EB48C74"/>
    <w:rsid w:val="4EB7748B"/>
    <w:rsid w:val="4EB87519"/>
    <w:rsid w:val="4EBBE3DC"/>
    <w:rsid w:val="4EBEA52E"/>
    <w:rsid w:val="4EC013B2"/>
    <w:rsid w:val="4ECCD0E0"/>
    <w:rsid w:val="4ECCE39A"/>
    <w:rsid w:val="4ED4BD88"/>
    <w:rsid w:val="4ED54893"/>
    <w:rsid w:val="4EDA47C5"/>
    <w:rsid w:val="4EDBDA3E"/>
    <w:rsid w:val="4EDCBE6B"/>
    <w:rsid w:val="4EE00BA2"/>
    <w:rsid w:val="4EE29CF5"/>
    <w:rsid w:val="4EE39F23"/>
    <w:rsid w:val="4EE3FCBC"/>
    <w:rsid w:val="4EE8E44A"/>
    <w:rsid w:val="4EE9B991"/>
    <w:rsid w:val="4EEADA44"/>
    <w:rsid w:val="4EF2F0C0"/>
    <w:rsid w:val="4F00A8C8"/>
    <w:rsid w:val="4F05C173"/>
    <w:rsid w:val="4F05DAAB"/>
    <w:rsid w:val="4F0B6067"/>
    <w:rsid w:val="4F0D5BB6"/>
    <w:rsid w:val="4F0EC26D"/>
    <w:rsid w:val="4F11F78C"/>
    <w:rsid w:val="4F11F80F"/>
    <w:rsid w:val="4F12F545"/>
    <w:rsid w:val="4F13A807"/>
    <w:rsid w:val="4F13DF7C"/>
    <w:rsid w:val="4F16A469"/>
    <w:rsid w:val="4F18716B"/>
    <w:rsid w:val="4F1B8063"/>
    <w:rsid w:val="4F29528F"/>
    <w:rsid w:val="4F37A93F"/>
    <w:rsid w:val="4F3CAF5E"/>
    <w:rsid w:val="4F442E64"/>
    <w:rsid w:val="4F4C78CB"/>
    <w:rsid w:val="4F4CBA78"/>
    <w:rsid w:val="4F4F45AE"/>
    <w:rsid w:val="4F55F98C"/>
    <w:rsid w:val="4F647DFA"/>
    <w:rsid w:val="4F66A879"/>
    <w:rsid w:val="4F6B2C2F"/>
    <w:rsid w:val="4F721C1A"/>
    <w:rsid w:val="4F730441"/>
    <w:rsid w:val="4F7E1131"/>
    <w:rsid w:val="4F7E82A0"/>
    <w:rsid w:val="4F7FD167"/>
    <w:rsid w:val="4F822C38"/>
    <w:rsid w:val="4F83AE80"/>
    <w:rsid w:val="4F98DF1C"/>
    <w:rsid w:val="4F9EB6DF"/>
    <w:rsid w:val="4F9F6231"/>
    <w:rsid w:val="4FA69D52"/>
    <w:rsid w:val="4FA9B678"/>
    <w:rsid w:val="4FB543EC"/>
    <w:rsid w:val="4FB97330"/>
    <w:rsid w:val="4FC1905B"/>
    <w:rsid w:val="4FC20062"/>
    <w:rsid w:val="4FC41E74"/>
    <w:rsid w:val="4FC6232C"/>
    <w:rsid w:val="4FCB5B28"/>
    <w:rsid w:val="4FD2580B"/>
    <w:rsid w:val="4FD836AB"/>
    <w:rsid w:val="4FD9BD22"/>
    <w:rsid w:val="4FDE4B7C"/>
    <w:rsid w:val="4FE03332"/>
    <w:rsid w:val="4FE8DDDE"/>
    <w:rsid w:val="4FEE06FB"/>
    <w:rsid w:val="4FF3D139"/>
    <w:rsid w:val="4FFF1EEE"/>
    <w:rsid w:val="50003BAE"/>
    <w:rsid w:val="50013A49"/>
    <w:rsid w:val="50124D13"/>
    <w:rsid w:val="501961AD"/>
    <w:rsid w:val="501CCCEA"/>
    <w:rsid w:val="5021E7BE"/>
    <w:rsid w:val="502B2D48"/>
    <w:rsid w:val="5032837C"/>
    <w:rsid w:val="503804DA"/>
    <w:rsid w:val="5038D4DE"/>
    <w:rsid w:val="503A6A44"/>
    <w:rsid w:val="503ED70C"/>
    <w:rsid w:val="50418E9E"/>
    <w:rsid w:val="50553C6E"/>
    <w:rsid w:val="5058B5D5"/>
    <w:rsid w:val="505B04F1"/>
    <w:rsid w:val="505C2140"/>
    <w:rsid w:val="505F69B8"/>
    <w:rsid w:val="50639715"/>
    <w:rsid w:val="506D55C3"/>
    <w:rsid w:val="506D7696"/>
    <w:rsid w:val="5073694D"/>
    <w:rsid w:val="5076E5FF"/>
    <w:rsid w:val="507814FA"/>
    <w:rsid w:val="507A7EB4"/>
    <w:rsid w:val="507ACC94"/>
    <w:rsid w:val="5083417D"/>
    <w:rsid w:val="508EA360"/>
    <w:rsid w:val="508FC076"/>
    <w:rsid w:val="508FD36D"/>
    <w:rsid w:val="5090344A"/>
    <w:rsid w:val="50919D4B"/>
    <w:rsid w:val="5094ECF3"/>
    <w:rsid w:val="509569A1"/>
    <w:rsid w:val="509F43F0"/>
    <w:rsid w:val="50A4C3A6"/>
    <w:rsid w:val="50A8CDC8"/>
    <w:rsid w:val="50B416B4"/>
    <w:rsid w:val="50B705A9"/>
    <w:rsid w:val="50BEFAD8"/>
    <w:rsid w:val="50C0157F"/>
    <w:rsid w:val="50C4122B"/>
    <w:rsid w:val="50C66161"/>
    <w:rsid w:val="50CE8C79"/>
    <w:rsid w:val="50D040F0"/>
    <w:rsid w:val="50D051D0"/>
    <w:rsid w:val="50D66D58"/>
    <w:rsid w:val="50D6AD24"/>
    <w:rsid w:val="50E20804"/>
    <w:rsid w:val="50E247A3"/>
    <w:rsid w:val="50E82196"/>
    <w:rsid w:val="50EC8562"/>
    <w:rsid w:val="50ED6BDF"/>
    <w:rsid w:val="50F05538"/>
    <w:rsid w:val="50F06650"/>
    <w:rsid w:val="50F2EC03"/>
    <w:rsid w:val="50F32F4B"/>
    <w:rsid w:val="50F9F99F"/>
    <w:rsid w:val="50FB39DA"/>
    <w:rsid w:val="51002BC0"/>
    <w:rsid w:val="510D7D2B"/>
    <w:rsid w:val="51138C86"/>
    <w:rsid w:val="51149066"/>
    <w:rsid w:val="511BF218"/>
    <w:rsid w:val="5122FBB4"/>
    <w:rsid w:val="51240809"/>
    <w:rsid w:val="51243F01"/>
    <w:rsid w:val="5127A640"/>
    <w:rsid w:val="512A4EE6"/>
    <w:rsid w:val="512EB857"/>
    <w:rsid w:val="513B4E31"/>
    <w:rsid w:val="513D0403"/>
    <w:rsid w:val="5141FD50"/>
    <w:rsid w:val="5142D5DC"/>
    <w:rsid w:val="514ADC44"/>
    <w:rsid w:val="514B3ED8"/>
    <w:rsid w:val="515362E1"/>
    <w:rsid w:val="515E3BC8"/>
    <w:rsid w:val="516321DA"/>
    <w:rsid w:val="51665645"/>
    <w:rsid w:val="516A4E03"/>
    <w:rsid w:val="516AF252"/>
    <w:rsid w:val="516C0DF7"/>
    <w:rsid w:val="5170F2DF"/>
    <w:rsid w:val="5176FAD5"/>
    <w:rsid w:val="5177DCF0"/>
    <w:rsid w:val="5178B5DF"/>
    <w:rsid w:val="517D9BC4"/>
    <w:rsid w:val="5182C8C7"/>
    <w:rsid w:val="5189BFCB"/>
    <w:rsid w:val="518F205F"/>
    <w:rsid w:val="5193AAD9"/>
    <w:rsid w:val="5198A8D5"/>
    <w:rsid w:val="519CC45C"/>
    <w:rsid w:val="519CFA75"/>
    <w:rsid w:val="51A0624E"/>
    <w:rsid w:val="51A178FD"/>
    <w:rsid w:val="51A5F03D"/>
    <w:rsid w:val="51A950A6"/>
    <w:rsid w:val="51AB8B24"/>
    <w:rsid w:val="51AC989A"/>
    <w:rsid w:val="51ACD926"/>
    <w:rsid w:val="51B329B5"/>
    <w:rsid w:val="51B83A6F"/>
    <w:rsid w:val="51BC83DB"/>
    <w:rsid w:val="51BFEBFF"/>
    <w:rsid w:val="51C4C729"/>
    <w:rsid w:val="51C5BED2"/>
    <w:rsid w:val="51C89242"/>
    <w:rsid w:val="51CD7B7E"/>
    <w:rsid w:val="51D0C91E"/>
    <w:rsid w:val="51D1A1D2"/>
    <w:rsid w:val="51D1A81F"/>
    <w:rsid w:val="51D336DA"/>
    <w:rsid w:val="51D78559"/>
    <w:rsid w:val="51D9AC18"/>
    <w:rsid w:val="51DB9945"/>
    <w:rsid w:val="51DD8D13"/>
    <w:rsid w:val="51DE3F30"/>
    <w:rsid w:val="51E0B3B6"/>
    <w:rsid w:val="51E606DD"/>
    <w:rsid w:val="51E67A28"/>
    <w:rsid w:val="51EB02ED"/>
    <w:rsid w:val="51EB3EFB"/>
    <w:rsid w:val="51ECBD75"/>
    <w:rsid w:val="51F06E6E"/>
    <w:rsid w:val="51F0A28E"/>
    <w:rsid w:val="51F38375"/>
    <w:rsid w:val="51F4B95B"/>
    <w:rsid w:val="51F58871"/>
    <w:rsid w:val="51FA7A90"/>
    <w:rsid w:val="51FB9385"/>
    <w:rsid w:val="51FCAE17"/>
    <w:rsid w:val="51FCDF58"/>
    <w:rsid w:val="51FD4E70"/>
    <w:rsid w:val="51FDD828"/>
    <w:rsid w:val="51FF0CB9"/>
    <w:rsid w:val="52002F51"/>
    <w:rsid w:val="52040A44"/>
    <w:rsid w:val="520B4208"/>
    <w:rsid w:val="5214F464"/>
    <w:rsid w:val="5218D99C"/>
    <w:rsid w:val="521A6804"/>
    <w:rsid w:val="521C69DB"/>
    <w:rsid w:val="522113E5"/>
    <w:rsid w:val="522428C2"/>
    <w:rsid w:val="52269BB4"/>
    <w:rsid w:val="5227F775"/>
    <w:rsid w:val="523132D6"/>
    <w:rsid w:val="5232C4D4"/>
    <w:rsid w:val="52356867"/>
    <w:rsid w:val="523AE663"/>
    <w:rsid w:val="524B575A"/>
    <w:rsid w:val="5252FA30"/>
    <w:rsid w:val="5255FCDA"/>
    <w:rsid w:val="525C6722"/>
    <w:rsid w:val="526842A1"/>
    <w:rsid w:val="526E434F"/>
    <w:rsid w:val="526EEE2A"/>
    <w:rsid w:val="52813B0E"/>
    <w:rsid w:val="528B147B"/>
    <w:rsid w:val="528BE0C8"/>
    <w:rsid w:val="528F43A9"/>
    <w:rsid w:val="5291753D"/>
    <w:rsid w:val="5294D747"/>
    <w:rsid w:val="5297900C"/>
    <w:rsid w:val="52A3659A"/>
    <w:rsid w:val="52A3EC16"/>
    <w:rsid w:val="52B19580"/>
    <w:rsid w:val="52B45F04"/>
    <w:rsid w:val="52B48E69"/>
    <w:rsid w:val="52BBF63D"/>
    <w:rsid w:val="52BCCD9C"/>
    <w:rsid w:val="52BE9E7E"/>
    <w:rsid w:val="52C00CF0"/>
    <w:rsid w:val="52C18C42"/>
    <w:rsid w:val="52C38438"/>
    <w:rsid w:val="52C9F1CC"/>
    <w:rsid w:val="52CE9679"/>
    <w:rsid w:val="52D2B1B3"/>
    <w:rsid w:val="52D9040C"/>
    <w:rsid w:val="52E04D4F"/>
    <w:rsid w:val="52E1FB44"/>
    <w:rsid w:val="52E2E9D3"/>
    <w:rsid w:val="52F3E7E0"/>
    <w:rsid w:val="52F64E83"/>
    <w:rsid w:val="52F7AE4A"/>
    <w:rsid w:val="52F929AD"/>
    <w:rsid w:val="52F9FF84"/>
    <w:rsid w:val="52FD6DFF"/>
    <w:rsid w:val="53029361"/>
    <w:rsid w:val="5308586D"/>
    <w:rsid w:val="530CB339"/>
    <w:rsid w:val="5324190B"/>
    <w:rsid w:val="5325932D"/>
    <w:rsid w:val="5326E835"/>
    <w:rsid w:val="532A021F"/>
    <w:rsid w:val="532FAAE7"/>
    <w:rsid w:val="5332BA10"/>
    <w:rsid w:val="5335CAB4"/>
    <w:rsid w:val="5336D145"/>
    <w:rsid w:val="5338DF84"/>
    <w:rsid w:val="533ECBFD"/>
    <w:rsid w:val="533EDD55"/>
    <w:rsid w:val="533F793C"/>
    <w:rsid w:val="533FC104"/>
    <w:rsid w:val="534313C5"/>
    <w:rsid w:val="5343A351"/>
    <w:rsid w:val="5343E214"/>
    <w:rsid w:val="53464964"/>
    <w:rsid w:val="5352A53E"/>
    <w:rsid w:val="535D26ED"/>
    <w:rsid w:val="536AA2FC"/>
    <w:rsid w:val="536BD838"/>
    <w:rsid w:val="53716032"/>
    <w:rsid w:val="53744A4F"/>
    <w:rsid w:val="5375A588"/>
    <w:rsid w:val="537E0288"/>
    <w:rsid w:val="537F43F2"/>
    <w:rsid w:val="53807238"/>
    <w:rsid w:val="538927E5"/>
    <w:rsid w:val="538F71B1"/>
    <w:rsid w:val="5390A1F6"/>
    <w:rsid w:val="5391F452"/>
    <w:rsid w:val="53A16BE3"/>
    <w:rsid w:val="53A270BC"/>
    <w:rsid w:val="53A3E1E0"/>
    <w:rsid w:val="53A40502"/>
    <w:rsid w:val="53A59B2C"/>
    <w:rsid w:val="53ABE480"/>
    <w:rsid w:val="53AEB5E6"/>
    <w:rsid w:val="53AFCFCF"/>
    <w:rsid w:val="53B09483"/>
    <w:rsid w:val="53B6858E"/>
    <w:rsid w:val="53B8C8EB"/>
    <w:rsid w:val="53BCC280"/>
    <w:rsid w:val="53BE1E69"/>
    <w:rsid w:val="53CC38B6"/>
    <w:rsid w:val="53CD0226"/>
    <w:rsid w:val="53D01AA4"/>
    <w:rsid w:val="53D0B256"/>
    <w:rsid w:val="53D30C51"/>
    <w:rsid w:val="53D3112D"/>
    <w:rsid w:val="53D72B1A"/>
    <w:rsid w:val="53D8F1ED"/>
    <w:rsid w:val="53DB9C47"/>
    <w:rsid w:val="53DE39F5"/>
    <w:rsid w:val="53E6D252"/>
    <w:rsid w:val="53E7ABC5"/>
    <w:rsid w:val="53E98281"/>
    <w:rsid w:val="53F2BD3A"/>
    <w:rsid w:val="53F5C09E"/>
    <w:rsid w:val="53FBAECF"/>
    <w:rsid w:val="53FCC9E8"/>
    <w:rsid w:val="53FF1E10"/>
    <w:rsid w:val="53FF4BD0"/>
    <w:rsid w:val="53FFD689"/>
    <w:rsid w:val="5404D624"/>
    <w:rsid w:val="540707DC"/>
    <w:rsid w:val="540E2DFD"/>
    <w:rsid w:val="5411E2E2"/>
    <w:rsid w:val="5411FE29"/>
    <w:rsid w:val="5419D14C"/>
    <w:rsid w:val="542D9754"/>
    <w:rsid w:val="54305B72"/>
    <w:rsid w:val="54324626"/>
    <w:rsid w:val="5432825B"/>
    <w:rsid w:val="54344B4A"/>
    <w:rsid w:val="543A7576"/>
    <w:rsid w:val="5440948B"/>
    <w:rsid w:val="544258EC"/>
    <w:rsid w:val="544EB709"/>
    <w:rsid w:val="54524CC8"/>
    <w:rsid w:val="54545652"/>
    <w:rsid w:val="5457AD75"/>
    <w:rsid w:val="545FE5E7"/>
    <w:rsid w:val="54640D27"/>
    <w:rsid w:val="5472C206"/>
    <w:rsid w:val="547363C2"/>
    <w:rsid w:val="54743B17"/>
    <w:rsid w:val="547AE4F8"/>
    <w:rsid w:val="5481D61F"/>
    <w:rsid w:val="548A7C39"/>
    <w:rsid w:val="548A9791"/>
    <w:rsid w:val="548B6F42"/>
    <w:rsid w:val="548B8965"/>
    <w:rsid w:val="548C2E67"/>
    <w:rsid w:val="54905406"/>
    <w:rsid w:val="549DA51E"/>
    <w:rsid w:val="54A7F3B6"/>
    <w:rsid w:val="54AD536A"/>
    <w:rsid w:val="54ADD061"/>
    <w:rsid w:val="54C2486B"/>
    <w:rsid w:val="54C75563"/>
    <w:rsid w:val="54C92783"/>
    <w:rsid w:val="54CE2376"/>
    <w:rsid w:val="54D32DE9"/>
    <w:rsid w:val="54D3DB99"/>
    <w:rsid w:val="54D4B953"/>
    <w:rsid w:val="54DA5A7E"/>
    <w:rsid w:val="54DB5989"/>
    <w:rsid w:val="54E068DD"/>
    <w:rsid w:val="54E3637E"/>
    <w:rsid w:val="54E991F3"/>
    <w:rsid w:val="54EBCFA4"/>
    <w:rsid w:val="54EFC6B1"/>
    <w:rsid w:val="54F1E3A2"/>
    <w:rsid w:val="54F62126"/>
    <w:rsid w:val="54F9B8D0"/>
    <w:rsid w:val="54F9D407"/>
    <w:rsid w:val="54FB8DE4"/>
    <w:rsid w:val="54FDC564"/>
    <w:rsid w:val="54FF49FC"/>
    <w:rsid w:val="550272D9"/>
    <w:rsid w:val="5506C818"/>
    <w:rsid w:val="55076239"/>
    <w:rsid w:val="550C12A3"/>
    <w:rsid w:val="550CD276"/>
    <w:rsid w:val="550F1CC9"/>
    <w:rsid w:val="551883E7"/>
    <w:rsid w:val="551965DC"/>
    <w:rsid w:val="551F609A"/>
    <w:rsid w:val="55202048"/>
    <w:rsid w:val="55211151"/>
    <w:rsid w:val="5522F010"/>
    <w:rsid w:val="5523BDED"/>
    <w:rsid w:val="5529C39A"/>
    <w:rsid w:val="552B1337"/>
    <w:rsid w:val="552E8992"/>
    <w:rsid w:val="552F3209"/>
    <w:rsid w:val="5537183F"/>
    <w:rsid w:val="553BE706"/>
    <w:rsid w:val="5540799F"/>
    <w:rsid w:val="5541DA57"/>
    <w:rsid w:val="554D270C"/>
    <w:rsid w:val="554D9A33"/>
    <w:rsid w:val="5552E941"/>
    <w:rsid w:val="5553AE0E"/>
    <w:rsid w:val="55594507"/>
    <w:rsid w:val="555ABC76"/>
    <w:rsid w:val="5571B3B8"/>
    <w:rsid w:val="55742741"/>
    <w:rsid w:val="5579539C"/>
    <w:rsid w:val="557DFA47"/>
    <w:rsid w:val="557EA455"/>
    <w:rsid w:val="557F5F11"/>
    <w:rsid w:val="558C50E9"/>
    <w:rsid w:val="558D692F"/>
    <w:rsid w:val="55938F01"/>
    <w:rsid w:val="559AB1DD"/>
    <w:rsid w:val="559B15D9"/>
    <w:rsid w:val="55AB22D0"/>
    <w:rsid w:val="55ACD885"/>
    <w:rsid w:val="55AE1743"/>
    <w:rsid w:val="55B0A3E9"/>
    <w:rsid w:val="55B0D1CA"/>
    <w:rsid w:val="55B36896"/>
    <w:rsid w:val="55B5DCE1"/>
    <w:rsid w:val="55BB5127"/>
    <w:rsid w:val="55BF39CA"/>
    <w:rsid w:val="55C231A1"/>
    <w:rsid w:val="55C4A49A"/>
    <w:rsid w:val="55D0B921"/>
    <w:rsid w:val="55D29A5F"/>
    <w:rsid w:val="55D32EA0"/>
    <w:rsid w:val="55D3979A"/>
    <w:rsid w:val="55D72AB8"/>
    <w:rsid w:val="55D8040A"/>
    <w:rsid w:val="55DAD995"/>
    <w:rsid w:val="55DF4B3B"/>
    <w:rsid w:val="55E2F2F1"/>
    <w:rsid w:val="55E4969A"/>
    <w:rsid w:val="55E7BB80"/>
    <w:rsid w:val="55EA4B8C"/>
    <w:rsid w:val="55F1B625"/>
    <w:rsid w:val="55F34EA1"/>
    <w:rsid w:val="55F5EA42"/>
    <w:rsid w:val="5602EC92"/>
    <w:rsid w:val="5603E19C"/>
    <w:rsid w:val="5605B1F9"/>
    <w:rsid w:val="56081CB4"/>
    <w:rsid w:val="56128B3D"/>
    <w:rsid w:val="5614416A"/>
    <w:rsid w:val="561AB1ED"/>
    <w:rsid w:val="5621994C"/>
    <w:rsid w:val="5625285F"/>
    <w:rsid w:val="562D13ED"/>
    <w:rsid w:val="562D9282"/>
    <w:rsid w:val="5639DDEE"/>
    <w:rsid w:val="563D9D48"/>
    <w:rsid w:val="56455188"/>
    <w:rsid w:val="5645EB94"/>
    <w:rsid w:val="564AF2CA"/>
    <w:rsid w:val="564BA275"/>
    <w:rsid w:val="5651EA14"/>
    <w:rsid w:val="5658872D"/>
    <w:rsid w:val="565EBAD4"/>
    <w:rsid w:val="5662ACB4"/>
    <w:rsid w:val="566B2119"/>
    <w:rsid w:val="566D2C42"/>
    <w:rsid w:val="5674038E"/>
    <w:rsid w:val="567762CD"/>
    <w:rsid w:val="56793F2C"/>
    <w:rsid w:val="567F4061"/>
    <w:rsid w:val="56862994"/>
    <w:rsid w:val="568FB635"/>
    <w:rsid w:val="56901A36"/>
    <w:rsid w:val="5691E65E"/>
    <w:rsid w:val="5698F177"/>
    <w:rsid w:val="5699AF35"/>
    <w:rsid w:val="56A04457"/>
    <w:rsid w:val="56A1DA86"/>
    <w:rsid w:val="56A3E5DF"/>
    <w:rsid w:val="56AB8622"/>
    <w:rsid w:val="56ACC000"/>
    <w:rsid w:val="56B06576"/>
    <w:rsid w:val="56B19A26"/>
    <w:rsid w:val="56B26AD2"/>
    <w:rsid w:val="56B90C62"/>
    <w:rsid w:val="56C4C577"/>
    <w:rsid w:val="56C5325F"/>
    <w:rsid w:val="56C75D41"/>
    <w:rsid w:val="56CA0C96"/>
    <w:rsid w:val="56D0A529"/>
    <w:rsid w:val="56D25550"/>
    <w:rsid w:val="56D2988D"/>
    <w:rsid w:val="56D3DABE"/>
    <w:rsid w:val="56D3FF5C"/>
    <w:rsid w:val="56DD3B64"/>
    <w:rsid w:val="56DDAB1C"/>
    <w:rsid w:val="56DEC7E0"/>
    <w:rsid w:val="56E2B473"/>
    <w:rsid w:val="56E460BB"/>
    <w:rsid w:val="56E8CAF9"/>
    <w:rsid w:val="56EB8D08"/>
    <w:rsid w:val="56F773A2"/>
    <w:rsid w:val="56FC534E"/>
    <w:rsid w:val="56FD62C2"/>
    <w:rsid w:val="56FDB433"/>
    <w:rsid w:val="5702A4FE"/>
    <w:rsid w:val="5703964B"/>
    <w:rsid w:val="5704A7A1"/>
    <w:rsid w:val="570BE719"/>
    <w:rsid w:val="5714FDFB"/>
    <w:rsid w:val="57162CC5"/>
    <w:rsid w:val="5719565D"/>
    <w:rsid w:val="571A15F8"/>
    <w:rsid w:val="571E4275"/>
    <w:rsid w:val="57264662"/>
    <w:rsid w:val="572742D4"/>
    <w:rsid w:val="572CB82C"/>
    <w:rsid w:val="572F0587"/>
    <w:rsid w:val="572FA24F"/>
    <w:rsid w:val="574482E9"/>
    <w:rsid w:val="57562901"/>
    <w:rsid w:val="5756857B"/>
    <w:rsid w:val="575C0D4E"/>
    <w:rsid w:val="575EDAF2"/>
    <w:rsid w:val="5762277A"/>
    <w:rsid w:val="5764E3D5"/>
    <w:rsid w:val="57661E85"/>
    <w:rsid w:val="5766AD18"/>
    <w:rsid w:val="576E01D5"/>
    <w:rsid w:val="57732C39"/>
    <w:rsid w:val="577B34F3"/>
    <w:rsid w:val="577C786B"/>
    <w:rsid w:val="577FF30D"/>
    <w:rsid w:val="5789A0AE"/>
    <w:rsid w:val="578E8F70"/>
    <w:rsid w:val="578ECA55"/>
    <w:rsid w:val="57943817"/>
    <w:rsid w:val="5797B812"/>
    <w:rsid w:val="57988FAF"/>
    <w:rsid w:val="579A3B94"/>
    <w:rsid w:val="579C7E42"/>
    <w:rsid w:val="579FC009"/>
    <w:rsid w:val="57A04EFB"/>
    <w:rsid w:val="57A1BA07"/>
    <w:rsid w:val="57A1D989"/>
    <w:rsid w:val="57AC2B67"/>
    <w:rsid w:val="57AF7F50"/>
    <w:rsid w:val="57B29893"/>
    <w:rsid w:val="57B30AE9"/>
    <w:rsid w:val="57B37E61"/>
    <w:rsid w:val="57B7E0F6"/>
    <w:rsid w:val="57C4B06D"/>
    <w:rsid w:val="57C728C4"/>
    <w:rsid w:val="57C9CA19"/>
    <w:rsid w:val="57D0FB0D"/>
    <w:rsid w:val="57D8320D"/>
    <w:rsid w:val="57D87C86"/>
    <w:rsid w:val="57DB7A9A"/>
    <w:rsid w:val="57DD7403"/>
    <w:rsid w:val="57E0938F"/>
    <w:rsid w:val="57E1A89F"/>
    <w:rsid w:val="57E4D38B"/>
    <w:rsid w:val="57E63457"/>
    <w:rsid w:val="57F6B26F"/>
    <w:rsid w:val="57FB7094"/>
    <w:rsid w:val="58017D37"/>
    <w:rsid w:val="58032EE2"/>
    <w:rsid w:val="58034FFF"/>
    <w:rsid w:val="58035D9F"/>
    <w:rsid w:val="58043424"/>
    <w:rsid w:val="580668B6"/>
    <w:rsid w:val="58118CC9"/>
    <w:rsid w:val="5814DE42"/>
    <w:rsid w:val="58152745"/>
    <w:rsid w:val="5818DD27"/>
    <w:rsid w:val="5819AD01"/>
    <w:rsid w:val="581A9A62"/>
    <w:rsid w:val="581B86F1"/>
    <w:rsid w:val="581D9492"/>
    <w:rsid w:val="581EE82E"/>
    <w:rsid w:val="58218E7F"/>
    <w:rsid w:val="58233A68"/>
    <w:rsid w:val="5825E005"/>
    <w:rsid w:val="582953ED"/>
    <w:rsid w:val="5832D338"/>
    <w:rsid w:val="5833ACD2"/>
    <w:rsid w:val="583626B7"/>
    <w:rsid w:val="583B01BA"/>
    <w:rsid w:val="5841EC01"/>
    <w:rsid w:val="5843D4D2"/>
    <w:rsid w:val="5849654D"/>
    <w:rsid w:val="584981CF"/>
    <w:rsid w:val="584DA3F2"/>
    <w:rsid w:val="58555537"/>
    <w:rsid w:val="585FADF6"/>
    <w:rsid w:val="5866D42A"/>
    <w:rsid w:val="586C7508"/>
    <w:rsid w:val="586DF192"/>
    <w:rsid w:val="5876C1DC"/>
    <w:rsid w:val="5876CCFF"/>
    <w:rsid w:val="58774434"/>
    <w:rsid w:val="587CF668"/>
    <w:rsid w:val="587F4E18"/>
    <w:rsid w:val="58840661"/>
    <w:rsid w:val="588B34D2"/>
    <w:rsid w:val="588D922E"/>
    <w:rsid w:val="58914769"/>
    <w:rsid w:val="5892D7CC"/>
    <w:rsid w:val="589B428C"/>
    <w:rsid w:val="589CB0B6"/>
    <w:rsid w:val="58A0EE47"/>
    <w:rsid w:val="58A363D4"/>
    <w:rsid w:val="58AED490"/>
    <w:rsid w:val="58AFA918"/>
    <w:rsid w:val="58B3F213"/>
    <w:rsid w:val="58B7520C"/>
    <w:rsid w:val="58BBE948"/>
    <w:rsid w:val="58C56E2A"/>
    <w:rsid w:val="58C6825C"/>
    <w:rsid w:val="58CED927"/>
    <w:rsid w:val="58D0CD78"/>
    <w:rsid w:val="58D49F36"/>
    <w:rsid w:val="58D51EC9"/>
    <w:rsid w:val="58DFD031"/>
    <w:rsid w:val="58E150D5"/>
    <w:rsid w:val="58EC246E"/>
    <w:rsid w:val="58EEBD64"/>
    <w:rsid w:val="58F11466"/>
    <w:rsid w:val="58F21528"/>
    <w:rsid w:val="58FB73F5"/>
    <w:rsid w:val="58FED24E"/>
    <w:rsid w:val="58FEE502"/>
    <w:rsid w:val="59009DF9"/>
    <w:rsid w:val="59061E13"/>
    <w:rsid w:val="5907375C"/>
    <w:rsid w:val="59080D1D"/>
    <w:rsid w:val="590AB78F"/>
    <w:rsid w:val="590F1A44"/>
    <w:rsid w:val="5917DFC4"/>
    <w:rsid w:val="591B0ACA"/>
    <w:rsid w:val="591D26AA"/>
    <w:rsid w:val="591DDA46"/>
    <w:rsid w:val="591EABD0"/>
    <w:rsid w:val="592134BD"/>
    <w:rsid w:val="5922C3D3"/>
    <w:rsid w:val="592A3C72"/>
    <w:rsid w:val="592BAE12"/>
    <w:rsid w:val="592BD836"/>
    <w:rsid w:val="592D5740"/>
    <w:rsid w:val="5945C84E"/>
    <w:rsid w:val="5946D7F6"/>
    <w:rsid w:val="5947868C"/>
    <w:rsid w:val="594E27DA"/>
    <w:rsid w:val="59501F14"/>
    <w:rsid w:val="5959527F"/>
    <w:rsid w:val="596253B9"/>
    <w:rsid w:val="59635C42"/>
    <w:rsid w:val="5967F92C"/>
    <w:rsid w:val="596A74DD"/>
    <w:rsid w:val="5972B3AF"/>
    <w:rsid w:val="59788733"/>
    <w:rsid w:val="5983EF03"/>
    <w:rsid w:val="5986C3E0"/>
    <w:rsid w:val="598850EE"/>
    <w:rsid w:val="598A45C3"/>
    <w:rsid w:val="598B760D"/>
    <w:rsid w:val="5994D821"/>
    <w:rsid w:val="5996E4D5"/>
    <w:rsid w:val="599729BE"/>
    <w:rsid w:val="5998E629"/>
    <w:rsid w:val="59A18BD9"/>
    <w:rsid w:val="59A1E26A"/>
    <w:rsid w:val="59A216E5"/>
    <w:rsid w:val="59AB8F87"/>
    <w:rsid w:val="59B4DA88"/>
    <w:rsid w:val="59B6935F"/>
    <w:rsid w:val="59BEC5C7"/>
    <w:rsid w:val="59C7272A"/>
    <w:rsid w:val="59C8C4BD"/>
    <w:rsid w:val="59CF6AAD"/>
    <w:rsid w:val="59D3FD04"/>
    <w:rsid w:val="59D77C2E"/>
    <w:rsid w:val="59D98A9D"/>
    <w:rsid w:val="59DD2AFC"/>
    <w:rsid w:val="59DEEAB0"/>
    <w:rsid w:val="59DFBECB"/>
    <w:rsid w:val="59ECD162"/>
    <w:rsid w:val="59F85B06"/>
    <w:rsid w:val="59FBD0AE"/>
    <w:rsid w:val="59FDFBE1"/>
    <w:rsid w:val="5A00D237"/>
    <w:rsid w:val="5A083297"/>
    <w:rsid w:val="5A093716"/>
    <w:rsid w:val="5A0B0E02"/>
    <w:rsid w:val="5A0B1C7A"/>
    <w:rsid w:val="5A12146A"/>
    <w:rsid w:val="5A1C0FDD"/>
    <w:rsid w:val="5A1C4987"/>
    <w:rsid w:val="5A1DA6F5"/>
    <w:rsid w:val="5A20A3D5"/>
    <w:rsid w:val="5A2413A6"/>
    <w:rsid w:val="5A25F15B"/>
    <w:rsid w:val="5A2C29F3"/>
    <w:rsid w:val="5A313B8B"/>
    <w:rsid w:val="5A3321D3"/>
    <w:rsid w:val="5A345339"/>
    <w:rsid w:val="5A4008C2"/>
    <w:rsid w:val="5A436375"/>
    <w:rsid w:val="5A44F08F"/>
    <w:rsid w:val="5A47DFA5"/>
    <w:rsid w:val="5A4A990D"/>
    <w:rsid w:val="5A540A54"/>
    <w:rsid w:val="5A570AB7"/>
    <w:rsid w:val="5A58D18B"/>
    <w:rsid w:val="5A599CDC"/>
    <w:rsid w:val="5A59D5C1"/>
    <w:rsid w:val="5A5BA35C"/>
    <w:rsid w:val="5A5D71B1"/>
    <w:rsid w:val="5A5E3D55"/>
    <w:rsid w:val="5A66B2BE"/>
    <w:rsid w:val="5A66F867"/>
    <w:rsid w:val="5A6C1AE6"/>
    <w:rsid w:val="5A6DB95F"/>
    <w:rsid w:val="5A754D70"/>
    <w:rsid w:val="5A7AE9D1"/>
    <w:rsid w:val="5A7CAB67"/>
    <w:rsid w:val="5A7F3FC8"/>
    <w:rsid w:val="5A7F8B6A"/>
    <w:rsid w:val="5A87AB2C"/>
    <w:rsid w:val="5A88A44E"/>
    <w:rsid w:val="5A8C60FA"/>
    <w:rsid w:val="5A8D4C25"/>
    <w:rsid w:val="5A8FEEAC"/>
    <w:rsid w:val="5AA027D6"/>
    <w:rsid w:val="5AA4570B"/>
    <w:rsid w:val="5AA51BBA"/>
    <w:rsid w:val="5AA6799A"/>
    <w:rsid w:val="5AA68017"/>
    <w:rsid w:val="5AA69456"/>
    <w:rsid w:val="5AA83F0B"/>
    <w:rsid w:val="5AA86277"/>
    <w:rsid w:val="5AA9B04D"/>
    <w:rsid w:val="5AAED25F"/>
    <w:rsid w:val="5AB3222D"/>
    <w:rsid w:val="5AB7B797"/>
    <w:rsid w:val="5AB91851"/>
    <w:rsid w:val="5ABA58BD"/>
    <w:rsid w:val="5ABC3ED6"/>
    <w:rsid w:val="5ABC5536"/>
    <w:rsid w:val="5ABC8741"/>
    <w:rsid w:val="5ABE73BF"/>
    <w:rsid w:val="5ABF4732"/>
    <w:rsid w:val="5AC2952B"/>
    <w:rsid w:val="5AC80547"/>
    <w:rsid w:val="5AC95918"/>
    <w:rsid w:val="5AC9D8BD"/>
    <w:rsid w:val="5AD692A6"/>
    <w:rsid w:val="5AD71A63"/>
    <w:rsid w:val="5AE42F2F"/>
    <w:rsid w:val="5AEA221E"/>
    <w:rsid w:val="5AEE5053"/>
    <w:rsid w:val="5AF28836"/>
    <w:rsid w:val="5AF42E76"/>
    <w:rsid w:val="5AF6E2FB"/>
    <w:rsid w:val="5AF9F1A0"/>
    <w:rsid w:val="5AFF39CE"/>
    <w:rsid w:val="5B005DD4"/>
    <w:rsid w:val="5B0CE4D6"/>
    <w:rsid w:val="5B0F6416"/>
    <w:rsid w:val="5B1075AC"/>
    <w:rsid w:val="5B1882A8"/>
    <w:rsid w:val="5B19684A"/>
    <w:rsid w:val="5B1CD7AD"/>
    <w:rsid w:val="5B2394FF"/>
    <w:rsid w:val="5B32CA11"/>
    <w:rsid w:val="5B36C871"/>
    <w:rsid w:val="5B39FE31"/>
    <w:rsid w:val="5B433EF3"/>
    <w:rsid w:val="5B43B768"/>
    <w:rsid w:val="5B4DDC84"/>
    <w:rsid w:val="5B4FBFE1"/>
    <w:rsid w:val="5B512573"/>
    <w:rsid w:val="5B51EBAB"/>
    <w:rsid w:val="5B545FC9"/>
    <w:rsid w:val="5B57DEAF"/>
    <w:rsid w:val="5B5AC5B3"/>
    <w:rsid w:val="5B643735"/>
    <w:rsid w:val="5B653DB7"/>
    <w:rsid w:val="5B680C9A"/>
    <w:rsid w:val="5B6AE1D8"/>
    <w:rsid w:val="5B6DF481"/>
    <w:rsid w:val="5B6E33CA"/>
    <w:rsid w:val="5B72F11D"/>
    <w:rsid w:val="5B755C7B"/>
    <w:rsid w:val="5B75ED8D"/>
    <w:rsid w:val="5B761B22"/>
    <w:rsid w:val="5B776795"/>
    <w:rsid w:val="5B81219B"/>
    <w:rsid w:val="5B82FAF3"/>
    <w:rsid w:val="5B85F5C8"/>
    <w:rsid w:val="5B87594D"/>
    <w:rsid w:val="5B8C2E73"/>
    <w:rsid w:val="5B90E36F"/>
    <w:rsid w:val="5B91CF49"/>
    <w:rsid w:val="5B93EA55"/>
    <w:rsid w:val="5B9708E6"/>
    <w:rsid w:val="5B9C39F4"/>
    <w:rsid w:val="5B9D60D0"/>
    <w:rsid w:val="5BA46E61"/>
    <w:rsid w:val="5BAC9201"/>
    <w:rsid w:val="5BB4CA90"/>
    <w:rsid w:val="5BB6713B"/>
    <w:rsid w:val="5BBD2501"/>
    <w:rsid w:val="5BC2666A"/>
    <w:rsid w:val="5BC3A257"/>
    <w:rsid w:val="5BC513CF"/>
    <w:rsid w:val="5BC88AAE"/>
    <w:rsid w:val="5BD079EF"/>
    <w:rsid w:val="5BD1453D"/>
    <w:rsid w:val="5BD3E77B"/>
    <w:rsid w:val="5BD7A8FC"/>
    <w:rsid w:val="5BE0BDFD"/>
    <w:rsid w:val="5BE385B6"/>
    <w:rsid w:val="5BE8C753"/>
    <w:rsid w:val="5BEEBCBC"/>
    <w:rsid w:val="5BEF5638"/>
    <w:rsid w:val="5BF0E96A"/>
    <w:rsid w:val="5BF1A292"/>
    <w:rsid w:val="5BF51627"/>
    <w:rsid w:val="5BF82178"/>
    <w:rsid w:val="5C017DFB"/>
    <w:rsid w:val="5C037FC9"/>
    <w:rsid w:val="5C03E58E"/>
    <w:rsid w:val="5C1033E2"/>
    <w:rsid w:val="5C129661"/>
    <w:rsid w:val="5C12EF2A"/>
    <w:rsid w:val="5C161A8D"/>
    <w:rsid w:val="5C19ABC5"/>
    <w:rsid w:val="5C1B09DB"/>
    <w:rsid w:val="5C1B6674"/>
    <w:rsid w:val="5C2176F1"/>
    <w:rsid w:val="5C2212AB"/>
    <w:rsid w:val="5C224304"/>
    <w:rsid w:val="5C2A6B3D"/>
    <w:rsid w:val="5C30F35C"/>
    <w:rsid w:val="5C318892"/>
    <w:rsid w:val="5C326269"/>
    <w:rsid w:val="5C374A42"/>
    <w:rsid w:val="5C408CBE"/>
    <w:rsid w:val="5C46B0F0"/>
    <w:rsid w:val="5C48E180"/>
    <w:rsid w:val="5C4B24CB"/>
    <w:rsid w:val="5C4FAEE3"/>
    <w:rsid w:val="5C56FEFC"/>
    <w:rsid w:val="5C5B46DC"/>
    <w:rsid w:val="5C5CA17A"/>
    <w:rsid w:val="5C646464"/>
    <w:rsid w:val="5C670B12"/>
    <w:rsid w:val="5C68B7FB"/>
    <w:rsid w:val="5C6DD664"/>
    <w:rsid w:val="5C72C3DA"/>
    <w:rsid w:val="5C7D8732"/>
    <w:rsid w:val="5C7EB6FD"/>
    <w:rsid w:val="5C89662E"/>
    <w:rsid w:val="5C89DFEE"/>
    <w:rsid w:val="5C8CA9CD"/>
    <w:rsid w:val="5C8DA8ED"/>
    <w:rsid w:val="5C95FA29"/>
    <w:rsid w:val="5C9EB651"/>
    <w:rsid w:val="5C9FED91"/>
    <w:rsid w:val="5CA21589"/>
    <w:rsid w:val="5CA90DE0"/>
    <w:rsid w:val="5CAA48BD"/>
    <w:rsid w:val="5CAA8F60"/>
    <w:rsid w:val="5CB53928"/>
    <w:rsid w:val="5CBDB004"/>
    <w:rsid w:val="5CC1319D"/>
    <w:rsid w:val="5CC2D0C9"/>
    <w:rsid w:val="5CC33F78"/>
    <w:rsid w:val="5CC7B0FD"/>
    <w:rsid w:val="5CCF7EAB"/>
    <w:rsid w:val="5CD15A62"/>
    <w:rsid w:val="5CD1E29F"/>
    <w:rsid w:val="5CD3CDBB"/>
    <w:rsid w:val="5CD8D673"/>
    <w:rsid w:val="5CD9DAC4"/>
    <w:rsid w:val="5CF15C5F"/>
    <w:rsid w:val="5CF206A1"/>
    <w:rsid w:val="5CF3638B"/>
    <w:rsid w:val="5CF7F42E"/>
    <w:rsid w:val="5CFA5D46"/>
    <w:rsid w:val="5CFE450E"/>
    <w:rsid w:val="5CFE649E"/>
    <w:rsid w:val="5D036292"/>
    <w:rsid w:val="5D05FD62"/>
    <w:rsid w:val="5D0675FB"/>
    <w:rsid w:val="5D0A8D2F"/>
    <w:rsid w:val="5D0AB97B"/>
    <w:rsid w:val="5D121FBE"/>
    <w:rsid w:val="5D140A11"/>
    <w:rsid w:val="5D161215"/>
    <w:rsid w:val="5D16F4C8"/>
    <w:rsid w:val="5D1BBA8D"/>
    <w:rsid w:val="5D24192D"/>
    <w:rsid w:val="5D2535FC"/>
    <w:rsid w:val="5D279726"/>
    <w:rsid w:val="5D2A8B19"/>
    <w:rsid w:val="5D2BFC37"/>
    <w:rsid w:val="5D335781"/>
    <w:rsid w:val="5D34C9EC"/>
    <w:rsid w:val="5D3C8A8A"/>
    <w:rsid w:val="5D3D1F41"/>
    <w:rsid w:val="5D3D44BF"/>
    <w:rsid w:val="5D3F6EB9"/>
    <w:rsid w:val="5D410112"/>
    <w:rsid w:val="5D43DC64"/>
    <w:rsid w:val="5D47FC68"/>
    <w:rsid w:val="5D49EFA7"/>
    <w:rsid w:val="5D4C05B9"/>
    <w:rsid w:val="5D525CFA"/>
    <w:rsid w:val="5D57D076"/>
    <w:rsid w:val="5D5BC439"/>
    <w:rsid w:val="5D5BF308"/>
    <w:rsid w:val="5D63305C"/>
    <w:rsid w:val="5D64A84C"/>
    <w:rsid w:val="5D668E3B"/>
    <w:rsid w:val="5D715265"/>
    <w:rsid w:val="5D7AC43B"/>
    <w:rsid w:val="5D7E55C7"/>
    <w:rsid w:val="5D7E59D0"/>
    <w:rsid w:val="5D81C1C6"/>
    <w:rsid w:val="5D859056"/>
    <w:rsid w:val="5D8710BB"/>
    <w:rsid w:val="5D91FBF8"/>
    <w:rsid w:val="5D929CBD"/>
    <w:rsid w:val="5D930C97"/>
    <w:rsid w:val="5D9AD5EA"/>
    <w:rsid w:val="5D9BB03C"/>
    <w:rsid w:val="5D9D9E7C"/>
    <w:rsid w:val="5DA4B166"/>
    <w:rsid w:val="5DA674BD"/>
    <w:rsid w:val="5DAF8902"/>
    <w:rsid w:val="5DB3110D"/>
    <w:rsid w:val="5DB4ECD9"/>
    <w:rsid w:val="5DB53C3F"/>
    <w:rsid w:val="5DC0461A"/>
    <w:rsid w:val="5DCB90BF"/>
    <w:rsid w:val="5DD93C54"/>
    <w:rsid w:val="5DE1CCF0"/>
    <w:rsid w:val="5DE79D86"/>
    <w:rsid w:val="5DEB0DD9"/>
    <w:rsid w:val="5DEBB92E"/>
    <w:rsid w:val="5DEC04FE"/>
    <w:rsid w:val="5DEFD4B9"/>
    <w:rsid w:val="5DF29316"/>
    <w:rsid w:val="5DF488BC"/>
    <w:rsid w:val="5E01534B"/>
    <w:rsid w:val="5E0679A2"/>
    <w:rsid w:val="5E071871"/>
    <w:rsid w:val="5E077A6B"/>
    <w:rsid w:val="5E08111B"/>
    <w:rsid w:val="5E0A48E5"/>
    <w:rsid w:val="5E0AF7AE"/>
    <w:rsid w:val="5E0BA3CB"/>
    <w:rsid w:val="5E1081A6"/>
    <w:rsid w:val="5E12A27D"/>
    <w:rsid w:val="5E144E86"/>
    <w:rsid w:val="5E14FA76"/>
    <w:rsid w:val="5E188CE1"/>
    <w:rsid w:val="5E196453"/>
    <w:rsid w:val="5E1A53CA"/>
    <w:rsid w:val="5E248636"/>
    <w:rsid w:val="5E2493A4"/>
    <w:rsid w:val="5E258571"/>
    <w:rsid w:val="5E2665F5"/>
    <w:rsid w:val="5E29F989"/>
    <w:rsid w:val="5E2FA594"/>
    <w:rsid w:val="5E33A0A8"/>
    <w:rsid w:val="5E37AEAC"/>
    <w:rsid w:val="5E3A5D88"/>
    <w:rsid w:val="5E3A8544"/>
    <w:rsid w:val="5E3BEC7C"/>
    <w:rsid w:val="5E3EC58E"/>
    <w:rsid w:val="5E3F083F"/>
    <w:rsid w:val="5E4A2721"/>
    <w:rsid w:val="5E579CCE"/>
    <w:rsid w:val="5E58105A"/>
    <w:rsid w:val="5E5A2782"/>
    <w:rsid w:val="5E5A82C4"/>
    <w:rsid w:val="5E5F8312"/>
    <w:rsid w:val="5E66B1B8"/>
    <w:rsid w:val="5E69D9AC"/>
    <w:rsid w:val="5E6C91DA"/>
    <w:rsid w:val="5E70B5CB"/>
    <w:rsid w:val="5E71F68F"/>
    <w:rsid w:val="5E834957"/>
    <w:rsid w:val="5E8EE510"/>
    <w:rsid w:val="5E92C211"/>
    <w:rsid w:val="5E944247"/>
    <w:rsid w:val="5E985BEB"/>
    <w:rsid w:val="5E994556"/>
    <w:rsid w:val="5E998528"/>
    <w:rsid w:val="5E9DC14A"/>
    <w:rsid w:val="5EA3CA7B"/>
    <w:rsid w:val="5EA56E20"/>
    <w:rsid w:val="5EA63966"/>
    <w:rsid w:val="5EA84DC2"/>
    <w:rsid w:val="5EAACF08"/>
    <w:rsid w:val="5EAC5F6F"/>
    <w:rsid w:val="5EACF6D5"/>
    <w:rsid w:val="5EAD5D04"/>
    <w:rsid w:val="5EAE6C47"/>
    <w:rsid w:val="5EB0F416"/>
    <w:rsid w:val="5EB3C09A"/>
    <w:rsid w:val="5EB8A95B"/>
    <w:rsid w:val="5EC22AA6"/>
    <w:rsid w:val="5EC409F6"/>
    <w:rsid w:val="5EC537F7"/>
    <w:rsid w:val="5EC81975"/>
    <w:rsid w:val="5ECA1774"/>
    <w:rsid w:val="5ECA2A80"/>
    <w:rsid w:val="5ECC2D9D"/>
    <w:rsid w:val="5ED05AB0"/>
    <w:rsid w:val="5ED3C993"/>
    <w:rsid w:val="5ED5FA61"/>
    <w:rsid w:val="5EDA2576"/>
    <w:rsid w:val="5EDCC8D2"/>
    <w:rsid w:val="5EE02090"/>
    <w:rsid w:val="5EF1A678"/>
    <w:rsid w:val="5EF81E00"/>
    <w:rsid w:val="5F04E6E7"/>
    <w:rsid w:val="5F067C7A"/>
    <w:rsid w:val="5F0E7559"/>
    <w:rsid w:val="5F1095AA"/>
    <w:rsid w:val="5F13F76B"/>
    <w:rsid w:val="5F17280F"/>
    <w:rsid w:val="5F1A7C7A"/>
    <w:rsid w:val="5F2261A9"/>
    <w:rsid w:val="5F241FA5"/>
    <w:rsid w:val="5F254010"/>
    <w:rsid w:val="5F2D76C8"/>
    <w:rsid w:val="5F2ED5A7"/>
    <w:rsid w:val="5F2F4357"/>
    <w:rsid w:val="5F31FCF9"/>
    <w:rsid w:val="5F364434"/>
    <w:rsid w:val="5F395839"/>
    <w:rsid w:val="5F3A04C3"/>
    <w:rsid w:val="5F3E5B66"/>
    <w:rsid w:val="5F558123"/>
    <w:rsid w:val="5F596272"/>
    <w:rsid w:val="5F6376BD"/>
    <w:rsid w:val="5F647113"/>
    <w:rsid w:val="5F647C9B"/>
    <w:rsid w:val="5F6AAC76"/>
    <w:rsid w:val="5F71486B"/>
    <w:rsid w:val="5F72B7A3"/>
    <w:rsid w:val="5F75C923"/>
    <w:rsid w:val="5F7B032E"/>
    <w:rsid w:val="5F7C00A9"/>
    <w:rsid w:val="5F83BAE7"/>
    <w:rsid w:val="5F85E7A7"/>
    <w:rsid w:val="5F966802"/>
    <w:rsid w:val="5F9CDD4F"/>
    <w:rsid w:val="5F9D5CBE"/>
    <w:rsid w:val="5F9E22D5"/>
    <w:rsid w:val="5F9E69F3"/>
    <w:rsid w:val="5FA21D94"/>
    <w:rsid w:val="5FA3E9CE"/>
    <w:rsid w:val="5FA44AD0"/>
    <w:rsid w:val="5FA7FAF7"/>
    <w:rsid w:val="5FAC3DAF"/>
    <w:rsid w:val="5FAD8FDA"/>
    <w:rsid w:val="5FADD666"/>
    <w:rsid w:val="5FADF156"/>
    <w:rsid w:val="5FAEDF43"/>
    <w:rsid w:val="5FB15B39"/>
    <w:rsid w:val="5FB2CBD0"/>
    <w:rsid w:val="5FB51565"/>
    <w:rsid w:val="5FB89539"/>
    <w:rsid w:val="5FBA38A9"/>
    <w:rsid w:val="5FBADBE7"/>
    <w:rsid w:val="5FBB9A45"/>
    <w:rsid w:val="5FBB9BB9"/>
    <w:rsid w:val="5FBFE11C"/>
    <w:rsid w:val="5FC7393F"/>
    <w:rsid w:val="5FCC9DE9"/>
    <w:rsid w:val="5FD89F9D"/>
    <w:rsid w:val="5FD9AF2F"/>
    <w:rsid w:val="5FDE0741"/>
    <w:rsid w:val="5FE21BEE"/>
    <w:rsid w:val="5FE5D64D"/>
    <w:rsid w:val="5FE84321"/>
    <w:rsid w:val="5FE9D34E"/>
    <w:rsid w:val="5FF4F49D"/>
    <w:rsid w:val="5FFE0E51"/>
    <w:rsid w:val="60045C5A"/>
    <w:rsid w:val="6008B67C"/>
    <w:rsid w:val="6009940E"/>
    <w:rsid w:val="60100D3F"/>
    <w:rsid w:val="60110BE8"/>
    <w:rsid w:val="6011F276"/>
    <w:rsid w:val="6012289D"/>
    <w:rsid w:val="60250DCF"/>
    <w:rsid w:val="602A6CCE"/>
    <w:rsid w:val="602B228F"/>
    <w:rsid w:val="602DFD8E"/>
    <w:rsid w:val="6031555E"/>
    <w:rsid w:val="6037057C"/>
    <w:rsid w:val="603ACCED"/>
    <w:rsid w:val="603B7817"/>
    <w:rsid w:val="6045723B"/>
    <w:rsid w:val="604853DF"/>
    <w:rsid w:val="60559907"/>
    <w:rsid w:val="6059C014"/>
    <w:rsid w:val="60647087"/>
    <w:rsid w:val="60671866"/>
    <w:rsid w:val="606A881C"/>
    <w:rsid w:val="6079D925"/>
    <w:rsid w:val="6080EA44"/>
    <w:rsid w:val="60830E65"/>
    <w:rsid w:val="60853965"/>
    <w:rsid w:val="6085DBC6"/>
    <w:rsid w:val="6088F307"/>
    <w:rsid w:val="608A9AA6"/>
    <w:rsid w:val="60958F64"/>
    <w:rsid w:val="60A372A5"/>
    <w:rsid w:val="60A6071E"/>
    <w:rsid w:val="60C32535"/>
    <w:rsid w:val="60C6BFEA"/>
    <w:rsid w:val="60CB4481"/>
    <w:rsid w:val="60CB5454"/>
    <w:rsid w:val="60D5AD7B"/>
    <w:rsid w:val="60D72510"/>
    <w:rsid w:val="60DBF0A1"/>
    <w:rsid w:val="60DD9D81"/>
    <w:rsid w:val="60E293CC"/>
    <w:rsid w:val="60ECB688"/>
    <w:rsid w:val="60F09F23"/>
    <w:rsid w:val="60F14171"/>
    <w:rsid w:val="60FC1ED9"/>
    <w:rsid w:val="60FCDDE8"/>
    <w:rsid w:val="60FD22CB"/>
    <w:rsid w:val="60FDB5FA"/>
    <w:rsid w:val="60FF4ED6"/>
    <w:rsid w:val="60FFD382"/>
    <w:rsid w:val="610FFD12"/>
    <w:rsid w:val="6110CB43"/>
    <w:rsid w:val="61140914"/>
    <w:rsid w:val="6118F632"/>
    <w:rsid w:val="611B2E77"/>
    <w:rsid w:val="611BAF96"/>
    <w:rsid w:val="611FAD49"/>
    <w:rsid w:val="61215F50"/>
    <w:rsid w:val="6126A4C4"/>
    <w:rsid w:val="613700B9"/>
    <w:rsid w:val="61395789"/>
    <w:rsid w:val="613B8AA3"/>
    <w:rsid w:val="613F5D01"/>
    <w:rsid w:val="6140A78C"/>
    <w:rsid w:val="61410508"/>
    <w:rsid w:val="61419A75"/>
    <w:rsid w:val="6142C527"/>
    <w:rsid w:val="61498019"/>
    <w:rsid w:val="614A12F1"/>
    <w:rsid w:val="614DA76C"/>
    <w:rsid w:val="614E5D2E"/>
    <w:rsid w:val="6153E863"/>
    <w:rsid w:val="61602E30"/>
    <w:rsid w:val="61605105"/>
    <w:rsid w:val="6161DCD0"/>
    <w:rsid w:val="6162C067"/>
    <w:rsid w:val="6163324E"/>
    <w:rsid w:val="6164D593"/>
    <w:rsid w:val="61793F08"/>
    <w:rsid w:val="617E43EA"/>
    <w:rsid w:val="617F3EB8"/>
    <w:rsid w:val="6184CE35"/>
    <w:rsid w:val="61952434"/>
    <w:rsid w:val="619A0AF4"/>
    <w:rsid w:val="619A7860"/>
    <w:rsid w:val="619FF4BA"/>
    <w:rsid w:val="61A45C1D"/>
    <w:rsid w:val="61A69458"/>
    <w:rsid w:val="61B5336A"/>
    <w:rsid w:val="61C44C08"/>
    <w:rsid w:val="61C7E320"/>
    <w:rsid w:val="61C90C12"/>
    <w:rsid w:val="61C94B1D"/>
    <w:rsid w:val="61CB6909"/>
    <w:rsid w:val="61CC34CF"/>
    <w:rsid w:val="61CF89D7"/>
    <w:rsid w:val="61D1AC5A"/>
    <w:rsid w:val="61D20A79"/>
    <w:rsid w:val="61D24655"/>
    <w:rsid w:val="61D58633"/>
    <w:rsid w:val="61D64654"/>
    <w:rsid w:val="61DBFD88"/>
    <w:rsid w:val="61DC2990"/>
    <w:rsid w:val="61E248F4"/>
    <w:rsid w:val="61E78800"/>
    <w:rsid w:val="61E81051"/>
    <w:rsid w:val="61F2DD6C"/>
    <w:rsid w:val="61F5D712"/>
    <w:rsid w:val="61F649C6"/>
    <w:rsid w:val="61F7C72E"/>
    <w:rsid w:val="61F7D17E"/>
    <w:rsid w:val="62010FA0"/>
    <w:rsid w:val="620303E5"/>
    <w:rsid w:val="62077970"/>
    <w:rsid w:val="6207CE77"/>
    <w:rsid w:val="62083906"/>
    <w:rsid w:val="621302A7"/>
    <w:rsid w:val="621EEDCC"/>
    <w:rsid w:val="62258D16"/>
    <w:rsid w:val="622598F7"/>
    <w:rsid w:val="6226DFBC"/>
    <w:rsid w:val="622A4966"/>
    <w:rsid w:val="622DA6CA"/>
    <w:rsid w:val="623D62A6"/>
    <w:rsid w:val="623F5CE8"/>
    <w:rsid w:val="623F7513"/>
    <w:rsid w:val="6243B366"/>
    <w:rsid w:val="6243E6A4"/>
    <w:rsid w:val="6259A522"/>
    <w:rsid w:val="6259FA8F"/>
    <w:rsid w:val="6259FADD"/>
    <w:rsid w:val="625D3A37"/>
    <w:rsid w:val="625EFC2E"/>
    <w:rsid w:val="6264452A"/>
    <w:rsid w:val="62652C59"/>
    <w:rsid w:val="626DC244"/>
    <w:rsid w:val="6273EC10"/>
    <w:rsid w:val="627E127D"/>
    <w:rsid w:val="627FE933"/>
    <w:rsid w:val="62801E54"/>
    <w:rsid w:val="628501E6"/>
    <w:rsid w:val="628944E5"/>
    <w:rsid w:val="62941DAA"/>
    <w:rsid w:val="629C2A79"/>
    <w:rsid w:val="62A23A3E"/>
    <w:rsid w:val="62A45AF8"/>
    <w:rsid w:val="62A51945"/>
    <w:rsid w:val="62A57D8C"/>
    <w:rsid w:val="62A58FBB"/>
    <w:rsid w:val="62AECB48"/>
    <w:rsid w:val="62AF92BE"/>
    <w:rsid w:val="62B1F240"/>
    <w:rsid w:val="62B2D03F"/>
    <w:rsid w:val="62B89968"/>
    <w:rsid w:val="62BFFF61"/>
    <w:rsid w:val="62C38B3B"/>
    <w:rsid w:val="62D028E3"/>
    <w:rsid w:val="62D09DA4"/>
    <w:rsid w:val="62D6E300"/>
    <w:rsid w:val="62DC3460"/>
    <w:rsid w:val="62DFB42F"/>
    <w:rsid w:val="62DFFE28"/>
    <w:rsid w:val="62E1D2EE"/>
    <w:rsid w:val="62E2CC9E"/>
    <w:rsid w:val="62E4677E"/>
    <w:rsid w:val="62E5BD6B"/>
    <w:rsid w:val="62EB8FD6"/>
    <w:rsid w:val="62F265B5"/>
    <w:rsid w:val="62F4A83D"/>
    <w:rsid w:val="62FA0FCE"/>
    <w:rsid w:val="6301AE1D"/>
    <w:rsid w:val="630409A9"/>
    <w:rsid w:val="63099CB4"/>
    <w:rsid w:val="6309B4FA"/>
    <w:rsid w:val="630A1324"/>
    <w:rsid w:val="630BAC65"/>
    <w:rsid w:val="630D98D6"/>
    <w:rsid w:val="630E8051"/>
    <w:rsid w:val="630EAD8D"/>
    <w:rsid w:val="631319B5"/>
    <w:rsid w:val="6318DCE3"/>
    <w:rsid w:val="63191F14"/>
    <w:rsid w:val="631E533B"/>
    <w:rsid w:val="63215016"/>
    <w:rsid w:val="6322F35A"/>
    <w:rsid w:val="6323FFCC"/>
    <w:rsid w:val="632C7E11"/>
    <w:rsid w:val="632E5FBD"/>
    <w:rsid w:val="632F3FF0"/>
    <w:rsid w:val="6336E5A0"/>
    <w:rsid w:val="63385AF6"/>
    <w:rsid w:val="633D778A"/>
    <w:rsid w:val="633E693E"/>
    <w:rsid w:val="6349B698"/>
    <w:rsid w:val="634DB3E2"/>
    <w:rsid w:val="635271A5"/>
    <w:rsid w:val="63566A36"/>
    <w:rsid w:val="63566C16"/>
    <w:rsid w:val="635C7E33"/>
    <w:rsid w:val="63647CB4"/>
    <w:rsid w:val="6367ABD3"/>
    <w:rsid w:val="636BC484"/>
    <w:rsid w:val="6372DB09"/>
    <w:rsid w:val="63732513"/>
    <w:rsid w:val="6378B978"/>
    <w:rsid w:val="637F43C8"/>
    <w:rsid w:val="63806336"/>
    <w:rsid w:val="63836F1B"/>
    <w:rsid w:val="63853C89"/>
    <w:rsid w:val="6386CBD7"/>
    <w:rsid w:val="63877EDC"/>
    <w:rsid w:val="6389E9F2"/>
    <w:rsid w:val="638E9328"/>
    <w:rsid w:val="6393691E"/>
    <w:rsid w:val="6395608A"/>
    <w:rsid w:val="63980493"/>
    <w:rsid w:val="639AB491"/>
    <w:rsid w:val="63A9CAEE"/>
    <w:rsid w:val="63AB2987"/>
    <w:rsid w:val="63B72919"/>
    <w:rsid w:val="63C18001"/>
    <w:rsid w:val="63C31C4E"/>
    <w:rsid w:val="63C66631"/>
    <w:rsid w:val="63CD7EC2"/>
    <w:rsid w:val="63D606C2"/>
    <w:rsid w:val="63D61D96"/>
    <w:rsid w:val="63D819BC"/>
    <w:rsid w:val="63DBEDEE"/>
    <w:rsid w:val="63E049C9"/>
    <w:rsid w:val="63E6E81D"/>
    <w:rsid w:val="63E88333"/>
    <w:rsid w:val="63EBC2B9"/>
    <w:rsid w:val="63EC58AD"/>
    <w:rsid w:val="63F80336"/>
    <w:rsid w:val="63FE0302"/>
    <w:rsid w:val="63FE05C5"/>
    <w:rsid w:val="63FE2486"/>
    <w:rsid w:val="64016D15"/>
    <w:rsid w:val="64047E4B"/>
    <w:rsid w:val="64080328"/>
    <w:rsid w:val="6408762F"/>
    <w:rsid w:val="640AF501"/>
    <w:rsid w:val="640B1C63"/>
    <w:rsid w:val="640DCC6C"/>
    <w:rsid w:val="64155F70"/>
    <w:rsid w:val="641C80D5"/>
    <w:rsid w:val="64209179"/>
    <w:rsid w:val="642FDC7D"/>
    <w:rsid w:val="64308E8E"/>
    <w:rsid w:val="64311AA3"/>
    <w:rsid w:val="6435D50F"/>
    <w:rsid w:val="6436F14C"/>
    <w:rsid w:val="6436FD83"/>
    <w:rsid w:val="643870F6"/>
    <w:rsid w:val="6439CCFF"/>
    <w:rsid w:val="643AFAE7"/>
    <w:rsid w:val="64424A54"/>
    <w:rsid w:val="64425172"/>
    <w:rsid w:val="6444211B"/>
    <w:rsid w:val="6445FED7"/>
    <w:rsid w:val="644A3E19"/>
    <w:rsid w:val="644D1424"/>
    <w:rsid w:val="645AF6B9"/>
    <w:rsid w:val="64626225"/>
    <w:rsid w:val="6473198E"/>
    <w:rsid w:val="647CF50E"/>
    <w:rsid w:val="6480F08B"/>
    <w:rsid w:val="64817788"/>
    <w:rsid w:val="648CA166"/>
    <w:rsid w:val="64907CF7"/>
    <w:rsid w:val="6493CEEA"/>
    <w:rsid w:val="6498E87F"/>
    <w:rsid w:val="649EEC8F"/>
    <w:rsid w:val="64A10DC8"/>
    <w:rsid w:val="64A1836E"/>
    <w:rsid w:val="64A4BA1C"/>
    <w:rsid w:val="64AABD23"/>
    <w:rsid w:val="64AF489B"/>
    <w:rsid w:val="64AFD7C7"/>
    <w:rsid w:val="64AFF13E"/>
    <w:rsid w:val="64B0E3B1"/>
    <w:rsid w:val="64BA4F0A"/>
    <w:rsid w:val="64BE7703"/>
    <w:rsid w:val="64C11E20"/>
    <w:rsid w:val="64D2BFFE"/>
    <w:rsid w:val="64D53A5B"/>
    <w:rsid w:val="64D99792"/>
    <w:rsid w:val="64DD3C13"/>
    <w:rsid w:val="64E7340B"/>
    <w:rsid w:val="64EDAF75"/>
    <w:rsid w:val="64F3FEB7"/>
    <w:rsid w:val="6501A9C3"/>
    <w:rsid w:val="650C3792"/>
    <w:rsid w:val="65104043"/>
    <w:rsid w:val="6513C079"/>
    <w:rsid w:val="651B1428"/>
    <w:rsid w:val="651CF2E0"/>
    <w:rsid w:val="6525EA7E"/>
    <w:rsid w:val="65278D7B"/>
    <w:rsid w:val="652A2FEF"/>
    <w:rsid w:val="652BB5F2"/>
    <w:rsid w:val="6530676C"/>
    <w:rsid w:val="6534210F"/>
    <w:rsid w:val="65354B25"/>
    <w:rsid w:val="653A7BDF"/>
    <w:rsid w:val="65455E49"/>
    <w:rsid w:val="654703E1"/>
    <w:rsid w:val="6549A0FD"/>
    <w:rsid w:val="6553C753"/>
    <w:rsid w:val="655DA352"/>
    <w:rsid w:val="655DBB5C"/>
    <w:rsid w:val="655F77E4"/>
    <w:rsid w:val="6562BF09"/>
    <w:rsid w:val="6568028B"/>
    <w:rsid w:val="65686C48"/>
    <w:rsid w:val="656A2A32"/>
    <w:rsid w:val="656B0FC1"/>
    <w:rsid w:val="6573428E"/>
    <w:rsid w:val="657D07D8"/>
    <w:rsid w:val="6581CA12"/>
    <w:rsid w:val="6592673F"/>
    <w:rsid w:val="6596433C"/>
    <w:rsid w:val="659FBE8F"/>
    <w:rsid w:val="65A33EC5"/>
    <w:rsid w:val="65A3AF6B"/>
    <w:rsid w:val="65A77B37"/>
    <w:rsid w:val="65AF55C8"/>
    <w:rsid w:val="65BAAC4F"/>
    <w:rsid w:val="65C3CBA0"/>
    <w:rsid w:val="65CADBF4"/>
    <w:rsid w:val="65D109FC"/>
    <w:rsid w:val="65D1F874"/>
    <w:rsid w:val="65D3A805"/>
    <w:rsid w:val="65D8D767"/>
    <w:rsid w:val="65E0F39D"/>
    <w:rsid w:val="65E1FE7A"/>
    <w:rsid w:val="65E21A2E"/>
    <w:rsid w:val="65E765F4"/>
    <w:rsid w:val="65ECF0E2"/>
    <w:rsid w:val="65EEBB4A"/>
    <w:rsid w:val="65F2E32F"/>
    <w:rsid w:val="65F56196"/>
    <w:rsid w:val="65F7E548"/>
    <w:rsid w:val="66035D3F"/>
    <w:rsid w:val="6603CFBB"/>
    <w:rsid w:val="6604A1E1"/>
    <w:rsid w:val="660822DF"/>
    <w:rsid w:val="660F5DA2"/>
    <w:rsid w:val="66113040"/>
    <w:rsid w:val="66120A2B"/>
    <w:rsid w:val="6612C9CC"/>
    <w:rsid w:val="66144076"/>
    <w:rsid w:val="6618D504"/>
    <w:rsid w:val="6624CA2A"/>
    <w:rsid w:val="663229A2"/>
    <w:rsid w:val="6635567B"/>
    <w:rsid w:val="663B9F63"/>
    <w:rsid w:val="66478094"/>
    <w:rsid w:val="66490F8E"/>
    <w:rsid w:val="664945ED"/>
    <w:rsid w:val="66519016"/>
    <w:rsid w:val="6653995F"/>
    <w:rsid w:val="665608CE"/>
    <w:rsid w:val="665774DC"/>
    <w:rsid w:val="665A7E15"/>
    <w:rsid w:val="665D2896"/>
    <w:rsid w:val="665D4ACF"/>
    <w:rsid w:val="665DB862"/>
    <w:rsid w:val="66628486"/>
    <w:rsid w:val="666BB596"/>
    <w:rsid w:val="666D413A"/>
    <w:rsid w:val="666F917D"/>
    <w:rsid w:val="66710A79"/>
    <w:rsid w:val="6674CB01"/>
    <w:rsid w:val="66791B6D"/>
    <w:rsid w:val="6680F055"/>
    <w:rsid w:val="6682F9C5"/>
    <w:rsid w:val="66875DA9"/>
    <w:rsid w:val="668B060A"/>
    <w:rsid w:val="668D508E"/>
    <w:rsid w:val="669C9E0B"/>
    <w:rsid w:val="66A038CE"/>
    <w:rsid w:val="66A46E4E"/>
    <w:rsid w:val="66A7258A"/>
    <w:rsid w:val="66AA0E62"/>
    <w:rsid w:val="66ABE47B"/>
    <w:rsid w:val="66AE8E29"/>
    <w:rsid w:val="66B0BC09"/>
    <w:rsid w:val="66B5298F"/>
    <w:rsid w:val="66B5D213"/>
    <w:rsid w:val="66B87CB7"/>
    <w:rsid w:val="66B8D402"/>
    <w:rsid w:val="66B9F008"/>
    <w:rsid w:val="66BD56E0"/>
    <w:rsid w:val="66C75DD5"/>
    <w:rsid w:val="66CAF443"/>
    <w:rsid w:val="66CB0936"/>
    <w:rsid w:val="66CCA6E9"/>
    <w:rsid w:val="66CEDFB8"/>
    <w:rsid w:val="66CF6A98"/>
    <w:rsid w:val="66CFB326"/>
    <w:rsid w:val="66D14D5E"/>
    <w:rsid w:val="66D36571"/>
    <w:rsid w:val="66D8700C"/>
    <w:rsid w:val="66D98A29"/>
    <w:rsid w:val="66DC50C5"/>
    <w:rsid w:val="66E1E392"/>
    <w:rsid w:val="66EB504F"/>
    <w:rsid w:val="66EE62E7"/>
    <w:rsid w:val="66F0D992"/>
    <w:rsid w:val="66F0E49E"/>
    <w:rsid w:val="66F11590"/>
    <w:rsid w:val="66F449A8"/>
    <w:rsid w:val="66F9F454"/>
    <w:rsid w:val="66FAA64A"/>
    <w:rsid w:val="66FBA07E"/>
    <w:rsid w:val="670030AE"/>
    <w:rsid w:val="6705736E"/>
    <w:rsid w:val="6707A13E"/>
    <w:rsid w:val="6714B701"/>
    <w:rsid w:val="671A27E0"/>
    <w:rsid w:val="67277A6A"/>
    <w:rsid w:val="672FC68D"/>
    <w:rsid w:val="673081D8"/>
    <w:rsid w:val="6733DCEC"/>
    <w:rsid w:val="673839F1"/>
    <w:rsid w:val="673CC35C"/>
    <w:rsid w:val="6748FB97"/>
    <w:rsid w:val="674E7C2C"/>
    <w:rsid w:val="67552C95"/>
    <w:rsid w:val="675AF40D"/>
    <w:rsid w:val="675FAE73"/>
    <w:rsid w:val="676470A1"/>
    <w:rsid w:val="6765AC12"/>
    <w:rsid w:val="6769FA3C"/>
    <w:rsid w:val="676C5952"/>
    <w:rsid w:val="6770C36C"/>
    <w:rsid w:val="6779B703"/>
    <w:rsid w:val="67830312"/>
    <w:rsid w:val="6787322E"/>
    <w:rsid w:val="678FE6AD"/>
    <w:rsid w:val="67983833"/>
    <w:rsid w:val="679EF523"/>
    <w:rsid w:val="67A2D982"/>
    <w:rsid w:val="67A2FEC0"/>
    <w:rsid w:val="67A3086E"/>
    <w:rsid w:val="67A38D75"/>
    <w:rsid w:val="67A84EAD"/>
    <w:rsid w:val="67AA83B6"/>
    <w:rsid w:val="67AD5034"/>
    <w:rsid w:val="67AEF079"/>
    <w:rsid w:val="67BA018B"/>
    <w:rsid w:val="67BADAEB"/>
    <w:rsid w:val="67BAE016"/>
    <w:rsid w:val="67BCEBE2"/>
    <w:rsid w:val="67D0EC52"/>
    <w:rsid w:val="67D47F66"/>
    <w:rsid w:val="67DBD184"/>
    <w:rsid w:val="67DDB194"/>
    <w:rsid w:val="67DF2834"/>
    <w:rsid w:val="67E0A13E"/>
    <w:rsid w:val="67E38B1B"/>
    <w:rsid w:val="67E7E9B1"/>
    <w:rsid w:val="67E88C8C"/>
    <w:rsid w:val="67EFB2B6"/>
    <w:rsid w:val="67F59EAF"/>
    <w:rsid w:val="67F8A2DE"/>
    <w:rsid w:val="67FD10C4"/>
    <w:rsid w:val="6805B935"/>
    <w:rsid w:val="6807BA55"/>
    <w:rsid w:val="680E2A30"/>
    <w:rsid w:val="681440EE"/>
    <w:rsid w:val="6814B91F"/>
    <w:rsid w:val="681999C5"/>
    <w:rsid w:val="68300DE7"/>
    <w:rsid w:val="68310BD6"/>
    <w:rsid w:val="6839DA62"/>
    <w:rsid w:val="68400467"/>
    <w:rsid w:val="68417863"/>
    <w:rsid w:val="684CFBCB"/>
    <w:rsid w:val="684E5EFF"/>
    <w:rsid w:val="68523893"/>
    <w:rsid w:val="6852B837"/>
    <w:rsid w:val="6852C5A2"/>
    <w:rsid w:val="68548073"/>
    <w:rsid w:val="6863ECB8"/>
    <w:rsid w:val="6864FA2B"/>
    <w:rsid w:val="6871A7C2"/>
    <w:rsid w:val="687AC9E1"/>
    <w:rsid w:val="687AEFBB"/>
    <w:rsid w:val="687D8E1F"/>
    <w:rsid w:val="687ED1EE"/>
    <w:rsid w:val="687ED6AE"/>
    <w:rsid w:val="68814996"/>
    <w:rsid w:val="6885AD70"/>
    <w:rsid w:val="6889DF8C"/>
    <w:rsid w:val="688E7760"/>
    <w:rsid w:val="688F0926"/>
    <w:rsid w:val="68918576"/>
    <w:rsid w:val="6895AD97"/>
    <w:rsid w:val="689A7089"/>
    <w:rsid w:val="689B1F85"/>
    <w:rsid w:val="68A3EA19"/>
    <w:rsid w:val="68A87392"/>
    <w:rsid w:val="68B27798"/>
    <w:rsid w:val="68B4B825"/>
    <w:rsid w:val="68B84D40"/>
    <w:rsid w:val="68C06A81"/>
    <w:rsid w:val="68C4DEB4"/>
    <w:rsid w:val="68C507A1"/>
    <w:rsid w:val="68D4B546"/>
    <w:rsid w:val="68F0DAEA"/>
    <w:rsid w:val="68F4806A"/>
    <w:rsid w:val="68F62841"/>
    <w:rsid w:val="68F82343"/>
    <w:rsid w:val="68FB8D7E"/>
    <w:rsid w:val="69040276"/>
    <w:rsid w:val="69044CD9"/>
    <w:rsid w:val="690620C6"/>
    <w:rsid w:val="69099FD6"/>
    <w:rsid w:val="690ADDE5"/>
    <w:rsid w:val="690B6677"/>
    <w:rsid w:val="690CC27F"/>
    <w:rsid w:val="6914FABC"/>
    <w:rsid w:val="6916930F"/>
    <w:rsid w:val="691858D1"/>
    <w:rsid w:val="691939E2"/>
    <w:rsid w:val="691B98B8"/>
    <w:rsid w:val="69259BDE"/>
    <w:rsid w:val="6927F28C"/>
    <w:rsid w:val="692A54C9"/>
    <w:rsid w:val="692BBC37"/>
    <w:rsid w:val="692C40F7"/>
    <w:rsid w:val="6930B854"/>
    <w:rsid w:val="6934BD08"/>
    <w:rsid w:val="6936AF89"/>
    <w:rsid w:val="693A0EEF"/>
    <w:rsid w:val="6941EBDC"/>
    <w:rsid w:val="69496C71"/>
    <w:rsid w:val="694ED17E"/>
    <w:rsid w:val="69513B9C"/>
    <w:rsid w:val="6952DE77"/>
    <w:rsid w:val="69576BE7"/>
    <w:rsid w:val="69618A9E"/>
    <w:rsid w:val="69645DFC"/>
    <w:rsid w:val="6964B591"/>
    <w:rsid w:val="6969A701"/>
    <w:rsid w:val="69718DE8"/>
    <w:rsid w:val="69734B6B"/>
    <w:rsid w:val="69740B1C"/>
    <w:rsid w:val="6977CA00"/>
    <w:rsid w:val="697CD8B5"/>
    <w:rsid w:val="697ECC67"/>
    <w:rsid w:val="697F60E5"/>
    <w:rsid w:val="69826E8F"/>
    <w:rsid w:val="6986C94E"/>
    <w:rsid w:val="698D84B7"/>
    <w:rsid w:val="698F9E6D"/>
    <w:rsid w:val="6990F2C9"/>
    <w:rsid w:val="699111ED"/>
    <w:rsid w:val="699812AD"/>
    <w:rsid w:val="699E6A5C"/>
    <w:rsid w:val="699EC0C8"/>
    <w:rsid w:val="69A2CA11"/>
    <w:rsid w:val="69A93613"/>
    <w:rsid w:val="69AA555D"/>
    <w:rsid w:val="69AF7B56"/>
    <w:rsid w:val="69AFB610"/>
    <w:rsid w:val="69B04BB2"/>
    <w:rsid w:val="69B4B367"/>
    <w:rsid w:val="69BB33BE"/>
    <w:rsid w:val="69C00F45"/>
    <w:rsid w:val="69CA7665"/>
    <w:rsid w:val="69CAC67F"/>
    <w:rsid w:val="69D26580"/>
    <w:rsid w:val="69D30A59"/>
    <w:rsid w:val="69D58B68"/>
    <w:rsid w:val="69DE6336"/>
    <w:rsid w:val="69DFB9C3"/>
    <w:rsid w:val="69E30E8B"/>
    <w:rsid w:val="69E6BB02"/>
    <w:rsid w:val="69EA57D5"/>
    <w:rsid w:val="69EE0070"/>
    <w:rsid w:val="69EE40C5"/>
    <w:rsid w:val="69EFDE03"/>
    <w:rsid w:val="69F00179"/>
    <w:rsid w:val="69F1BDAA"/>
    <w:rsid w:val="69F57273"/>
    <w:rsid w:val="6A04DE57"/>
    <w:rsid w:val="6A0845ED"/>
    <w:rsid w:val="6A0B3798"/>
    <w:rsid w:val="6A0C5C90"/>
    <w:rsid w:val="6A0CBD58"/>
    <w:rsid w:val="6A0DBD49"/>
    <w:rsid w:val="6A127DD5"/>
    <w:rsid w:val="6A134F52"/>
    <w:rsid w:val="6A172515"/>
    <w:rsid w:val="6A17A8DF"/>
    <w:rsid w:val="6A222B17"/>
    <w:rsid w:val="6A2477F2"/>
    <w:rsid w:val="6A2BEB39"/>
    <w:rsid w:val="6A2FBA40"/>
    <w:rsid w:val="6A340AFB"/>
    <w:rsid w:val="6A3B66EA"/>
    <w:rsid w:val="6A3D435D"/>
    <w:rsid w:val="6A3E765C"/>
    <w:rsid w:val="6A3ECEE2"/>
    <w:rsid w:val="6A4145E4"/>
    <w:rsid w:val="6A4596A0"/>
    <w:rsid w:val="6A46F603"/>
    <w:rsid w:val="6A516C0F"/>
    <w:rsid w:val="6A533457"/>
    <w:rsid w:val="6A53A4CB"/>
    <w:rsid w:val="6A551D72"/>
    <w:rsid w:val="6A5BD616"/>
    <w:rsid w:val="6A5FCB51"/>
    <w:rsid w:val="6A60709F"/>
    <w:rsid w:val="6A637238"/>
    <w:rsid w:val="6A6ADD2D"/>
    <w:rsid w:val="6A6F198B"/>
    <w:rsid w:val="6A7498C6"/>
    <w:rsid w:val="6A75466D"/>
    <w:rsid w:val="6A758B77"/>
    <w:rsid w:val="6A7B851C"/>
    <w:rsid w:val="6A8EB948"/>
    <w:rsid w:val="6A920717"/>
    <w:rsid w:val="6A93590E"/>
    <w:rsid w:val="6A995508"/>
    <w:rsid w:val="6A99D040"/>
    <w:rsid w:val="6A9D3BF4"/>
    <w:rsid w:val="6AA3782F"/>
    <w:rsid w:val="6AA3A186"/>
    <w:rsid w:val="6AA4141B"/>
    <w:rsid w:val="6AA51AF7"/>
    <w:rsid w:val="6AA5BFD2"/>
    <w:rsid w:val="6AA9FBC7"/>
    <w:rsid w:val="6AAA9010"/>
    <w:rsid w:val="6AAC1111"/>
    <w:rsid w:val="6AB54B8F"/>
    <w:rsid w:val="6AB75B7D"/>
    <w:rsid w:val="6AB9721D"/>
    <w:rsid w:val="6ABCF3F5"/>
    <w:rsid w:val="6ABEC62C"/>
    <w:rsid w:val="6AC83B75"/>
    <w:rsid w:val="6ACBEB5D"/>
    <w:rsid w:val="6ACDEDA1"/>
    <w:rsid w:val="6ACF974E"/>
    <w:rsid w:val="6AD299C8"/>
    <w:rsid w:val="6AD40915"/>
    <w:rsid w:val="6AD493A3"/>
    <w:rsid w:val="6AD49EA7"/>
    <w:rsid w:val="6AD880CD"/>
    <w:rsid w:val="6ADDF4DF"/>
    <w:rsid w:val="6ADFBA48"/>
    <w:rsid w:val="6AE42220"/>
    <w:rsid w:val="6AE5EAB6"/>
    <w:rsid w:val="6AE60290"/>
    <w:rsid w:val="6AE70889"/>
    <w:rsid w:val="6AE7D875"/>
    <w:rsid w:val="6AEFE18E"/>
    <w:rsid w:val="6AF575F5"/>
    <w:rsid w:val="6AF6A3B2"/>
    <w:rsid w:val="6AFF2CD5"/>
    <w:rsid w:val="6B00C0B3"/>
    <w:rsid w:val="6B082C47"/>
    <w:rsid w:val="6B0EBF56"/>
    <w:rsid w:val="6B15CAB3"/>
    <w:rsid w:val="6B1772A8"/>
    <w:rsid w:val="6B179343"/>
    <w:rsid w:val="6B185212"/>
    <w:rsid w:val="6B21801E"/>
    <w:rsid w:val="6B230B30"/>
    <w:rsid w:val="6B2B70D5"/>
    <w:rsid w:val="6B34E5DC"/>
    <w:rsid w:val="6B37545B"/>
    <w:rsid w:val="6B3C5656"/>
    <w:rsid w:val="6B47311D"/>
    <w:rsid w:val="6B47E341"/>
    <w:rsid w:val="6B48D0D5"/>
    <w:rsid w:val="6B4CC4B1"/>
    <w:rsid w:val="6B4E2ED6"/>
    <w:rsid w:val="6B507854"/>
    <w:rsid w:val="6B50CDB0"/>
    <w:rsid w:val="6B56544F"/>
    <w:rsid w:val="6B5EDD3D"/>
    <w:rsid w:val="6B614BE4"/>
    <w:rsid w:val="6B6210A6"/>
    <w:rsid w:val="6B638C77"/>
    <w:rsid w:val="6B641B38"/>
    <w:rsid w:val="6B704D65"/>
    <w:rsid w:val="6B760FE0"/>
    <w:rsid w:val="6B7B3B25"/>
    <w:rsid w:val="6B81AB92"/>
    <w:rsid w:val="6B81B142"/>
    <w:rsid w:val="6B83AE21"/>
    <w:rsid w:val="6B84F89B"/>
    <w:rsid w:val="6B8BB00A"/>
    <w:rsid w:val="6B92C6CC"/>
    <w:rsid w:val="6B948C8C"/>
    <w:rsid w:val="6B98DCD2"/>
    <w:rsid w:val="6B9A9248"/>
    <w:rsid w:val="6BA0EC57"/>
    <w:rsid w:val="6BA6A8EE"/>
    <w:rsid w:val="6BAB78EC"/>
    <w:rsid w:val="6BACD97C"/>
    <w:rsid w:val="6BB59E83"/>
    <w:rsid w:val="6BB5BE87"/>
    <w:rsid w:val="6BB7D9A1"/>
    <w:rsid w:val="6BB872B2"/>
    <w:rsid w:val="6BB8D01E"/>
    <w:rsid w:val="6BBAE057"/>
    <w:rsid w:val="6BBB3DB6"/>
    <w:rsid w:val="6BC2805D"/>
    <w:rsid w:val="6BC32337"/>
    <w:rsid w:val="6BC672AA"/>
    <w:rsid w:val="6BCC1287"/>
    <w:rsid w:val="6BD064F1"/>
    <w:rsid w:val="6BD5C73D"/>
    <w:rsid w:val="6BD92264"/>
    <w:rsid w:val="6BD9A020"/>
    <w:rsid w:val="6BDD72DB"/>
    <w:rsid w:val="6BDDFE01"/>
    <w:rsid w:val="6BE293E6"/>
    <w:rsid w:val="6BEC0BD6"/>
    <w:rsid w:val="6BED6C8F"/>
    <w:rsid w:val="6BF4922B"/>
    <w:rsid w:val="6BFA7B9E"/>
    <w:rsid w:val="6C00B848"/>
    <w:rsid w:val="6C06D0D3"/>
    <w:rsid w:val="6C0C33AF"/>
    <w:rsid w:val="6C0F5160"/>
    <w:rsid w:val="6C1C2914"/>
    <w:rsid w:val="6C21158A"/>
    <w:rsid w:val="6C23770A"/>
    <w:rsid w:val="6C274FC9"/>
    <w:rsid w:val="6C294C65"/>
    <w:rsid w:val="6C298B31"/>
    <w:rsid w:val="6C2A9EFB"/>
    <w:rsid w:val="6C33AF68"/>
    <w:rsid w:val="6C3CFA1B"/>
    <w:rsid w:val="6C40E356"/>
    <w:rsid w:val="6C44AD92"/>
    <w:rsid w:val="6C4DA265"/>
    <w:rsid w:val="6C51D92C"/>
    <w:rsid w:val="6C51F6B1"/>
    <w:rsid w:val="6C5830A2"/>
    <w:rsid w:val="6C5B1EF9"/>
    <w:rsid w:val="6C5B8898"/>
    <w:rsid w:val="6C5BA73C"/>
    <w:rsid w:val="6C5E3DED"/>
    <w:rsid w:val="6C60D260"/>
    <w:rsid w:val="6C666869"/>
    <w:rsid w:val="6C6AAE44"/>
    <w:rsid w:val="6C6F6F15"/>
    <w:rsid w:val="6C70D5F3"/>
    <w:rsid w:val="6C796705"/>
    <w:rsid w:val="6C7B21B6"/>
    <w:rsid w:val="6C7E5FDB"/>
    <w:rsid w:val="6C83BD86"/>
    <w:rsid w:val="6C870D4F"/>
    <w:rsid w:val="6C873D67"/>
    <w:rsid w:val="6C8A0982"/>
    <w:rsid w:val="6C9030F4"/>
    <w:rsid w:val="6C9138FC"/>
    <w:rsid w:val="6C9322A2"/>
    <w:rsid w:val="6C93E2A9"/>
    <w:rsid w:val="6CA07DD5"/>
    <w:rsid w:val="6CA29EA8"/>
    <w:rsid w:val="6CA9382E"/>
    <w:rsid w:val="6CAD3F31"/>
    <w:rsid w:val="6CAF91A6"/>
    <w:rsid w:val="6CBAD85E"/>
    <w:rsid w:val="6CC14523"/>
    <w:rsid w:val="6CC3F277"/>
    <w:rsid w:val="6CCA7117"/>
    <w:rsid w:val="6CCCABEB"/>
    <w:rsid w:val="6CCFDB4B"/>
    <w:rsid w:val="6CD53269"/>
    <w:rsid w:val="6CD5946D"/>
    <w:rsid w:val="6CD8CB6C"/>
    <w:rsid w:val="6CF0003E"/>
    <w:rsid w:val="6CF0496D"/>
    <w:rsid w:val="6CF3D0CD"/>
    <w:rsid w:val="6CFA5EE1"/>
    <w:rsid w:val="6CFB34C1"/>
    <w:rsid w:val="6D01CBCF"/>
    <w:rsid w:val="6D060D11"/>
    <w:rsid w:val="6D0C071E"/>
    <w:rsid w:val="6D1128ED"/>
    <w:rsid w:val="6D14BF09"/>
    <w:rsid w:val="6D16AF75"/>
    <w:rsid w:val="6D184286"/>
    <w:rsid w:val="6D1FD77A"/>
    <w:rsid w:val="6D219A64"/>
    <w:rsid w:val="6D21A68D"/>
    <w:rsid w:val="6D274E82"/>
    <w:rsid w:val="6D27DF9D"/>
    <w:rsid w:val="6D29A0E2"/>
    <w:rsid w:val="6D2C73F9"/>
    <w:rsid w:val="6D32F717"/>
    <w:rsid w:val="6D34696E"/>
    <w:rsid w:val="6D36560D"/>
    <w:rsid w:val="6D3D4C56"/>
    <w:rsid w:val="6D3D900A"/>
    <w:rsid w:val="6D410445"/>
    <w:rsid w:val="6D417C81"/>
    <w:rsid w:val="6D445E84"/>
    <w:rsid w:val="6D44E3D3"/>
    <w:rsid w:val="6D46FC00"/>
    <w:rsid w:val="6D472106"/>
    <w:rsid w:val="6D4AB376"/>
    <w:rsid w:val="6D54142D"/>
    <w:rsid w:val="6D56DED1"/>
    <w:rsid w:val="6D65D7BD"/>
    <w:rsid w:val="6D65E327"/>
    <w:rsid w:val="6D65F5D1"/>
    <w:rsid w:val="6D6A586E"/>
    <w:rsid w:val="6D72B7E5"/>
    <w:rsid w:val="6D752F91"/>
    <w:rsid w:val="6D76372B"/>
    <w:rsid w:val="6D7B8D24"/>
    <w:rsid w:val="6D7C855B"/>
    <w:rsid w:val="6D7EA063"/>
    <w:rsid w:val="6D872F18"/>
    <w:rsid w:val="6D8A2648"/>
    <w:rsid w:val="6D8BF7A9"/>
    <w:rsid w:val="6D8E0353"/>
    <w:rsid w:val="6D92EE0E"/>
    <w:rsid w:val="6D967E2A"/>
    <w:rsid w:val="6D99A06B"/>
    <w:rsid w:val="6D9DD01A"/>
    <w:rsid w:val="6DA34714"/>
    <w:rsid w:val="6DA400E0"/>
    <w:rsid w:val="6DA68C65"/>
    <w:rsid w:val="6DABC2BE"/>
    <w:rsid w:val="6DAE4C85"/>
    <w:rsid w:val="6DB0FE6E"/>
    <w:rsid w:val="6DB87910"/>
    <w:rsid w:val="6DB9C56F"/>
    <w:rsid w:val="6DC0F785"/>
    <w:rsid w:val="6DC324ED"/>
    <w:rsid w:val="6DC87B06"/>
    <w:rsid w:val="6DC8BD2A"/>
    <w:rsid w:val="6DC9B573"/>
    <w:rsid w:val="6DCE20B2"/>
    <w:rsid w:val="6DCEC6BE"/>
    <w:rsid w:val="6DD31ADC"/>
    <w:rsid w:val="6DDAAEAA"/>
    <w:rsid w:val="6DDB6C1F"/>
    <w:rsid w:val="6DDD0C14"/>
    <w:rsid w:val="6DDF7109"/>
    <w:rsid w:val="6DDFF6C5"/>
    <w:rsid w:val="6DE846D1"/>
    <w:rsid w:val="6DEA304D"/>
    <w:rsid w:val="6DEAD88F"/>
    <w:rsid w:val="6DEF55D0"/>
    <w:rsid w:val="6DF395E9"/>
    <w:rsid w:val="6DFC0DD6"/>
    <w:rsid w:val="6E02FFCC"/>
    <w:rsid w:val="6E049362"/>
    <w:rsid w:val="6E09954F"/>
    <w:rsid w:val="6E0B989C"/>
    <w:rsid w:val="6E0D8EB7"/>
    <w:rsid w:val="6E1532D0"/>
    <w:rsid w:val="6E15BB50"/>
    <w:rsid w:val="6E165DCA"/>
    <w:rsid w:val="6E172F0B"/>
    <w:rsid w:val="6E1C9B42"/>
    <w:rsid w:val="6E1DB113"/>
    <w:rsid w:val="6E203FBC"/>
    <w:rsid w:val="6E21C460"/>
    <w:rsid w:val="6E423DC9"/>
    <w:rsid w:val="6E445570"/>
    <w:rsid w:val="6E4ACDAB"/>
    <w:rsid w:val="6E5038EF"/>
    <w:rsid w:val="6E559CFA"/>
    <w:rsid w:val="6E5AA05B"/>
    <w:rsid w:val="6E5B173C"/>
    <w:rsid w:val="6E640584"/>
    <w:rsid w:val="6E6DD833"/>
    <w:rsid w:val="6E6F33AD"/>
    <w:rsid w:val="6E7324F1"/>
    <w:rsid w:val="6E7A11B8"/>
    <w:rsid w:val="6E7BBCE4"/>
    <w:rsid w:val="6E7BC16C"/>
    <w:rsid w:val="6E7F378E"/>
    <w:rsid w:val="6E897F43"/>
    <w:rsid w:val="6E91B77E"/>
    <w:rsid w:val="6E96DE5B"/>
    <w:rsid w:val="6E9F3896"/>
    <w:rsid w:val="6EA5DCD6"/>
    <w:rsid w:val="6EA64FF1"/>
    <w:rsid w:val="6EAA8E1F"/>
    <w:rsid w:val="6EAAAE7A"/>
    <w:rsid w:val="6EAC0B39"/>
    <w:rsid w:val="6EAE9365"/>
    <w:rsid w:val="6EAE9ADD"/>
    <w:rsid w:val="6EB2709E"/>
    <w:rsid w:val="6EB30E5C"/>
    <w:rsid w:val="6EBA9965"/>
    <w:rsid w:val="6EBD7C6A"/>
    <w:rsid w:val="6EC03241"/>
    <w:rsid w:val="6EC48BDA"/>
    <w:rsid w:val="6EC97D55"/>
    <w:rsid w:val="6ECBC0D0"/>
    <w:rsid w:val="6ECEA1D2"/>
    <w:rsid w:val="6ED3E226"/>
    <w:rsid w:val="6ED81D56"/>
    <w:rsid w:val="6ED99083"/>
    <w:rsid w:val="6EDA6D15"/>
    <w:rsid w:val="6EE03BA5"/>
    <w:rsid w:val="6EE51FB0"/>
    <w:rsid w:val="6EE82865"/>
    <w:rsid w:val="6EE93E2A"/>
    <w:rsid w:val="6EE9946C"/>
    <w:rsid w:val="6EEAB12F"/>
    <w:rsid w:val="6EFCAED0"/>
    <w:rsid w:val="6F04705F"/>
    <w:rsid w:val="6F0708A3"/>
    <w:rsid w:val="6F095ECF"/>
    <w:rsid w:val="6F15D06C"/>
    <w:rsid w:val="6F17DFA4"/>
    <w:rsid w:val="6F19EDE2"/>
    <w:rsid w:val="6F1FADE6"/>
    <w:rsid w:val="6F22AA96"/>
    <w:rsid w:val="6F240BF3"/>
    <w:rsid w:val="6F24FEE1"/>
    <w:rsid w:val="6F271CFA"/>
    <w:rsid w:val="6F28302C"/>
    <w:rsid w:val="6F28F69D"/>
    <w:rsid w:val="6F2C6987"/>
    <w:rsid w:val="6F317DF0"/>
    <w:rsid w:val="6F3A4919"/>
    <w:rsid w:val="6F3F6612"/>
    <w:rsid w:val="6F49B1F6"/>
    <w:rsid w:val="6F517698"/>
    <w:rsid w:val="6F5273F9"/>
    <w:rsid w:val="6F5579EA"/>
    <w:rsid w:val="6F56EFB4"/>
    <w:rsid w:val="6F6F2A80"/>
    <w:rsid w:val="6F776758"/>
    <w:rsid w:val="6F7AC2B3"/>
    <w:rsid w:val="6F7B3C92"/>
    <w:rsid w:val="6F7D635A"/>
    <w:rsid w:val="6F7E4135"/>
    <w:rsid w:val="6F84201A"/>
    <w:rsid w:val="6F87C228"/>
    <w:rsid w:val="6F97F08E"/>
    <w:rsid w:val="6F99E54D"/>
    <w:rsid w:val="6FA36263"/>
    <w:rsid w:val="6FAE3146"/>
    <w:rsid w:val="6FAFA0BE"/>
    <w:rsid w:val="6FB20E30"/>
    <w:rsid w:val="6FB7AB3C"/>
    <w:rsid w:val="6FBC7E0D"/>
    <w:rsid w:val="6FBDE3DE"/>
    <w:rsid w:val="6FC11930"/>
    <w:rsid w:val="6FC18652"/>
    <w:rsid w:val="6FC2C59B"/>
    <w:rsid w:val="6FCC255E"/>
    <w:rsid w:val="6FD31D72"/>
    <w:rsid w:val="6FD77E14"/>
    <w:rsid w:val="6FE0D865"/>
    <w:rsid w:val="6FE221DF"/>
    <w:rsid w:val="6FE6D503"/>
    <w:rsid w:val="6FEB5DA0"/>
    <w:rsid w:val="6FEC4440"/>
    <w:rsid w:val="6FEDE55A"/>
    <w:rsid w:val="6FF050E4"/>
    <w:rsid w:val="6FF53B46"/>
    <w:rsid w:val="6FFDB423"/>
    <w:rsid w:val="6FFDC0DC"/>
    <w:rsid w:val="7006CB5C"/>
    <w:rsid w:val="7006E1B2"/>
    <w:rsid w:val="7008055F"/>
    <w:rsid w:val="70095629"/>
    <w:rsid w:val="700AF7AE"/>
    <w:rsid w:val="7010E0D9"/>
    <w:rsid w:val="7012C40B"/>
    <w:rsid w:val="701BDA48"/>
    <w:rsid w:val="702114A4"/>
    <w:rsid w:val="70246D7D"/>
    <w:rsid w:val="702646F9"/>
    <w:rsid w:val="702C5128"/>
    <w:rsid w:val="7031A3E7"/>
    <w:rsid w:val="703421B8"/>
    <w:rsid w:val="7041317E"/>
    <w:rsid w:val="70445F03"/>
    <w:rsid w:val="7047576C"/>
    <w:rsid w:val="7048AC58"/>
    <w:rsid w:val="70513B68"/>
    <w:rsid w:val="70530493"/>
    <w:rsid w:val="70539672"/>
    <w:rsid w:val="7054D6B3"/>
    <w:rsid w:val="70569456"/>
    <w:rsid w:val="705D6D2F"/>
    <w:rsid w:val="7061960A"/>
    <w:rsid w:val="70715251"/>
    <w:rsid w:val="7071731B"/>
    <w:rsid w:val="707531B7"/>
    <w:rsid w:val="707CB381"/>
    <w:rsid w:val="707F1710"/>
    <w:rsid w:val="70804AEC"/>
    <w:rsid w:val="7082EAB4"/>
    <w:rsid w:val="70854538"/>
    <w:rsid w:val="70905622"/>
    <w:rsid w:val="70913BCE"/>
    <w:rsid w:val="709EF270"/>
    <w:rsid w:val="70AB74CC"/>
    <w:rsid w:val="70AF0EC2"/>
    <w:rsid w:val="70AF1DDF"/>
    <w:rsid w:val="70B4FD26"/>
    <w:rsid w:val="70C79180"/>
    <w:rsid w:val="70CB81EF"/>
    <w:rsid w:val="70CB9A75"/>
    <w:rsid w:val="70D4CD25"/>
    <w:rsid w:val="70D7CAAB"/>
    <w:rsid w:val="70D8B312"/>
    <w:rsid w:val="70DE4ED1"/>
    <w:rsid w:val="70E0CE68"/>
    <w:rsid w:val="70EAEA5A"/>
    <w:rsid w:val="70EBD42E"/>
    <w:rsid w:val="70F2A60C"/>
    <w:rsid w:val="70F55124"/>
    <w:rsid w:val="70FA9043"/>
    <w:rsid w:val="70FBA50E"/>
    <w:rsid w:val="710108A2"/>
    <w:rsid w:val="7109146F"/>
    <w:rsid w:val="7113223E"/>
    <w:rsid w:val="7114DD9A"/>
    <w:rsid w:val="7115731C"/>
    <w:rsid w:val="711C1946"/>
    <w:rsid w:val="71287D9B"/>
    <w:rsid w:val="712CDFEA"/>
    <w:rsid w:val="7134271C"/>
    <w:rsid w:val="713D6CAD"/>
    <w:rsid w:val="7141BCDE"/>
    <w:rsid w:val="71428189"/>
    <w:rsid w:val="7142925D"/>
    <w:rsid w:val="71447610"/>
    <w:rsid w:val="7146501E"/>
    <w:rsid w:val="7146A733"/>
    <w:rsid w:val="7154ED78"/>
    <w:rsid w:val="7155F028"/>
    <w:rsid w:val="7157709D"/>
    <w:rsid w:val="715C0230"/>
    <w:rsid w:val="7164B6B7"/>
    <w:rsid w:val="716C890C"/>
    <w:rsid w:val="717625E0"/>
    <w:rsid w:val="7179FED6"/>
    <w:rsid w:val="717EABB3"/>
    <w:rsid w:val="7185B32C"/>
    <w:rsid w:val="7185CDC9"/>
    <w:rsid w:val="7189124D"/>
    <w:rsid w:val="7189D7EF"/>
    <w:rsid w:val="7189D920"/>
    <w:rsid w:val="718D17D2"/>
    <w:rsid w:val="71948C4F"/>
    <w:rsid w:val="7197B203"/>
    <w:rsid w:val="7199E9B4"/>
    <w:rsid w:val="719E2490"/>
    <w:rsid w:val="71A1D359"/>
    <w:rsid w:val="71AA400B"/>
    <w:rsid w:val="71AC8FE2"/>
    <w:rsid w:val="71AD2CD3"/>
    <w:rsid w:val="71AD3C6D"/>
    <w:rsid w:val="71AEC9CB"/>
    <w:rsid w:val="71B0226E"/>
    <w:rsid w:val="71B0A0AC"/>
    <w:rsid w:val="71B0A48D"/>
    <w:rsid w:val="71B7AD74"/>
    <w:rsid w:val="71B9580E"/>
    <w:rsid w:val="71C522AC"/>
    <w:rsid w:val="71CA3A7A"/>
    <w:rsid w:val="71CB07EB"/>
    <w:rsid w:val="71D50854"/>
    <w:rsid w:val="71E19A53"/>
    <w:rsid w:val="71E25D4D"/>
    <w:rsid w:val="71F5215E"/>
    <w:rsid w:val="71FDC438"/>
    <w:rsid w:val="72018346"/>
    <w:rsid w:val="7203A567"/>
    <w:rsid w:val="7204E05E"/>
    <w:rsid w:val="720A5817"/>
    <w:rsid w:val="7212371D"/>
    <w:rsid w:val="72193890"/>
    <w:rsid w:val="7221EC03"/>
    <w:rsid w:val="7223A722"/>
    <w:rsid w:val="722BA34D"/>
    <w:rsid w:val="723BF159"/>
    <w:rsid w:val="723C0B45"/>
    <w:rsid w:val="7241E6D1"/>
    <w:rsid w:val="72444519"/>
    <w:rsid w:val="724656C6"/>
    <w:rsid w:val="725FF080"/>
    <w:rsid w:val="72624A04"/>
    <w:rsid w:val="726DBEBA"/>
    <w:rsid w:val="72736CAD"/>
    <w:rsid w:val="7273CC9D"/>
    <w:rsid w:val="7275D652"/>
    <w:rsid w:val="727EA43C"/>
    <w:rsid w:val="7280F60A"/>
    <w:rsid w:val="72822746"/>
    <w:rsid w:val="728BBBF8"/>
    <w:rsid w:val="728F8087"/>
    <w:rsid w:val="72904481"/>
    <w:rsid w:val="72922118"/>
    <w:rsid w:val="7295B43C"/>
    <w:rsid w:val="729683B7"/>
    <w:rsid w:val="729DCCD6"/>
    <w:rsid w:val="72A161F8"/>
    <w:rsid w:val="72A35899"/>
    <w:rsid w:val="72A582EF"/>
    <w:rsid w:val="72A7F587"/>
    <w:rsid w:val="72A84655"/>
    <w:rsid w:val="72ABCA1A"/>
    <w:rsid w:val="72AE3B88"/>
    <w:rsid w:val="72B297B7"/>
    <w:rsid w:val="72B3CB1F"/>
    <w:rsid w:val="72B5AB69"/>
    <w:rsid w:val="72B8CC6B"/>
    <w:rsid w:val="72C91530"/>
    <w:rsid w:val="72CBB9C5"/>
    <w:rsid w:val="72D248E3"/>
    <w:rsid w:val="72DAE860"/>
    <w:rsid w:val="72DD293D"/>
    <w:rsid w:val="72DDA796"/>
    <w:rsid w:val="72E8EF0B"/>
    <w:rsid w:val="72F51F22"/>
    <w:rsid w:val="72F9C88E"/>
    <w:rsid w:val="730106FD"/>
    <w:rsid w:val="730A3E8E"/>
    <w:rsid w:val="730D85D8"/>
    <w:rsid w:val="730DCD51"/>
    <w:rsid w:val="730EC6D3"/>
    <w:rsid w:val="731104C4"/>
    <w:rsid w:val="7313C031"/>
    <w:rsid w:val="731C0468"/>
    <w:rsid w:val="732172DC"/>
    <w:rsid w:val="7321BCB6"/>
    <w:rsid w:val="732390E9"/>
    <w:rsid w:val="73243EC5"/>
    <w:rsid w:val="73256CDC"/>
    <w:rsid w:val="732596E1"/>
    <w:rsid w:val="7326AEF2"/>
    <w:rsid w:val="73279B0C"/>
    <w:rsid w:val="73288AF8"/>
    <w:rsid w:val="7328A904"/>
    <w:rsid w:val="732A0AC4"/>
    <w:rsid w:val="732A1895"/>
    <w:rsid w:val="732C59A4"/>
    <w:rsid w:val="732D3CBC"/>
    <w:rsid w:val="73309C3D"/>
    <w:rsid w:val="7332554E"/>
    <w:rsid w:val="733853EE"/>
    <w:rsid w:val="733B0115"/>
    <w:rsid w:val="733CAE9D"/>
    <w:rsid w:val="733F95CB"/>
    <w:rsid w:val="734033CA"/>
    <w:rsid w:val="73404EA0"/>
    <w:rsid w:val="7340A820"/>
    <w:rsid w:val="7342470D"/>
    <w:rsid w:val="734650A6"/>
    <w:rsid w:val="734741F7"/>
    <w:rsid w:val="7347DA4D"/>
    <w:rsid w:val="73485898"/>
    <w:rsid w:val="735359C8"/>
    <w:rsid w:val="7354DD88"/>
    <w:rsid w:val="73573218"/>
    <w:rsid w:val="73596E0A"/>
    <w:rsid w:val="735C49F3"/>
    <w:rsid w:val="73630E81"/>
    <w:rsid w:val="736910BB"/>
    <w:rsid w:val="73746D4E"/>
    <w:rsid w:val="73752B94"/>
    <w:rsid w:val="73774C04"/>
    <w:rsid w:val="737AC26A"/>
    <w:rsid w:val="737B4CD2"/>
    <w:rsid w:val="73819655"/>
    <w:rsid w:val="7389DFC5"/>
    <w:rsid w:val="738B5171"/>
    <w:rsid w:val="738C641B"/>
    <w:rsid w:val="73909712"/>
    <w:rsid w:val="73922C8B"/>
    <w:rsid w:val="7392F3DF"/>
    <w:rsid w:val="739706BA"/>
    <w:rsid w:val="739DD599"/>
    <w:rsid w:val="73A0E893"/>
    <w:rsid w:val="73AC5B29"/>
    <w:rsid w:val="73AD34AC"/>
    <w:rsid w:val="73B1F250"/>
    <w:rsid w:val="73B297CA"/>
    <w:rsid w:val="73B60350"/>
    <w:rsid w:val="73B7B25D"/>
    <w:rsid w:val="73BAA7E3"/>
    <w:rsid w:val="73C04F02"/>
    <w:rsid w:val="73C326C3"/>
    <w:rsid w:val="73C45610"/>
    <w:rsid w:val="73C4DCF8"/>
    <w:rsid w:val="73C79852"/>
    <w:rsid w:val="73D26C19"/>
    <w:rsid w:val="73D2FB35"/>
    <w:rsid w:val="73D9B148"/>
    <w:rsid w:val="73DCAE9F"/>
    <w:rsid w:val="73DE2C97"/>
    <w:rsid w:val="73DE70C6"/>
    <w:rsid w:val="73E258E0"/>
    <w:rsid w:val="73E53BC9"/>
    <w:rsid w:val="73E77CD9"/>
    <w:rsid w:val="73E9D816"/>
    <w:rsid w:val="73E9DBD0"/>
    <w:rsid w:val="73EB1122"/>
    <w:rsid w:val="73F49A78"/>
    <w:rsid w:val="73F61E7B"/>
    <w:rsid w:val="73F9F11C"/>
    <w:rsid w:val="73FEEC13"/>
    <w:rsid w:val="7406EB34"/>
    <w:rsid w:val="74082CF6"/>
    <w:rsid w:val="740DE989"/>
    <w:rsid w:val="7412A5F0"/>
    <w:rsid w:val="7419BF67"/>
    <w:rsid w:val="74237BEA"/>
    <w:rsid w:val="74275E24"/>
    <w:rsid w:val="74290E85"/>
    <w:rsid w:val="74308B75"/>
    <w:rsid w:val="743DC0DF"/>
    <w:rsid w:val="743E87CD"/>
    <w:rsid w:val="74479750"/>
    <w:rsid w:val="744AE1DC"/>
    <w:rsid w:val="745315C0"/>
    <w:rsid w:val="74544D39"/>
    <w:rsid w:val="745473C7"/>
    <w:rsid w:val="74596AD8"/>
    <w:rsid w:val="745B55E9"/>
    <w:rsid w:val="745D7883"/>
    <w:rsid w:val="746124E9"/>
    <w:rsid w:val="74613B99"/>
    <w:rsid w:val="7462DC49"/>
    <w:rsid w:val="746423C4"/>
    <w:rsid w:val="746DD883"/>
    <w:rsid w:val="747056C2"/>
    <w:rsid w:val="74734FCB"/>
    <w:rsid w:val="74762AD2"/>
    <w:rsid w:val="747B5744"/>
    <w:rsid w:val="747BF875"/>
    <w:rsid w:val="748222C0"/>
    <w:rsid w:val="74896158"/>
    <w:rsid w:val="748E5536"/>
    <w:rsid w:val="74929BF0"/>
    <w:rsid w:val="74959AA1"/>
    <w:rsid w:val="749D030A"/>
    <w:rsid w:val="74A3D66D"/>
    <w:rsid w:val="74A3F8AB"/>
    <w:rsid w:val="74AA0155"/>
    <w:rsid w:val="74B35387"/>
    <w:rsid w:val="74B38F01"/>
    <w:rsid w:val="74B49D7C"/>
    <w:rsid w:val="74BB7662"/>
    <w:rsid w:val="74BF3473"/>
    <w:rsid w:val="74CB922B"/>
    <w:rsid w:val="74CCC2EB"/>
    <w:rsid w:val="74CD5E0B"/>
    <w:rsid w:val="74CDD8D8"/>
    <w:rsid w:val="74D1203A"/>
    <w:rsid w:val="74D451EA"/>
    <w:rsid w:val="74D6F64B"/>
    <w:rsid w:val="74E00039"/>
    <w:rsid w:val="74F126D1"/>
    <w:rsid w:val="74FA0D1D"/>
    <w:rsid w:val="750F773F"/>
    <w:rsid w:val="751B3BA7"/>
    <w:rsid w:val="751C6E51"/>
    <w:rsid w:val="7523E826"/>
    <w:rsid w:val="75247AE1"/>
    <w:rsid w:val="75274A26"/>
    <w:rsid w:val="75294CF8"/>
    <w:rsid w:val="75296E2F"/>
    <w:rsid w:val="752B40B8"/>
    <w:rsid w:val="75396CA7"/>
    <w:rsid w:val="753BA449"/>
    <w:rsid w:val="753DC9B4"/>
    <w:rsid w:val="755B39B5"/>
    <w:rsid w:val="755B7C3B"/>
    <w:rsid w:val="75610C4C"/>
    <w:rsid w:val="756659E2"/>
    <w:rsid w:val="75680FD2"/>
    <w:rsid w:val="756B27FA"/>
    <w:rsid w:val="75746307"/>
    <w:rsid w:val="7576D277"/>
    <w:rsid w:val="757990D7"/>
    <w:rsid w:val="757C30F2"/>
    <w:rsid w:val="757F9F29"/>
    <w:rsid w:val="7582B8CF"/>
    <w:rsid w:val="7586E8A9"/>
    <w:rsid w:val="7599BB1C"/>
    <w:rsid w:val="759B6046"/>
    <w:rsid w:val="759FCBC6"/>
    <w:rsid w:val="75A6DC12"/>
    <w:rsid w:val="75A74DB7"/>
    <w:rsid w:val="75AE3E20"/>
    <w:rsid w:val="75AE42BF"/>
    <w:rsid w:val="75B3282C"/>
    <w:rsid w:val="75B3D6F3"/>
    <w:rsid w:val="75B75B10"/>
    <w:rsid w:val="75B75F62"/>
    <w:rsid w:val="75B942E6"/>
    <w:rsid w:val="75B9835E"/>
    <w:rsid w:val="75BA6EE3"/>
    <w:rsid w:val="75C0D3AC"/>
    <w:rsid w:val="75C98AB1"/>
    <w:rsid w:val="75DDFC07"/>
    <w:rsid w:val="75DED036"/>
    <w:rsid w:val="75E37EC7"/>
    <w:rsid w:val="75E5FA51"/>
    <w:rsid w:val="75E9C7FD"/>
    <w:rsid w:val="75EB3863"/>
    <w:rsid w:val="75F05E62"/>
    <w:rsid w:val="75F66518"/>
    <w:rsid w:val="75FFD766"/>
    <w:rsid w:val="760FE324"/>
    <w:rsid w:val="7611BB44"/>
    <w:rsid w:val="761F1639"/>
    <w:rsid w:val="762270BE"/>
    <w:rsid w:val="7622956D"/>
    <w:rsid w:val="7628D146"/>
    <w:rsid w:val="762BBE0B"/>
    <w:rsid w:val="76323593"/>
    <w:rsid w:val="7637610A"/>
    <w:rsid w:val="76396E37"/>
    <w:rsid w:val="763BB01C"/>
    <w:rsid w:val="763DDED3"/>
    <w:rsid w:val="764ED089"/>
    <w:rsid w:val="764EEF4C"/>
    <w:rsid w:val="7651452B"/>
    <w:rsid w:val="76545CAB"/>
    <w:rsid w:val="765D45DE"/>
    <w:rsid w:val="7660F51E"/>
    <w:rsid w:val="76625CDD"/>
    <w:rsid w:val="7664A4AE"/>
    <w:rsid w:val="7668A4AC"/>
    <w:rsid w:val="7669CD45"/>
    <w:rsid w:val="7672D800"/>
    <w:rsid w:val="76778808"/>
    <w:rsid w:val="7682A20F"/>
    <w:rsid w:val="768D5801"/>
    <w:rsid w:val="76974F9C"/>
    <w:rsid w:val="769E243B"/>
    <w:rsid w:val="769F5A89"/>
    <w:rsid w:val="76A0B352"/>
    <w:rsid w:val="76ACBB26"/>
    <w:rsid w:val="76B0526F"/>
    <w:rsid w:val="76B2F01A"/>
    <w:rsid w:val="76B3B4D7"/>
    <w:rsid w:val="76B47A88"/>
    <w:rsid w:val="76B9D0A2"/>
    <w:rsid w:val="76BC03D0"/>
    <w:rsid w:val="76BD7105"/>
    <w:rsid w:val="76BFA6C6"/>
    <w:rsid w:val="76C07549"/>
    <w:rsid w:val="76C16B44"/>
    <w:rsid w:val="76C32348"/>
    <w:rsid w:val="76C3CA5C"/>
    <w:rsid w:val="76C5BE1A"/>
    <w:rsid w:val="76C85BA8"/>
    <w:rsid w:val="76CEA95E"/>
    <w:rsid w:val="76CEC1EF"/>
    <w:rsid w:val="76CFC664"/>
    <w:rsid w:val="76D62F6D"/>
    <w:rsid w:val="76E12D21"/>
    <w:rsid w:val="76E32313"/>
    <w:rsid w:val="76EA94BA"/>
    <w:rsid w:val="76EC1EDF"/>
    <w:rsid w:val="76EF5A6C"/>
    <w:rsid w:val="76F324B0"/>
    <w:rsid w:val="76F8287E"/>
    <w:rsid w:val="77075A98"/>
    <w:rsid w:val="770CD14A"/>
    <w:rsid w:val="770E55E4"/>
    <w:rsid w:val="771492DC"/>
    <w:rsid w:val="77217C44"/>
    <w:rsid w:val="772348C1"/>
    <w:rsid w:val="7725012F"/>
    <w:rsid w:val="772728E2"/>
    <w:rsid w:val="772D88FC"/>
    <w:rsid w:val="772FFE80"/>
    <w:rsid w:val="77386987"/>
    <w:rsid w:val="7738B717"/>
    <w:rsid w:val="7741D5C3"/>
    <w:rsid w:val="7744A07F"/>
    <w:rsid w:val="7747C73C"/>
    <w:rsid w:val="774C5AE2"/>
    <w:rsid w:val="774DFB00"/>
    <w:rsid w:val="774E0554"/>
    <w:rsid w:val="7751F285"/>
    <w:rsid w:val="7754759E"/>
    <w:rsid w:val="7755F8B4"/>
    <w:rsid w:val="7756CF8D"/>
    <w:rsid w:val="776570E4"/>
    <w:rsid w:val="776A165F"/>
    <w:rsid w:val="777329FB"/>
    <w:rsid w:val="77783EF3"/>
    <w:rsid w:val="7786F6E1"/>
    <w:rsid w:val="778B87EE"/>
    <w:rsid w:val="7790E0F2"/>
    <w:rsid w:val="77932250"/>
    <w:rsid w:val="7796210E"/>
    <w:rsid w:val="7797BC43"/>
    <w:rsid w:val="779C87B5"/>
    <w:rsid w:val="779D083B"/>
    <w:rsid w:val="77ABF441"/>
    <w:rsid w:val="77AF60BD"/>
    <w:rsid w:val="77B1781D"/>
    <w:rsid w:val="77B2A485"/>
    <w:rsid w:val="77B5AAB7"/>
    <w:rsid w:val="77B66996"/>
    <w:rsid w:val="77D2BE3D"/>
    <w:rsid w:val="77E3B191"/>
    <w:rsid w:val="77EBDA4C"/>
    <w:rsid w:val="77EE302B"/>
    <w:rsid w:val="77F5CB49"/>
    <w:rsid w:val="780142C1"/>
    <w:rsid w:val="78040282"/>
    <w:rsid w:val="780C3880"/>
    <w:rsid w:val="78103248"/>
    <w:rsid w:val="78125B4B"/>
    <w:rsid w:val="781308F5"/>
    <w:rsid w:val="781B6BE7"/>
    <w:rsid w:val="781B9E42"/>
    <w:rsid w:val="781D6F77"/>
    <w:rsid w:val="7820E426"/>
    <w:rsid w:val="7821936F"/>
    <w:rsid w:val="78231983"/>
    <w:rsid w:val="782624E9"/>
    <w:rsid w:val="7828996D"/>
    <w:rsid w:val="782CEB4E"/>
    <w:rsid w:val="7830E9F0"/>
    <w:rsid w:val="78335C79"/>
    <w:rsid w:val="78356DF9"/>
    <w:rsid w:val="783FE984"/>
    <w:rsid w:val="784416F5"/>
    <w:rsid w:val="784449C1"/>
    <w:rsid w:val="78459BD3"/>
    <w:rsid w:val="7845B925"/>
    <w:rsid w:val="784638B9"/>
    <w:rsid w:val="78488D33"/>
    <w:rsid w:val="78550CEC"/>
    <w:rsid w:val="78550E55"/>
    <w:rsid w:val="7855B4D0"/>
    <w:rsid w:val="7855B4FB"/>
    <w:rsid w:val="7857A209"/>
    <w:rsid w:val="785CD645"/>
    <w:rsid w:val="78659AAF"/>
    <w:rsid w:val="786637AF"/>
    <w:rsid w:val="786AA118"/>
    <w:rsid w:val="786F398E"/>
    <w:rsid w:val="7872AB67"/>
    <w:rsid w:val="787B19AA"/>
    <w:rsid w:val="7883D941"/>
    <w:rsid w:val="7885F998"/>
    <w:rsid w:val="788DC581"/>
    <w:rsid w:val="788F4CF4"/>
    <w:rsid w:val="78945DA9"/>
    <w:rsid w:val="78987B74"/>
    <w:rsid w:val="789B85C8"/>
    <w:rsid w:val="789BFD22"/>
    <w:rsid w:val="789C499F"/>
    <w:rsid w:val="78B0BE53"/>
    <w:rsid w:val="78B0D1CB"/>
    <w:rsid w:val="78BA77F6"/>
    <w:rsid w:val="78BE144F"/>
    <w:rsid w:val="78C237F4"/>
    <w:rsid w:val="78C4D058"/>
    <w:rsid w:val="78CA5348"/>
    <w:rsid w:val="78D15FA3"/>
    <w:rsid w:val="78D3DE5B"/>
    <w:rsid w:val="78D503D7"/>
    <w:rsid w:val="78D8A012"/>
    <w:rsid w:val="78D8C08A"/>
    <w:rsid w:val="78DB3F38"/>
    <w:rsid w:val="78DEE258"/>
    <w:rsid w:val="78E622D5"/>
    <w:rsid w:val="78E92139"/>
    <w:rsid w:val="78E9E5B4"/>
    <w:rsid w:val="78EC003C"/>
    <w:rsid w:val="78EC0050"/>
    <w:rsid w:val="78F07496"/>
    <w:rsid w:val="78F25433"/>
    <w:rsid w:val="78F2BF7B"/>
    <w:rsid w:val="78F624A7"/>
    <w:rsid w:val="78FB87F0"/>
    <w:rsid w:val="78FBF66D"/>
    <w:rsid w:val="78FC2930"/>
    <w:rsid w:val="78FE6E29"/>
    <w:rsid w:val="7906032D"/>
    <w:rsid w:val="79103B95"/>
    <w:rsid w:val="79107EC8"/>
    <w:rsid w:val="7910AC43"/>
    <w:rsid w:val="7912749C"/>
    <w:rsid w:val="79161AC9"/>
    <w:rsid w:val="79178A21"/>
    <w:rsid w:val="79193D8D"/>
    <w:rsid w:val="791E8031"/>
    <w:rsid w:val="79221C79"/>
    <w:rsid w:val="792E8FE3"/>
    <w:rsid w:val="793442DD"/>
    <w:rsid w:val="79353B17"/>
    <w:rsid w:val="793A9D3E"/>
    <w:rsid w:val="793C1984"/>
    <w:rsid w:val="793CBBCA"/>
    <w:rsid w:val="79431D90"/>
    <w:rsid w:val="79447457"/>
    <w:rsid w:val="7944D413"/>
    <w:rsid w:val="7947757D"/>
    <w:rsid w:val="794B7EA3"/>
    <w:rsid w:val="794B96E0"/>
    <w:rsid w:val="7954FD21"/>
    <w:rsid w:val="79590891"/>
    <w:rsid w:val="795C49DB"/>
    <w:rsid w:val="795E5FE1"/>
    <w:rsid w:val="795F62A9"/>
    <w:rsid w:val="79603128"/>
    <w:rsid w:val="79681CFA"/>
    <w:rsid w:val="797001FC"/>
    <w:rsid w:val="7970523E"/>
    <w:rsid w:val="79779D3D"/>
    <w:rsid w:val="79822F7E"/>
    <w:rsid w:val="79823B45"/>
    <w:rsid w:val="798C8BD1"/>
    <w:rsid w:val="7992596D"/>
    <w:rsid w:val="799355E7"/>
    <w:rsid w:val="799CB719"/>
    <w:rsid w:val="79A1ECC8"/>
    <w:rsid w:val="79A4F53D"/>
    <w:rsid w:val="79A5E88E"/>
    <w:rsid w:val="79A74AB1"/>
    <w:rsid w:val="79A750E2"/>
    <w:rsid w:val="79A99D9C"/>
    <w:rsid w:val="79B6B40D"/>
    <w:rsid w:val="79BBBAAE"/>
    <w:rsid w:val="79BCC9AE"/>
    <w:rsid w:val="79C12881"/>
    <w:rsid w:val="79C8B874"/>
    <w:rsid w:val="79C9734C"/>
    <w:rsid w:val="79D51CAB"/>
    <w:rsid w:val="79D88A20"/>
    <w:rsid w:val="79D9BDD9"/>
    <w:rsid w:val="79E08A80"/>
    <w:rsid w:val="79E6ECF7"/>
    <w:rsid w:val="79EEF315"/>
    <w:rsid w:val="79F1E74A"/>
    <w:rsid w:val="79F2EAAF"/>
    <w:rsid w:val="79F34D3D"/>
    <w:rsid w:val="79F77ECC"/>
    <w:rsid w:val="7A07D5FD"/>
    <w:rsid w:val="7A0B20C2"/>
    <w:rsid w:val="7A0B5C87"/>
    <w:rsid w:val="7A0CD7ED"/>
    <w:rsid w:val="7A0FB647"/>
    <w:rsid w:val="7A110C7A"/>
    <w:rsid w:val="7A1690E7"/>
    <w:rsid w:val="7A1BF4ED"/>
    <w:rsid w:val="7A1C5437"/>
    <w:rsid w:val="7A1D53BE"/>
    <w:rsid w:val="7A21589B"/>
    <w:rsid w:val="7A2A58ED"/>
    <w:rsid w:val="7A2A8FA6"/>
    <w:rsid w:val="7A3146D8"/>
    <w:rsid w:val="7A31F52D"/>
    <w:rsid w:val="7A3482CF"/>
    <w:rsid w:val="7A37669D"/>
    <w:rsid w:val="7A38D4E4"/>
    <w:rsid w:val="7A39387D"/>
    <w:rsid w:val="7A4B58C7"/>
    <w:rsid w:val="7A4E09CB"/>
    <w:rsid w:val="7A524C8C"/>
    <w:rsid w:val="7A556497"/>
    <w:rsid w:val="7A5B7A82"/>
    <w:rsid w:val="7A61A714"/>
    <w:rsid w:val="7A7336B1"/>
    <w:rsid w:val="7A77336C"/>
    <w:rsid w:val="7A775056"/>
    <w:rsid w:val="7A799CBC"/>
    <w:rsid w:val="7A7C932C"/>
    <w:rsid w:val="7A830BDC"/>
    <w:rsid w:val="7A8DD565"/>
    <w:rsid w:val="7A97E675"/>
    <w:rsid w:val="7AA18011"/>
    <w:rsid w:val="7AA2744E"/>
    <w:rsid w:val="7AA38A0D"/>
    <w:rsid w:val="7AA46D6D"/>
    <w:rsid w:val="7AAA183E"/>
    <w:rsid w:val="7AAA3F5A"/>
    <w:rsid w:val="7AAB0CD1"/>
    <w:rsid w:val="7AACA54E"/>
    <w:rsid w:val="7AB0EEE6"/>
    <w:rsid w:val="7AB1D914"/>
    <w:rsid w:val="7AB2F232"/>
    <w:rsid w:val="7AB5D76D"/>
    <w:rsid w:val="7ABC9949"/>
    <w:rsid w:val="7ABE4315"/>
    <w:rsid w:val="7AC9E7FB"/>
    <w:rsid w:val="7AD66CFF"/>
    <w:rsid w:val="7ADE9592"/>
    <w:rsid w:val="7AE0A2BF"/>
    <w:rsid w:val="7AE0B4F9"/>
    <w:rsid w:val="7AE98969"/>
    <w:rsid w:val="7AF6D41E"/>
    <w:rsid w:val="7AF7F67F"/>
    <w:rsid w:val="7AFE5B3A"/>
    <w:rsid w:val="7B006BED"/>
    <w:rsid w:val="7B01243A"/>
    <w:rsid w:val="7B040996"/>
    <w:rsid w:val="7B04C39B"/>
    <w:rsid w:val="7B059F1E"/>
    <w:rsid w:val="7B1A6511"/>
    <w:rsid w:val="7B1ABEDF"/>
    <w:rsid w:val="7B20F532"/>
    <w:rsid w:val="7B21F044"/>
    <w:rsid w:val="7B2A4551"/>
    <w:rsid w:val="7B336460"/>
    <w:rsid w:val="7B34911A"/>
    <w:rsid w:val="7B34E1D3"/>
    <w:rsid w:val="7B3E59B1"/>
    <w:rsid w:val="7B3F3517"/>
    <w:rsid w:val="7B40D185"/>
    <w:rsid w:val="7B44B953"/>
    <w:rsid w:val="7B46D3B7"/>
    <w:rsid w:val="7B4AB8DC"/>
    <w:rsid w:val="7B57001C"/>
    <w:rsid w:val="7B578A5C"/>
    <w:rsid w:val="7B5C3C00"/>
    <w:rsid w:val="7B5D43F1"/>
    <w:rsid w:val="7B5FA734"/>
    <w:rsid w:val="7B601EC2"/>
    <w:rsid w:val="7B65D46B"/>
    <w:rsid w:val="7B6A643A"/>
    <w:rsid w:val="7B70C812"/>
    <w:rsid w:val="7B71D288"/>
    <w:rsid w:val="7B756017"/>
    <w:rsid w:val="7B75A433"/>
    <w:rsid w:val="7B77A4A8"/>
    <w:rsid w:val="7B78331C"/>
    <w:rsid w:val="7B7A256B"/>
    <w:rsid w:val="7B7AC019"/>
    <w:rsid w:val="7B828191"/>
    <w:rsid w:val="7B82F815"/>
    <w:rsid w:val="7B841B1B"/>
    <w:rsid w:val="7B8A0E49"/>
    <w:rsid w:val="7B9A3CE9"/>
    <w:rsid w:val="7B9A42AA"/>
    <w:rsid w:val="7B9C5D1E"/>
    <w:rsid w:val="7BA473E0"/>
    <w:rsid w:val="7BA77884"/>
    <w:rsid w:val="7BA7A486"/>
    <w:rsid w:val="7BABF6DD"/>
    <w:rsid w:val="7BADA500"/>
    <w:rsid w:val="7BB840E9"/>
    <w:rsid w:val="7BB9E34E"/>
    <w:rsid w:val="7BBE7572"/>
    <w:rsid w:val="7BC0D7D8"/>
    <w:rsid w:val="7BC3836D"/>
    <w:rsid w:val="7BCE11BD"/>
    <w:rsid w:val="7BD85C56"/>
    <w:rsid w:val="7BE07F8C"/>
    <w:rsid w:val="7BE15F6B"/>
    <w:rsid w:val="7BE4891A"/>
    <w:rsid w:val="7BE5CBED"/>
    <w:rsid w:val="7BE7C7B5"/>
    <w:rsid w:val="7BEE4B7F"/>
    <w:rsid w:val="7BF660A9"/>
    <w:rsid w:val="7BFBDC50"/>
    <w:rsid w:val="7BFF78FB"/>
    <w:rsid w:val="7C0265B7"/>
    <w:rsid w:val="7C068163"/>
    <w:rsid w:val="7C09ED82"/>
    <w:rsid w:val="7C13C4FB"/>
    <w:rsid w:val="7C14EF3E"/>
    <w:rsid w:val="7C1CAE4F"/>
    <w:rsid w:val="7C2362AC"/>
    <w:rsid w:val="7C28788C"/>
    <w:rsid w:val="7C29494C"/>
    <w:rsid w:val="7C3639AB"/>
    <w:rsid w:val="7C3857EF"/>
    <w:rsid w:val="7C3E603F"/>
    <w:rsid w:val="7C43A0A5"/>
    <w:rsid w:val="7C46B3FF"/>
    <w:rsid w:val="7C4A8317"/>
    <w:rsid w:val="7C50EED8"/>
    <w:rsid w:val="7C512159"/>
    <w:rsid w:val="7C567909"/>
    <w:rsid w:val="7C5A0B7D"/>
    <w:rsid w:val="7C5D5BC6"/>
    <w:rsid w:val="7C5F3A77"/>
    <w:rsid w:val="7C6871D9"/>
    <w:rsid w:val="7C6C39DA"/>
    <w:rsid w:val="7C6DFBAF"/>
    <w:rsid w:val="7C6FF4AC"/>
    <w:rsid w:val="7C72612A"/>
    <w:rsid w:val="7C744350"/>
    <w:rsid w:val="7C777311"/>
    <w:rsid w:val="7C7944D1"/>
    <w:rsid w:val="7C79C804"/>
    <w:rsid w:val="7C7E541F"/>
    <w:rsid w:val="7C7F5033"/>
    <w:rsid w:val="7C86D733"/>
    <w:rsid w:val="7C8AB436"/>
    <w:rsid w:val="7C8D5596"/>
    <w:rsid w:val="7C906CAE"/>
    <w:rsid w:val="7C98082B"/>
    <w:rsid w:val="7C98DBD3"/>
    <w:rsid w:val="7C9F99AB"/>
    <w:rsid w:val="7CA01B27"/>
    <w:rsid w:val="7CA1D53E"/>
    <w:rsid w:val="7CA487CA"/>
    <w:rsid w:val="7CA54748"/>
    <w:rsid w:val="7CA92213"/>
    <w:rsid w:val="7CAADAC3"/>
    <w:rsid w:val="7CAB6B2A"/>
    <w:rsid w:val="7CAED9EF"/>
    <w:rsid w:val="7CBD8638"/>
    <w:rsid w:val="7CC2AAAA"/>
    <w:rsid w:val="7CC3BA85"/>
    <w:rsid w:val="7CC445C9"/>
    <w:rsid w:val="7CC7689D"/>
    <w:rsid w:val="7CCB4FC7"/>
    <w:rsid w:val="7CCC24C6"/>
    <w:rsid w:val="7CCE2F2E"/>
    <w:rsid w:val="7CD36208"/>
    <w:rsid w:val="7CD594FC"/>
    <w:rsid w:val="7CD82C06"/>
    <w:rsid w:val="7CD84887"/>
    <w:rsid w:val="7CD8DCC6"/>
    <w:rsid w:val="7CDDF0EE"/>
    <w:rsid w:val="7CDEE710"/>
    <w:rsid w:val="7CE00E32"/>
    <w:rsid w:val="7CE1BBC6"/>
    <w:rsid w:val="7CE5CF39"/>
    <w:rsid w:val="7CE7677D"/>
    <w:rsid w:val="7CECE92C"/>
    <w:rsid w:val="7CF245C8"/>
    <w:rsid w:val="7CF308A8"/>
    <w:rsid w:val="7CF5481A"/>
    <w:rsid w:val="7D04027E"/>
    <w:rsid w:val="7D136A8C"/>
    <w:rsid w:val="7D15ACBF"/>
    <w:rsid w:val="7D16967B"/>
    <w:rsid w:val="7D1770FF"/>
    <w:rsid w:val="7D1906B2"/>
    <w:rsid w:val="7D21FA20"/>
    <w:rsid w:val="7D2BEBF7"/>
    <w:rsid w:val="7D2E9F13"/>
    <w:rsid w:val="7D3283AF"/>
    <w:rsid w:val="7D343502"/>
    <w:rsid w:val="7D3B78D4"/>
    <w:rsid w:val="7D3FC9EC"/>
    <w:rsid w:val="7D466626"/>
    <w:rsid w:val="7D4E0DB9"/>
    <w:rsid w:val="7D4FB5B2"/>
    <w:rsid w:val="7D529C1B"/>
    <w:rsid w:val="7D534D66"/>
    <w:rsid w:val="7D574735"/>
    <w:rsid w:val="7D5D2E2E"/>
    <w:rsid w:val="7D63BDF2"/>
    <w:rsid w:val="7D70E2B0"/>
    <w:rsid w:val="7D78EC24"/>
    <w:rsid w:val="7D7BBC64"/>
    <w:rsid w:val="7D7C981E"/>
    <w:rsid w:val="7D888219"/>
    <w:rsid w:val="7D8BA41C"/>
    <w:rsid w:val="7D913CEE"/>
    <w:rsid w:val="7D95644D"/>
    <w:rsid w:val="7D9645D8"/>
    <w:rsid w:val="7D9F6FF2"/>
    <w:rsid w:val="7DA02C23"/>
    <w:rsid w:val="7DA171C2"/>
    <w:rsid w:val="7DA8CA23"/>
    <w:rsid w:val="7DB1124C"/>
    <w:rsid w:val="7DBD7CD3"/>
    <w:rsid w:val="7DC8CA93"/>
    <w:rsid w:val="7DCB7E53"/>
    <w:rsid w:val="7DCC1A7E"/>
    <w:rsid w:val="7DCC5EF9"/>
    <w:rsid w:val="7DD0D8EB"/>
    <w:rsid w:val="7DE75C51"/>
    <w:rsid w:val="7DE7C4DA"/>
    <w:rsid w:val="7DE89420"/>
    <w:rsid w:val="7DF05E25"/>
    <w:rsid w:val="7E049FCE"/>
    <w:rsid w:val="7E06AFB8"/>
    <w:rsid w:val="7E0E80A4"/>
    <w:rsid w:val="7E118E0D"/>
    <w:rsid w:val="7E158299"/>
    <w:rsid w:val="7E1C3BC6"/>
    <w:rsid w:val="7E1C3D04"/>
    <w:rsid w:val="7E1F80E2"/>
    <w:rsid w:val="7E2082CD"/>
    <w:rsid w:val="7E23DEE1"/>
    <w:rsid w:val="7E287D13"/>
    <w:rsid w:val="7E2C67E5"/>
    <w:rsid w:val="7E335C60"/>
    <w:rsid w:val="7E34896A"/>
    <w:rsid w:val="7E3CD71D"/>
    <w:rsid w:val="7E4169A1"/>
    <w:rsid w:val="7E441456"/>
    <w:rsid w:val="7E4B34C9"/>
    <w:rsid w:val="7E4B9FEA"/>
    <w:rsid w:val="7E50122F"/>
    <w:rsid w:val="7E51AD51"/>
    <w:rsid w:val="7E523636"/>
    <w:rsid w:val="7E526A21"/>
    <w:rsid w:val="7E58C4C7"/>
    <w:rsid w:val="7E617462"/>
    <w:rsid w:val="7E64F880"/>
    <w:rsid w:val="7E674317"/>
    <w:rsid w:val="7E6B0EE0"/>
    <w:rsid w:val="7E7416A7"/>
    <w:rsid w:val="7E81B135"/>
    <w:rsid w:val="7E9A22C2"/>
    <w:rsid w:val="7E9A406F"/>
    <w:rsid w:val="7EA278C2"/>
    <w:rsid w:val="7EA2FF3B"/>
    <w:rsid w:val="7EA3F415"/>
    <w:rsid w:val="7EA7A2D1"/>
    <w:rsid w:val="7EB47362"/>
    <w:rsid w:val="7EB484DA"/>
    <w:rsid w:val="7EB50ABD"/>
    <w:rsid w:val="7EBAC61E"/>
    <w:rsid w:val="7EBEE059"/>
    <w:rsid w:val="7EC50C3B"/>
    <w:rsid w:val="7EC7FA4D"/>
    <w:rsid w:val="7ECD64F2"/>
    <w:rsid w:val="7ECE4FE7"/>
    <w:rsid w:val="7ED01CB5"/>
    <w:rsid w:val="7ED5ED16"/>
    <w:rsid w:val="7EDA0237"/>
    <w:rsid w:val="7EDB0340"/>
    <w:rsid w:val="7EDDFA48"/>
    <w:rsid w:val="7EE8CB31"/>
    <w:rsid w:val="7EEF0261"/>
    <w:rsid w:val="7EF95761"/>
    <w:rsid w:val="7EFCCBAA"/>
    <w:rsid w:val="7EFFBE27"/>
    <w:rsid w:val="7F0796CE"/>
    <w:rsid w:val="7F0E596B"/>
    <w:rsid w:val="7F10CD1C"/>
    <w:rsid w:val="7F1EC2A9"/>
    <w:rsid w:val="7F21F831"/>
    <w:rsid w:val="7F2B357B"/>
    <w:rsid w:val="7F31642D"/>
    <w:rsid w:val="7F34E16B"/>
    <w:rsid w:val="7F38BCE0"/>
    <w:rsid w:val="7F3CB1DF"/>
    <w:rsid w:val="7F443683"/>
    <w:rsid w:val="7F4827B2"/>
    <w:rsid w:val="7F48E590"/>
    <w:rsid w:val="7F4CEBBF"/>
    <w:rsid w:val="7F4EA3C5"/>
    <w:rsid w:val="7F4F036B"/>
    <w:rsid w:val="7F522D9A"/>
    <w:rsid w:val="7F5843C3"/>
    <w:rsid w:val="7F61BC1D"/>
    <w:rsid w:val="7F62A287"/>
    <w:rsid w:val="7F670DAA"/>
    <w:rsid w:val="7F6C0C07"/>
    <w:rsid w:val="7F6DF1C9"/>
    <w:rsid w:val="7F6F8DC6"/>
    <w:rsid w:val="7F769990"/>
    <w:rsid w:val="7F7CE66F"/>
    <w:rsid w:val="7F7D379C"/>
    <w:rsid w:val="7F831E41"/>
    <w:rsid w:val="7F87E54F"/>
    <w:rsid w:val="7F8B19D2"/>
    <w:rsid w:val="7F8D05B9"/>
    <w:rsid w:val="7F8FEEFF"/>
    <w:rsid w:val="7F936743"/>
    <w:rsid w:val="7F93CCD7"/>
    <w:rsid w:val="7F957549"/>
    <w:rsid w:val="7FA4AFAC"/>
    <w:rsid w:val="7FACB4EA"/>
    <w:rsid w:val="7FADCD4F"/>
    <w:rsid w:val="7FADFFC3"/>
    <w:rsid w:val="7FB145AC"/>
    <w:rsid w:val="7FB1B265"/>
    <w:rsid w:val="7FB88D84"/>
    <w:rsid w:val="7FBECDC5"/>
    <w:rsid w:val="7FC1BAB7"/>
    <w:rsid w:val="7FC3AE25"/>
    <w:rsid w:val="7FC40229"/>
    <w:rsid w:val="7FC45E3B"/>
    <w:rsid w:val="7FC77152"/>
    <w:rsid w:val="7FC92713"/>
    <w:rsid w:val="7FCD8D3B"/>
    <w:rsid w:val="7FCE6791"/>
    <w:rsid w:val="7FD3F324"/>
    <w:rsid w:val="7FD58B66"/>
    <w:rsid w:val="7FE6F679"/>
    <w:rsid w:val="7FEAFCDD"/>
    <w:rsid w:val="7FEBAAE1"/>
    <w:rsid w:val="7FFA45C9"/>
    <w:rsid w:val="7FFA5D1D"/>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50AA4A"/>
  <w15:chartTrackingRefBased/>
  <w15:docId w15:val="{54852060-657A-4059-8666-5001BF920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F0C"/>
    <w:pPr>
      <w:widowControl w:val="0"/>
      <w:wordWrap w:val="0"/>
      <w:autoSpaceDE w:val="0"/>
      <w:autoSpaceDN w:val="0"/>
    </w:pPr>
    <w:rPr>
      <w:rFonts w:ascii="Arial" w:hAnsi="Arial" w:cs="Arial"/>
      <w:lang w:val="en-GB"/>
    </w:rPr>
  </w:style>
  <w:style w:type="paragraph" w:styleId="Heading1">
    <w:name w:val="heading 1"/>
    <w:basedOn w:val="Normal"/>
    <w:next w:val="Normal"/>
    <w:link w:val="Heading1Char"/>
    <w:uiPriority w:val="9"/>
    <w:qFormat/>
    <w:pPr>
      <w:keepNext/>
      <w:spacing w:before="280" w:after="8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pPr>
      <w:keepNext/>
      <w:spacing w:before="160" w:after="8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443A5B"/>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z w:val="56"/>
      <w:szCs w:val="56"/>
    </w:rPr>
  </w:style>
  <w:style w:type="paragraph" w:styleId="Title">
    <w:name w:val="Title"/>
    <w:basedOn w:val="Normal"/>
    <w:next w:val="Normal"/>
    <w:link w:val="TitleChar"/>
    <w:uiPriority w:val="10"/>
    <w:qFormat/>
    <w:pPr>
      <w:spacing w:after="80"/>
      <w:jc w:val="center"/>
      <w:outlineLvl w:val="0"/>
    </w:pPr>
    <w:rPr>
      <w:rFonts w:asciiTheme="majorHAnsi" w:eastAsiaTheme="majorEastAsia" w:hAnsiTheme="majorHAnsi" w:cstheme="majorBidi"/>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32"/>
      <w:szCs w:val="32"/>
    </w:rPr>
  </w:style>
  <w:style w:type="paragraph" w:styleId="TOC1">
    <w:name w:val="toc 1"/>
    <w:basedOn w:val="Normal"/>
    <w:next w:val="Normal"/>
    <w:uiPriority w:val="39"/>
    <w:unhideWhenUsed/>
    <w:rsid w:val="1050E369"/>
  </w:style>
  <w:style w:type="character" w:styleId="Hyperlink">
    <w:name w:val="Hyperlink"/>
    <w:basedOn w:val="DefaultParagraphFont"/>
    <w:uiPriority w:val="99"/>
    <w:unhideWhenUsed/>
    <w:rsid w:val="1050E369"/>
    <w:rPr>
      <w:color w:val="467886"/>
      <w:u w:val="single"/>
    </w:rPr>
  </w:style>
  <w:style w:type="paragraph" w:styleId="TOC2">
    <w:name w:val="toc 2"/>
    <w:basedOn w:val="Normal"/>
    <w:next w:val="Normal"/>
    <w:uiPriority w:val="39"/>
    <w:unhideWhenUsed/>
    <w:rsid w:val="1050E369"/>
    <w:pPr>
      <w:ind w:left="425"/>
    </w:pPr>
  </w:style>
  <w:style w:type="character" w:customStyle="1" w:styleId="Heading2Char">
    <w:name w:val="Heading 2 Char"/>
    <w:basedOn w:val="DefaultParagraphFont"/>
    <w:link w:val="Heading2"/>
    <w:uiPriority w:val="9"/>
    <w:rPr>
      <w:rFonts w:asciiTheme="majorHAnsi" w:eastAsiaTheme="majorEastAsia" w:hAnsiTheme="majorHAnsi" w:cstheme="majorBidi"/>
      <w:sz w:val="28"/>
      <w:szCs w:val="28"/>
    </w:rPr>
  </w:style>
  <w:style w:type="paragraph" w:styleId="NoSpacing">
    <w:name w:val="No Spacing"/>
    <w:uiPriority w:val="1"/>
    <w:qFormat/>
    <w:rsid w:val="00BF31D7"/>
    <w:pPr>
      <w:spacing w:after="0"/>
      <w:jc w:val="left"/>
    </w:pPr>
    <w:rPr>
      <w:rFonts w:eastAsiaTheme="minorHAnsi"/>
      <w:kern w:val="0"/>
      <w:lang w:val="en-GB" w:eastAsia="en-US"/>
      <w14:ligatures w14:val="standardContextual"/>
    </w:rPr>
  </w:style>
  <w:style w:type="paragraph" w:styleId="ListParagraph">
    <w:name w:val="List Paragraph"/>
    <w:basedOn w:val="Normal"/>
    <w:uiPriority w:val="34"/>
    <w:qFormat/>
    <w:rsid w:val="0072397A"/>
    <w:pPr>
      <w:ind w:left="720"/>
      <w:contextualSpacing/>
    </w:pPr>
  </w:style>
  <w:style w:type="character" w:styleId="UnresolvedMention">
    <w:name w:val="Unresolved Mention"/>
    <w:basedOn w:val="DefaultParagraphFont"/>
    <w:uiPriority w:val="99"/>
    <w:semiHidden/>
    <w:unhideWhenUsed/>
    <w:rsid w:val="00E66BF3"/>
    <w:rPr>
      <w:color w:val="605E5C"/>
      <w:shd w:val="clear" w:color="auto" w:fill="E1DFDD"/>
    </w:rPr>
  </w:style>
  <w:style w:type="paragraph" w:styleId="Header">
    <w:name w:val="header"/>
    <w:basedOn w:val="Normal"/>
    <w:link w:val="HeaderChar"/>
    <w:uiPriority w:val="99"/>
    <w:unhideWhenUsed/>
    <w:rsid w:val="00443A5B"/>
    <w:pPr>
      <w:tabs>
        <w:tab w:val="center" w:pos="4680"/>
        <w:tab w:val="right" w:pos="9360"/>
      </w:tabs>
      <w:spacing w:after="0"/>
    </w:pPr>
  </w:style>
  <w:style w:type="character" w:customStyle="1" w:styleId="HeaderChar">
    <w:name w:val="Header Char"/>
    <w:basedOn w:val="DefaultParagraphFont"/>
    <w:link w:val="Header"/>
    <w:uiPriority w:val="99"/>
    <w:rsid w:val="00443A5B"/>
  </w:style>
  <w:style w:type="paragraph" w:styleId="Footer">
    <w:name w:val="footer"/>
    <w:basedOn w:val="Normal"/>
    <w:link w:val="FooterChar"/>
    <w:uiPriority w:val="99"/>
    <w:unhideWhenUsed/>
    <w:rsid w:val="00443A5B"/>
    <w:pPr>
      <w:tabs>
        <w:tab w:val="center" w:pos="4680"/>
        <w:tab w:val="right" w:pos="9360"/>
      </w:tabs>
      <w:spacing w:after="0"/>
    </w:pPr>
  </w:style>
  <w:style w:type="character" w:customStyle="1" w:styleId="FooterChar">
    <w:name w:val="Footer Char"/>
    <w:basedOn w:val="DefaultParagraphFont"/>
    <w:link w:val="Footer"/>
    <w:uiPriority w:val="99"/>
    <w:rsid w:val="00443A5B"/>
  </w:style>
  <w:style w:type="character" w:customStyle="1" w:styleId="Heading3Char">
    <w:name w:val="Heading 3 Char"/>
    <w:basedOn w:val="DefaultParagraphFont"/>
    <w:link w:val="Heading3"/>
    <w:uiPriority w:val="9"/>
    <w:rsid w:val="00443A5B"/>
    <w:rPr>
      <w:rFonts w:eastAsiaTheme="majorEastAsia" w:cstheme="majorBidi"/>
      <w:color w:val="0F4761" w:themeColor="accent1" w:themeShade="BF"/>
      <w:sz w:val="28"/>
      <w:szCs w:val="28"/>
    </w:rPr>
  </w:style>
  <w:style w:type="table" w:styleId="TableGrid">
    <w:name w:val="Table Grid"/>
    <w:basedOn w:val="TableNormal"/>
    <w:uiPriority w:val="39"/>
    <w:rsid w:val="00443A5B"/>
    <w:pPr>
      <w:spacing w:after="0"/>
      <w:jc w:val="left"/>
    </w:pPr>
    <w:rPr>
      <w:rFonts w:eastAsiaTheme="minorHAnsi"/>
      <w:lang w:eastAsia="en-US"/>
      <w14:ligatures w14:val="standardContextual"/>
    </w:rPr>
    <w:tblPr>
      <w:tblInd w:w="0" w:type="nil"/>
      <w:tblCellMar>
        <w:left w:w="0" w:type="dxa"/>
        <w:right w:w="0" w:type="dxa"/>
      </w:tblCellMar>
    </w:tblPr>
  </w:style>
  <w:style w:type="character" w:styleId="FollowedHyperlink">
    <w:name w:val="FollowedHyperlink"/>
    <w:basedOn w:val="DefaultParagraphFont"/>
    <w:uiPriority w:val="99"/>
    <w:semiHidden/>
    <w:unhideWhenUsed/>
    <w:rsid w:val="00443A5B"/>
    <w:rPr>
      <w:color w:val="96607D" w:themeColor="followedHyperlink"/>
      <w:u w:val="single"/>
    </w:rPr>
  </w:style>
  <w:style w:type="character" w:styleId="CommentReference">
    <w:name w:val="annotation reference"/>
    <w:basedOn w:val="DefaultParagraphFont"/>
    <w:uiPriority w:val="99"/>
    <w:semiHidden/>
    <w:unhideWhenUsed/>
    <w:rsid w:val="00443A5B"/>
    <w:rPr>
      <w:sz w:val="16"/>
      <w:szCs w:val="16"/>
    </w:rPr>
  </w:style>
  <w:style w:type="paragraph" w:styleId="CommentText">
    <w:name w:val="annotation text"/>
    <w:basedOn w:val="Normal"/>
    <w:link w:val="CommentTextChar"/>
    <w:uiPriority w:val="99"/>
    <w:unhideWhenUsed/>
    <w:rsid w:val="00443A5B"/>
    <w:rPr>
      <w:sz w:val="20"/>
      <w:szCs w:val="20"/>
    </w:rPr>
  </w:style>
  <w:style w:type="character" w:customStyle="1" w:styleId="CommentTextChar">
    <w:name w:val="Comment Text Char"/>
    <w:basedOn w:val="DefaultParagraphFont"/>
    <w:link w:val="CommentText"/>
    <w:uiPriority w:val="99"/>
    <w:rsid w:val="00443A5B"/>
    <w:rPr>
      <w:sz w:val="20"/>
      <w:szCs w:val="20"/>
    </w:rPr>
  </w:style>
  <w:style w:type="paragraph" w:styleId="CommentSubject">
    <w:name w:val="annotation subject"/>
    <w:basedOn w:val="CommentText"/>
    <w:next w:val="CommentText"/>
    <w:link w:val="CommentSubjectChar"/>
    <w:uiPriority w:val="99"/>
    <w:semiHidden/>
    <w:unhideWhenUsed/>
    <w:rsid w:val="00443A5B"/>
    <w:rPr>
      <w:b/>
      <w:bCs/>
    </w:rPr>
  </w:style>
  <w:style w:type="character" w:customStyle="1" w:styleId="CommentSubjectChar">
    <w:name w:val="Comment Subject Char"/>
    <w:basedOn w:val="CommentTextChar"/>
    <w:link w:val="CommentSubject"/>
    <w:uiPriority w:val="99"/>
    <w:semiHidden/>
    <w:rsid w:val="00443A5B"/>
    <w:rPr>
      <w:b/>
      <w:bCs/>
      <w:sz w:val="20"/>
      <w:szCs w:val="20"/>
    </w:rPr>
  </w:style>
  <w:style w:type="paragraph" w:styleId="TOC3">
    <w:name w:val="toc 3"/>
    <w:basedOn w:val="Normal"/>
    <w:next w:val="Normal"/>
    <w:uiPriority w:val="39"/>
    <w:unhideWhenUsed/>
    <w:rsid w:val="00443A5B"/>
    <w:pPr>
      <w:spacing w:after="100"/>
      <w:ind w:left="440"/>
    </w:pPr>
  </w:style>
  <w:style w:type="paragraph" w:styleId="NormalWeb">
    <w:name w:val="Normal (Web)"/>
    <w:basedOn w:val="Normal"/>
    <w:uiPriority w:val="99"/>
    <w:unhideWhenUsed/>
    <w:rsid w:val="00443A5B"/>
    <w:pPr>
      <w:widowControl/>
      <w:wordWrap/>
      <w:autoSpaceDE/>
      <w:autoSpaceDN/>
      <w:spacing w:before="100" w:beforeAutospacing="1" w:after="100" w:afterAutospacing="1"/>
      <w:jc w:val="left"/>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443A5B"/>
    <w:rPr>
      <w:i/>
      <w:iCs/>
    </w:rPr>
  </w:style>
  <w:style w:type="character" w:styleId="Strong">
    <w:name w:val="Strong"/>
    <w:basedOn w:val="DefaultParagraphFont"/>
    <w:uiPriority w:val="22"/>
    <w:qFormat/>
    <w:rsid w:val="00443A5B"/>
    <w:rPr>
      <w:b/>
      <w:bCs/>
    </w:rPr>
  </w:style>
  <w:style w:type="character" w:styleId="PlaceholderText">
    <w:name w:val="Placeholder Text"/>
    <w:basedOn w:val="DefaultParagraphFont"/>
    <w:uiPriority w:val="99"/>
    <w:semiHidden/>
    <w:rsid w:val="000E0F35"/>
    <w:rPr>
      <w:color w:val="666666"/>
    </w:rPr>
  </w:style>
  <w:style w:type="paragraph" w:styleId="Revision">
    <w:name w:val="Revision"/>
    <w:hidden/>
    <w:uiPriority w:val="99"/>
    <w:semiHidden/>
    <w:rsid w:val="001A79EA"/>
    <w:pPr>
      <w:spacing w:after="0"/>
      <w:jc w:val="left"/>
    </w:pPr>
    <w:rPr>
      <w:rFonts w:ascii="Arial" w:hAnsi="Arial" w:cs="Arial"/>
    </w:rPr>
  </w:style>
  <w:style w:type="table" w:styleId="TableGridLight">
    <w:name w:val="Grid Table Light"/>
    <w:basedOn w:val="TableNormal"/>
    <w:uiPriority w:val="40"/>
    <w:rsid w:val="00544784"/>
    <w:pPr>
      <w:spacing w:after="0"/>
    </w:pPr>
    <w:tblPr>
      <w:tblInd w:w="0" w:type="nil"/>
      <w:tblCellMar>
        <w:left w:w="0" w:type="dxa"/>
        <w:right w:w="0" w:type="dxa"/>
      </w:tblCellMar>
    </w:tblPr>
  </w:style>
  <w:style w:type="table" w:styleId="PlainTable1">
    <w:name w:val="Plain Table 1"/>
    <w:basedOn w:val="TableNormal"/>
    <w:uiPriority w:val="41"/>
    <w:rsid w:val="00544784"/>
    <w:pPr>
      <w:spacing w:after="0"/>
    </w:pPr>
    <w:tblPr>
      <w:tblStyleRowBandSize w:val="1"/>
      <w:tblStyleColBandSize w:val="1"/>
    </w:tblPr>
    <w:tcPr>
      <w:shd w:val="clear" w:color="auto" w:fill="F2F2F2" w:themeFill="background1" w:themeFillShade="F2"/>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style>
  <w:style w:type="table" w:styleId="PlainTable2">
    <w:name w:val="Plain Table 2"/>
    <w:basedOn w:val="TableNormal"/>
    <w:uiPriority w:val="42"/>
    <w:rsid w:val="00544784"/>
    <w:pPr>
      <w:spacing w:after="0"/>
    </w:pPr>
    <w:tblPr>
      <w:tblStyleRowBandSize w:val="1"/>
      <w:tblStyleColBandSize w:val="1"/>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44784"/>
    <w:pPr>
      <w:spacing w:after="0"/>
    </w:pPr>
    <w:tblPr>
      <w:tblStyleRowBandSize w:val="1"/>
      <w:tblStyleColBandSize w:val="1"/>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rl">
    <w:name w:val="url"/>
    <w:basedOn w:val="DefaultParagraphFont"/>
    <w:rsid w:val="007F0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7468">
      <w:bodyDiv w:val="1"/>
      <w:marLeft w:val="0"/>
      <w:marRight w:val="0"/>
      <w:marTop w:val="0"/>
      <w:marBottom w:val="0"/>
      <w:divBdr>
        <w:top w:val="none" w:sz="0" w:space="0" w:color="auto"/>
        <w:left w:val="none" w:sz="0" w:space="0" w:color="auto"/>
        <w:bottom w:val="none" w:sz="0" w:space="0" w:color="auto"/>
        <w:right w:val="none" w:sz="0" w:space="0" w:color="auto"/>
      </w:divBdr>
    </w:div>
    <w:div w:id="21326084">
      <w:bodyDiv w:val="1"/>
      <w:marLeft w:val="0"/>
      <w:marRight w:val="0"/>
      <w:marTop w:val="0"/>
      <w:marBottom w:val="0"/>
      <w:divBdr>
        <w:top w:val="none" w:sz="0" w:space="0" w:color="auto"/>
        <w:left w:val="none" w:sz="0" w:space="0" w:color="auto"/>
        <w:bottom w:val="none" w:sz="0" w:space="0" w:color="auto"/>
        <w:right w:val="none" w:sz="0" w:space="0" w:color="auto"/>
      </w:divBdr>
    </w:div>
    <w:div w:id="69426290">
      <w:bodyDiv w:val="1"/>
      <w:marLeft w:val="0"/>
      <w:marRight w:val="0"/>
      <w:marTop w:val="0"/>
      <w:marBottom w:val="0"/>
      <w:divBdr>
        <w:top w:val="none" w:sz="0" w:space="0" w:color="auto"/>
        <w:left w:val="none" w:sz="0" w:space="0" w:color="auto"/>
        <w:bottom w:val="none" w:sz="0" w:space="0" w:color="auto"/>
        <w:right w:val="none" w:sz="0" w:space="0" w:color="auto"/>
      </w:divBdr>
    </w:div>
    <w:div w:id="76176024">
      <w:bodyDiv w:val="1"/>
      <w:marLeft w:val="0"/>
      <w:marRight w:val="0"/>
      <w:marTop w:val="0"/>
      <w:marBottom w:val="0"/>
      <w:divBdr>
        <w:top w:val="none" w:sz="0" w:space="0" w:color="auto"/>
        <w:left w:val="none" w:sz="0" w:space="0" w:color="auto"/>
        <w:bottom w:val="none" w:sz="0" w:space="0" w:color="auto"/>
        <w:right w:val="none" w:sz="0" w:space="0" w:color="auto"/>
      </w:divBdr>
    </w:div>
    <w:div w:id="101875328">
      <w:bodyDiv w:val="1"/>
      <w:marLeft w:val="0"/>
      <w:marRight w:val="0"/>
      <w:marTop w:val="0"/>
      <w:marBottom w:val="0"/>
      <w:divBdr>
        <w:top w:val="none" w:sz="0" w:space="0" w:color="auto"/>
        <w:left w:val="none" w:sz="0" w:space="0" w:color="auto"/>
        <w:bottom w:val="none" w:sz="0" w:space="0" w:color="auto"/>
        <w:right w:val="none" w:sz="0" w:space="0" w:color="auto"/>
      </w:divBdr>
    </w:div>
    <w:div w:id="186987714">
      <w:bodyDiv w:val="1"/>
      <w:marLeft w:val="0"/>
      <w:marRight w:val="0"/>
      <w:marTop w:val="0"/>
      <w:marBottom w:val="0"/>
      <w:divBdr>
        <w:top w:val="none" w:sz="0" w:space="0" w:color="auto"/>
        <w:left w:val="none" w:sz="0" w:space="0" w:color="auto"/>
        <w:bottom w:val="none" w:sz="0" w:space="0" w:color="auto"/>
        <w:right w:val="none" w:sz="0" w:space="0" w:color="auto"/>
      </w:divBdr>
    </w:div>
    <w:div w:id="214582724">
      <w:bodyDiv w:val="1"/>
      <w:marLeft w:val="0"/>
      <w:marRight w:val="0"/>
      <w:marTop w:val="0"/>
      <w:marBottom w:val="0"/>
      <w:divBdr>
        <w:top w:val="none" w:sz="0" w:space="0" w:color="auto"/>
        <w:left w:val="none" w:sz="0" w:space="0" w:color="auto"/>
        <w:bottom w:val="none" w:sz="0" w:space="0" w:color="auto"/>
        <w:right w:val="none" w:sz="0" w:space="0" w:color="auto"/>
      </w:divBdr>
    </w:div>
    <w:div w:id="275060872">
      <w:bodyDiv w:val="1"/>
      <w:marLeft w:val="0"/>
      <w:marRight w:val="0"/>
      <w:marTop w:val="0"/>
      <w:marBottom w:val="0"/>
      <w:divBdr>
        <w:top w:val="none" w:sz="0" w:space="0" w:color="auto"/>
        <w:left w:val="none" w:sz="0" w:space="0" w:color="auto"/>
        <w:bottom w:val="none" w:sz="0" w:space="0" w:color="auto"/>
        <w:right w:val="none" w:sz="0" w:space="0" w:color="auto"/>
      </w:divBdr>
    </w:div>
    <w:div w:id="279191051">
      <w:bodyDiv w:val="1"/>
      <w:marLeft w:val="0"/>
      <w:marRight w:val="0"/>
      <w:marTop w:val="0"/>
      <w:marBottom w:val="0"/>
      <w:divBdr>
        <w:top w:val="none" w:sz="0" w:space="0" w:color="auto"/>
        <w:left w:val="none" w:sz="0" w:space="0" w:color="auto"/>
        <w:bottom w:val="none" w:sz="0" w:space="0" w:color="auto"/>
        <w:right w:val="none" w:sz="0" w:space="0" w:color="auto"/>
      </w:divBdr>
    </w:div>
    <w:div w:id="338460084">
      <w:bodyDiv w:val="1"/>
      <w:marLeft w:val="0"/>
      <w:marRight w:val="0"/>
      <w:marTop w:val="0"/>
      <w:marBottom w:val="0"/>
      <w:divBdr>
        <w:top w:val="none" w:sz="0" w:space="0" w:color="auto"/>
        <w:left w:val="none" w:sz="0" w:space="0" w:color="auto"/>
        <w:bottom w:val="none" w:sz="0" w:space="0" w:color="auto"/>
        <w:right w:val="none" w:sz="0" w:space="0" w:color="auto"/>
      </w:divBdr>
    </w:div>
    <w:div w:id="339696095">
      <w:bodyDiv w:val="1"/>
      <w:marLeft w:val="0"/>
      <w:marRight w:val="0"/>
      <w:marTop w:val="0"/>
      <w:marBottom w:val="0"/>
      <w:divBdr>
        <w:top w:val="none" w:sz="0" w:space="0" w:color="auto"/>
        <w:left w:val="none" w:sz="0" w:space="0" w:color="auto"/>
        <w:bottom w:val="none" w:sz="0" w:space="0" w:color="auto"/>
        <w:right w:val="none" w:sz="0" w:space="0" w:color="auto"/>
      </w:divBdr>
    </w:div>
    <w:div w:id="451753727">
      <w:bodyDiv w:val="1"/>
      <w:marLeft w:val="0"/>
      <w:marRight w:val="0"/>
      <w:marTop w:val="0"/>
      <w:marBottom w:val="0"/>
      <w:divBdr>
        <w:top w:val="none" w:sz="0" w:space="0" w:color="auto"/>
        <w:left w:val="none" w:sz="0" w:space="0" w:color="auto"/>
        <w:bottom w:val="none" w:sz="0" w:space="0" w:color="auto"/>
        <w:right w:val="none" w:sz="0" w:space="0" w:color="auto"/>
      </w:divBdr>
    </w:div>
    <w:div w:id="524170987">
      <w:bodyDiv w:val="1"/>
      <w:marLeft w:val="0"/>
      <w:marRight w:val="0"/>
      <w:marTop w:val="0"/>
      <w:marBottom w:val="0"/>
      <w:divBdr>
        <w:top w:val="none" w:sz="0" w:space="0" w:color="auto"/>
        <w:left w:val="none" w:sz="0" w:space="0" w:color="auto"/>
        <w:bottom w:val="none" w:sz="0" w:space="0" w:color="auto"/>
        <w:right w:val="none" w:sz="0" w:space="0" w:color="auto"/>
      </w:divBdr>
    </w:div>
    <w:div w:id="557934338">
      <w:bodyDiv w:val="1"/>
      <w:marLeft w:val="0"/>
      <w:marRight w:val="0"/>
      <w:marTop w:val="0"/>
      <w:marBottom w:val="0"/>
      <w:divBdr>
        <w:top w:val="none" w:sz="0" w:space="0" w:color="auto"/>
        <w:left w:val="none" w:sz="0" w:space="0" w:color="auto"/>
        <w:bottom w:val="none" w:sz="0" w:space="0" w:color="auto"/>
        <w:right w:val="none" w:sz="0" w:space="0" w:color="auto"/>
      </w:divBdr>
    </w:div>
    <w:div w:id="624235609">
      <w:bodyDiv w:val="1"/>
      <w:marLeft w:val="0"/>
      <w:marRight w:val="0"/>
      <w:marTop w:val="0"/>
      <w:marBottom w:val="0"/>
      <w:divBdr>
        <w:top w:val="none" w:sz="0" w:space="0" w:color="auto"/>
        <w:left w:val="none" w:sz="0" w:space="0" w:color="auto"/>
        <w:bottom w:val="none" w:sz="0" w:space="0" w:color="auto"/>
        <w:right w:val="none" w:sz="0" w:space="0" w:color="auto"/>
      </w:divBdr>
    </w:div>
    <w:div w:id="740062375">
      <w:bodyDiv w:val="1"/>
      <w:marLeft w:val="0"/>
      <w:marRight w:val="0"/>
      <w:marTop w:val="0"/>
      <w:marBottom w:val="0"/>
      <w:divBdr>
        <w:top w:val="none" w:sz="0" w:space="0" w:color="auto"/>
        <w:left w:val="none" w:sz="0" w:space="0" w:color="auto"/>
        <w:bottom w:val="none" w:sz="0" w:space="0" w:color="auto"/>
        <w:right w:val="none" w:sz="0" w:space="0" w:color="auto"/>
      </w:divBdr>
    </w:div>
    <w:div w:id="793249968">
      <w:bodyDiv w:val="1"/>
      <w:marLeft w:val="0"/>
      <w:marRight w:val="0"/>
      <w:marTop w:val="0"/>
      <w:marBottom w:val="0"/>
      <w:divBdr>
        <w:top w:val="none" w:sz="0" w:space="0" w:color="auto"/>
        <w:left w:val="none" w:sz="0" w:space="0" w:color="auto"/>
        <w:bottom w:val="none" w:sz="0" w:space="0" w:color="auto"/>
        <w:right w:val="none" w:sz="0" w:space="0" w:color="auto"/>
      </w:divBdr>
    </w:div>
    <w:div w:id="954747237">
      <w:bodyDiv w:val="1"/>
      <w:marLeft w:val="0"/>
      <w:marRight w:val="0"/>
      <w:marTop w:val="0"/>
      <w:marBottom w:val="0"/>
      <w:divBdr>
        <w:top w:val="none" w:sz="0" w:space="0" w:color="auto"/>
        <w:left w:val="none" w:sz="0" w:space="0" w:color="auto"/>
        <w:bottom w:val="none" w:sz="0" w:space="0" w:color="auto"/>
        <w:right w:val="none" w:sz="0" w:space="0" w:color="auto"/>
      </w:divBdr>
    </w:div>
    <w:div w:id="1014376530">
      <w:bodyDiv w:val="1"/>
      <w:marLeft w:val="0"/>
      <w:marRight w:val="0"/>
      <w:marTop w:val="0"/>
      <w:marBottom w:val="0"/>
      <w:divBdr>
        <w:top w:val="none" w:sz="0" w:space="0" w:color="auto"/>
        <w:left w:val="none" w:sz="0" w:space="0" w:color="auto"/>
        <w:bottom w:val="none" w:sz="0" w:space="0" w:color="auto"/>
        <w:right w:val="none" w:sz="0" w:space="0" w:color="auto"/>
      </w:divBdr>
    </w:div>
    <w:div w:id="1032536580">
      <w:bodyDiv w:val="1"/>
      <w:marLeft w:val="0"/>
      <w:marRight w:val="0"/>
      <w:marTop w:val="0"/>
      <w:marBottom w:val="0"/>
      <w:divBdr>
        <w:top w:val="none" w:sz="0" w:space="0" w:color="auto"/>
        <w:left w:val="none" w:sz="0" w:space="0" w:color="auto"/>
        <w:bottom w:val="none" w:sz="0" w:space="0" w:color="auto"/>
        <w:right w:val="none" w:sz="0" w:space="0" w:color="auto"/>
      </w:divBdr>
    </w:div>
    <w:div w:id="1046224009">
      <w:bodyDiv w:val="1"/>
      <w:marLeft w:val="0"/>
      <w:marRight w:val="0"/>
      <w:marTop w:val="0"/>
      <w:marBottom w:val="0"/>
      <w:divBdr>
        <w:top w:val="none" w:sz="0" w:space="0" w:color="auto"/>
        <w:left w:val="none" w:sz="0" w:space="0" w:color="auto"/>
        <w:bottom w:val="none" w:sz="0" w:space="0" w:color="auto"/>
        <w:right w:val="none" w:sz="0" w:space="0" w:color="auto"/>
      </w:divBdr>
    </w:div>
    <w:div w:id="1086193747">
      <w:bodyDiv w:val="1"/>
      <w:marLeft w:val="0"/>
      <w:marRight w:val="0"/>
      <w:marTop w:val="0"/>
      <w:marBottom w:val="0"/>
      <w:divBdr>
        <w:top w:val="none" w:sz="0" w:space="0" w:color="auto"/>
        <w:left w:val="none" w:sz="0" w:space="0" w:color="auto"/>
        <w:bottom w:val="none" w:sz="0" w:space="0" w:color="auto"/>
        <w:right w:val="none" w:sz="0" w:space="0" w:color="auto"/>
      </w:divBdr>
    </w:div>
    <w:div w:id="1125581293">
      <w:bodyDiv w:val="1"/>
      <w:marLeft w:val="0"/>
      <w:marRight w:val="0"/>
      <w:marTop w:val="0"/>
      <w:marBottom w:val="0"/>
      <w:divBdr>
        <w:top w:val="none" w:sz="0" w:space="0" w:color="auto"/>
        <w:left w:val="none" w:sz="0" w:space="0" w:color="auto"/>
        <w:bottom w:val="none" w:sz="0" w:space="0" w:color="auto"/>
        <w:right w:val="none" w:sz="0" w:space="0" w:color="auto"/>
      </w:divBdr>
    </w:div>
    <w:div w:id="1152870983">
      <w:bodyDiv w:val="1"/>
      <w:marLeft w:val="0"/>
      <w:marRight w:val="0"/>
      <w:marTop w:val="0"/>
      <w:marBottom w:val="0"/>
      <w:divBdr>
        <w:top w:val="none" w:sz="0" w:space="0" w:color="auto"/>
        <w:left w:val="none" w:sz="0" w:space="0" w:color="auto"/>
        <w:bottom w:val="none" w:sz="0" w:space="0" w:color="auto"/>
        <w:right w:val="none" w:sz="0" w:space="0" w:color="auto"/>
      </w:divBdr>
    </w:div>
    <w:div w:id="1197234822">
      <w:bodyDiv w:val="1"/>
      <w:marLeft w:val="0"/>
      <w:marRight w:val="0"/>
      <w:marTop w:val="0"/>
      <w:marBottom w:val="0"/>
      <w:divBdr>
        <w:top w:val="none" w:sz="0" w:space="0" w:color="auto"/>
        <w:left w:val="none" w:sz="0" w:space="0" w:color="auto"/>
        <w:bottom w:val="none" w:sz="0" w:space="0" w:color="auto"/>
        <w:right w:val="none" w:sz="0" w:space="0" w:color="auto"/>
      </w:divBdr>
    </w:div>
    <w:div w:id="1201741280">
      <w:bodyDiv w:val="1"/>
      <w:marLeft w:val="0"/>
      <w:marRight w:val="0"/>
      <w:marTop w:val="0"/>
      <w:marBottom w:val="0"/>
      <w:divBdr>
        <w:top w:val="none" w:sz="0" w:space="0" w:color="auto"/>
        <w:left w:val="none" w:sz="0" w:space="0" w:color="auto"/>
        <w:bottom w:val="none" w:sz="0" w:space="0" w:color="auto"/>
        <w:right w:val="none" w:sz="0" w:space="0" w:color="auto"/>
      </w:divBdr>
    </w:div>
    <w:div w:id="1227454314">
      <w:bodyDiv w:val="1"/>
      <w:marLeft w:val="0"/>
      <w:marRight w:val="0"/>
      <w:marTop w:val="0"/>
      <w:marBottom w:val="0"/>
      <w:divBdr>
        <w:top w:val="none" w:sz="0" w:space="0" w:color="auto"/>
        <w:left w:val="none" w:sz="0" w:space="0" w:color="auto"/>
        <w:bottom w:val="none" w:sz="0" w:space="0" w:color="auto"/>
        <w:right w:val="none" w:sz="0" w:space="0" w:color="auto"/>
      </w:divBdr>
    </w:div>
    <w:div w:id="1235699621">
      <w:bodyDiv w:val="1"/>
      <w:marLeft w:val="0"/>
      <w:marRight w:val="0"/>
      <w:marTop w:val="0"/>
      <w:marBottom w:val="0"/>
      <w:divBdr>
        <w:top w:val="none" w:sz="0" w:space="0" w:color="auto"/>
        <w:left w:val="none" w:sz="0" w:space="0" w:color="auto"/>
        <w:bottom w:val="none" w:sz="0" w:space="0" w:color="auto"/>
        <w:right w:val="none" w:sz="0" w:space="0" w:color="auto"/>
      </w:divBdr>
    </w:div>
    <w:div w:id="1254439385">
      <w:marLeft w:val="0"/>
      <w:marRight w:val="0"/>
      <w:marTop w:val="0"/>
      <w:marBottom w:val="0"/>
      <w:divBdr>
        <w:top w:val="none" w:sz="0" w:space="0" w:color="auto"/>
        <w:left w:val="none" w:sz="0" w:space="0" w:color="auto"/>
        <w:bottom w:val="none" w:sz="0" w:space="0" w:color="auto"/>
        <w:right w:val="none" w:sz="0" w:space="0" w:color="auto"/>
      </w:divBdr>
    </w:div>
    <w:div w:id="1336224544">
      <w:bodyDiv w:val="1"/>
      <w:marLeft w:val="0"/>
      <w:marRight w:val="0"/>
      <w:marTop w:val="0"/>
      <w:marBottom w:val="0"/>
      <w:divBdr>
        <w:top w:val="none" w:sz="0" w:space="0" w:color="auto"/>
        <w:left w:val="none" w:sz="0" w:space="0" w:color="auto"/>
        <w:bottom w:val="none" w:sz="0" w:space="0" w:color="auto"/>
        <w:right w:val="none" w:sz="0" w:space="0" w:color="auto"/>
      </w:divBdr>
    </w:div>
    <w:div w:id="1352561489">
      <w:bodyDiv w:val="1"/>
      <w:marLeft w:val="0"/>
      <w:marRight w:val="0"/>
      <w:marTop w:val="0"/>
      <w:marBottom w:val="0"/>
      <w:divBdr>
        <w:top w:val="none" w:sz="0" w:space="0" w:color="auto"/>
        <w:left w:val="none" w:sz="0" w:space="0" w:color="auto"/>
        <w:bottom w:val="none" w:sz="0" w:space="0" w:color="auto"/>
        <w:right w:val="none" w:sz="0" w:space="0" w:color="auto"/>
      </w:divBdr>
    </w:div>
    <w:div w:id="1373075063">
      <w:bodyDiv w:val="1"/>
      <w:marLeft w:val="0"/>
      <w:marRight w:val="0"/>
      <w:marTop w:val="0"/>
      <w:marBottom w:val="0"/>
      <w:divBdr>
        <w:top w:val="none" w:sz="0" w:space="0" w:color="auto"/>
        <w:left w:val="none" w:sz="0" w:space="0" w:color="auto"/>
        <w:bottom w:val="none" w:sz="0" w:space="0" w:color="auto"/>
        <w:right w:val="none" w:sz="0" w:space="0" w:color="auto"/>
      </w:divBdr>
    </w:div>
    <w:div w:id="1419863748">
      <w:bodyDiv w:val="1"/>
      <w:marLeft w:val="0"/>
      <w:marRight w:val="0"/>
      <w:marTop w:val="0"/>
      <w:marBottom w:val="0"/>
      <w:divBdr>
        <w:top w:val="none" w:sz="0" w:space="0" w:color="auto"/>
        <w:left w:val="none" w:sz="0" w:space="0" w:color="auto"/>
        <w:bottom w:val="none" w:sz="0" w:space="0" w:color="auto"/>
        <w:right w:val="none" w:sz="0" w:space="0" w:color="auto"/>
      </w:divBdr>
    </w:div>
    <w:div w:id="1429693855">
      <w:bodyDiv w:val="1"/>
      <w:marLeft w:val="0"/>
      <w:marRight w:val="0"/>
      <w:marTop w:val="0"/>
      <w:marBottom w:val="0"/>
      <w:divBdr>
        <w:top w:val="none" w:sz="0" w:space="0" w:color="auto"/>
        <w:left w:val="none" w:sz="0" w:space="0" w:color="auto"/>
        <w:bottom w:val="none" w:sz="0" w:space="0" w:color="auto"/>
        <w:right w:val="none" w:sz="0" w:space="0" w:color="auto"/>
      </w:divBdr>
    </w:div>
    <w:div w:id="1588926844">
      <w:bodyDiv w:val="1"/>
      <w:marLeft w:val="0"/>
      <w:marRight w:val="0"/>
      <w:marTop w:val="0"/>
      <w:marBottom w:val="0"/>
      <w:divBdr>
        <w:top w:val="none" w:sz="0" w:space="0" w:color="auto"/>
        <w:left w:val="none" w:sz="0" w:space="0" w:color="auto"/>
        <w:bottom w:val="none" w:sz="0" w:space="0" w:color="auto"/>
        <w:right w:val="none" w:sz="0" w:space="0" w:color="auto"/>
      </w:divBdr>
    </w:div>
    <w:div w:id="1591037269">
      <w:bodyDiv w:val="1"/>
      <w:marLeft w:val="0"/>
      <w:marRight w:val="0"/>
      <w:marTop w:val="0"/>
      <w:marBottom w:val="0"/>
      <w:divBdr>
        <w:top w:val="none" w:sz="0" w:space="0" w:color="auto"/>
        <w:left w:val="none" w:sz="0" w:space="0" w:color="auto"/>
        <w:bottom w:val="none" w:sz="0" w:space="0" w:color="auto"/>
        <w:right w:val="none" w:sz="0" w:space="0" w:color="auto"/>
      </w:divBdr>
    </w:div>
    <w:div w:id="1606763203">
      <w:bodyDiv w:val="1"/>
      <w:marLeft w:val="0"/>
      <w:marRight w:val="0"/>
      <w:marTop w:val="0"/>
      <w:marBottom w:val="0"/>
      <w:divBdr>
        <w:top w:val="none" w:sz="0" w:space="0" w:color="auto"/>
        <w:left w:val="none" w:sz="0" w:space="0" w:color="auto"/>
        <w:bottom w:val="none" w:sz="0" w:space="0" w:color="auto"/>
        <w:right w:val="none" w:sz="0" w:space="0" w:color="auto"/>
      </w:divBdr>
    </w:div>
    <w:div w:id="1676567788">
      <w:bodyDiv w:val="1"/>
      <w:marLeft w:val="0"/>
      <w:marRight w:val="0"/>
      <w:marTop w:val="0"/>
      <w:marBottom w:val="0"/>
      <w:divBdr>
        <w:top w:val="none" w:sz="0" w:space="0" w:color="auto"/>
        <w:left w:val="none" w:sz="0" w:space="0" w:color="auto"/>
        <w:bottom w:val="none" w:sz="0" w:space="0" w:color="auto"/>
        <w:right w:val="none" w:sz="0" w:space="0" w:color="auto"/>
      </w:divBdr>
    </w:div>
    <w:div w:id="1772362009">
      <w:bodyDiv w:val="1"/>
      <w:marLeft w:val="0"/>
      <w:marRight w:val="0"/>
      <w:marTop w:val="0"/>
      <w:marBottom w:val="0"/>
      <w:divBdr>
        <w:top w:val="none" w:sz="0" w:space="0" w:color="auto"/>
        <w:left w:val="none" w:sz="0" w:space="0" w:color="auto"/>
        <w:bottom w:val="none" w:sz="0" w:space="0" w:color="auto"/>
        <w:right w:val="none" w:sz="0" w:space="0" w:color="auto"/>
      </w:divBdr>
    </w:div>
    <w:div w:id="1791048781">
      <w:bodyDiv w:val="1"/>
      <w:marLeft w:val="0"/>
      <w:marRight w:val="0"/>
      <w:marTop w:val="0"/>
      <w:marBottom w:val="0"/>
      <w:divBdr>
        <w:top w:val="none" w:sz="0" w:space="0" w:color="auto"/>
        <w:left w:val="none" w:sz="0" w:space="0" w:color="auto"/>
        <w:bottom w:val="none" w:sz="0" w:space="0" w:color="auto"/>
        <w:right w:val="none" w:sz="0" w:space="0" w:color="auto"/>
      </w:divBdr>
    </w:div>
    <w:div w:id="1812285844">
      <w:bodyDiv w:val="1"/>
      <w:marLeft w:val="0"/>
      <w:marRight w:val="0"/>
      <w:marTop w:val="0"/>
      <w:marBottom w:val="0"/>
      <w:divBdr>
        <w:top w:val="none" w:sz="0" w:space="0" w:color="auto"/>
        <w:left w:val="none" w:sz="0" w:space="0" w:color="auto"/>
        <w:bottom w:val="none" w:sz="0" w:space="0" w:color="auto"/>
        <w:right w:val="none" w:sz="0" w:space="0" w:color="auto"/>
      </w:divBdr>
    </w:div>
    <w:div w:id="1828545147">
      <w:bodyDiv w:val="1"/>
      <w:marLeft w:val="0"/>
      <w:marRight w:val="0"/>
      <w:marTop w:val="0"/>
      <w:marBottom w:val="0"/>
      <w:divBdr>
        <w:top w:val="none" w:sz="0" w:space="0" w:color="auto"/>
        <w:left w:val="none" w:sz="0" w:space="0" w:color="auto"/>
        <w:bottom w:val="none" w:sz="0" w:space="0" w:color="auto"/>
        <w:right w:val="none" w:sz="0" w:space="0" w:color="auto"/>
      </w:divBdr>
    </w:div>
    <w:div w:id="1860271727">
      <w:bodyDiv w:val="1"/>
      <w:marLeft w:val="0"/>
      <w:marRight w:val="0"/>
      <w:marTop w:val="0"/>
      <w:marBottom w:val="0"/>
      <w:divBdr>
        <w:top w:val="none" w:sz="0" w:space="0" w:color="auto"/>
        <w:left w:val="none" w:sz="0" w:space="0" w:color="auto"/>
        <w:bottom w:val="none" w:sz="0" w:space="0" w:color="auto"/>
        <w:right w:val="none" w:sz="0" w:space="0" w:color="auto"/>
      </w:divBdr>
    </w:div>
    <w:div w:id="1902523972">
      <w:bodyDiv w:val="1"/>
      <w:marLeft w:val="0"/>
      <w:marRight w:val="0"/>
      <w:marTop w:val="0"/>
      <w:marBottom w:val="0"/>
      <w:divBdr>
        <w:top w:val="none" w:sz="0" w:space="0" w:color="auto"/>
        <w:left w:val="none" w:sz="0" w:space="0" w:color="auto"/>
        <w:bottom w:val="none" w:sz="0" w:space="0" w:color="auto"/>
        <w:right w:val="none" w:sz="0" w:space="0" w:color="auto"/>
      </w:divBdr>
    </w:div>
    <w:div w:id="1924217545">
      <w:bodyDiv w:val="1"/>
      <w:marLeft w:val="0"/>
      <w:marRight w:val="0"/>
      <w:marTop w:val="0"/>
      <w:marBottom w:val="0"/>
      <w:divBdr>
        <w:top w:val="none" w:sz="0" w:space="0" w:color="auto"/>
        <w:left w:val="none" w:sz="0" w:space="0" w:color="auto"/>
        <w:bottom w:val="none" w:sz="0" w:space="0" w:color="auto"/>
        <w:right w:val="none" w:sz="0" w:space="0" w:color="auto"/>
      </w:divBdr>
    </w:div>
    <w:div w:id="2028365871">
      <w:bodyDiv w:val="1"/>
      <w:marLeft w:val="0"/>
      <w:marRight w:val="0"/>
      <w:marTop w:val="0"/>
      <w:marBottom w:val="0"/>
      <w:divBdr>
        <w:top w:val="none" w:sz="0" w:space="0" w:color="auto"/>
        <w:left w:val="none" w:sz="0" w:space="0" w:color="auto"/>
        <w:bottom w:val="none" w:sz="0" w:space="0" w:color="auto"/>
        <w:right w:val="none" w:sz="0" w:space="0" w:color="auto"/>
      </w:divBdr>
    </w:div>
    <w:div w:id="2050370711">
      <w:bodyDiv w:val="1"/>
      <w:marLeft w:val="0"/>
      <w:marRight w:val="0"/>
      <w:marTop w:val="0"/>
      <w:marBottom w:val="0"/>
      <w:divBdr>
        <w:top w:val="none" w:sz="0" w:space="0" w:color="auto"/>
        <w:left w:val="none" w:sz="0" w:space="0" w:color="auto"/>
        <w:bottom w:val="none" w:sz="0" w:space="0" w:color="auto"/>
        <w:right w:val="none" w:sz="0" w:space="0" w:color="auto"/>
      </w:divBdr>
    </w:div>
    <w:div w:id="2073117615">
      <w:bodyDiv w:val="1"/>
      <w:marLeft w:val="0"/>
      <w:marRight w:val="0"/>
      <w:marTop w:val="0"/>
      <w:marBottom w:val="0"/>
      <w:divBdr>
        <w:top w:val="none" w:sz="0" w:space="0" w:color="auto"/>
        <w:left w:val="none" w:sz="0" w:space="0" w:color="auto"/>
        <w:bottom w:val="none" w:sz="0" w:space="0" w:color="auto"/>
        <w:right w:val="none" w:sz="0" w:space="0" w:color="auto"/>
      </w:divBdr>
    </w:div>
    <w:div w:id="214711672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bioterms.net/index.php/2023/02/19/cost-comparison-between-stainless-steel-and-single-use-bioreactors/?utm_source=chatgpt.com" TargetMode="External"/><Relationship Id="rId2" Type="http://schemas.openxmlformats.org/officeDocument/2006/relationships/hyperlink" Target="https://www.pristinecleanbags.com/single-use-technology-guide/" TargetMode="External"/><Relationship Id="rId1" Type="http://schemas.openxmlformats.org/officeDocument/2006/relationships/hyperlink" Target="https://boydbiomedical.com/knowledge-center/articles/the-rise-of-single-use-bioreactors-why-make-the-switch?utm_source=chatgpt.com" TargetMode="External"/><Relationship Id="rId5" Type="http://schemas.openxmlformats.org/officeDocument/2006/relationships/hyperlink" Target="https://doi.org/10.1073/pnas.0806136105" TargetMode="External"/><Relationship Id="rId4" Type="http://schemas.openxmlformats.org/officeDocument/2006/relationships/hyperlink" Target="https://wmprocess.com/mixers-and-agitators/mixing-impellers/industrial-mixing-impellers/retreat-blade-mixing-impeller/?utm_source=chatgpt.co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02/jcb.22431" TargetMode="External"/><Relationship Id="rId21" Type="http://schemas.openxmlformats.org/officeDocument/2006/relationships/hyperlink" Target="https://nl.wikipedia.org/wiki/Euroteken" TargetMode="External"/><Relationship Id="rId42" Type="http://schemas.openxmlformats.org/officeDocument/2006/relationships/hyperlink" Target="https://www.cbs.nl/nl-nl/nieuws/2024/39/meer-dan-de-helft-van-elektriciteitsproductie-komt-uit-hernieuwbare-bronnen" TargetMode="External"/><Relationship Id="rId63" Type="http://schemas.openxmlformats.org/officeDocument/2006/relationships/hyperlink" Target="https://doi.org/10.1177/1090820X14542649" TargetMode="External"/><Relationship Id="rId84" Type="http://schemas.openxmlformats.org/officeDocument/2006/relationships/hyperlink" Target="https://doi.org/10.1016/j.jtbi.2018.09.026" TargetMode="External"/><Relationship Id="rId138" Type="http://schemas.openxmlformats.org/officeDocument/2006/relationships/hyperlink" Target="https://doi.org/10.3390/ijms22041843" TargetMode="External"/><Relationship Id="rId159" Type="http://schemas.openxmlformats.org/officeDocument/2006/relationships/hyperlink" Target="https://www.fda.gov/animal-veterinary/cvm-updates/fda-releases-annual-summary-report-antimicrobials-sold-or-distributed-2021-use-food-producing" TargetMode="External"/><Relationship Id="rId170" Type="http://schemas.openxmlformats.org/officeDocument/2006/relationships/hyperlink" Target="https://doi.org/10.3168/jds.2017-13312" TargetMode="External"/><Relationship Id="rId191" Type="http://schemas.openxmlformats.org/officeDocument/2006/relationships/image" Target="media/image16.png"/><Relationship Id="rId205" Type="http://schemas.openxmlformats.org/officeDocument/2006/relationships/image" Target="media/image30.png"/><Relationship Id="rId107" Type="http://schemas.openxmlformats.org/officeDocument/2006/relationships/hyperlink" Target="https://doi.org/10.1016/j.isci.2022.105822" TargetMode="External"/><Relationship Id="rId11" Type="http://schemas.openxmlformats.org/officeDocument/2006/relationships/image" Target="media/image1.png"/><Relationship Id="rId32" Type="http://schemas.openxmlformats.org/officeDocument/2006/relationships/hyperlink" Target="https://doi.org/10.3390/md20090564" TargetMode="External"/><Relationship Id="rId53" Type="http://schemas.openxmlformats.org/officeDocument/2006/relationships/hyperlink" Target="https://doi.org/10.1002/9781119477891" TargetMode="External"/><Relationship Id="rId74" Type="http://schemas.openxmlformats.org/officeDocument/2006/relationships/hyperlink" Target="https://doi.org/10.1016/j.resp.2004.12.013" TargetMode="External"/><Relationship Id="rId128" Type="http://schemas.openxmlformats.org/officeDocument/2006/relationships/hyperlink" Target="https://doi.org/10.1186/scrt32" TargetMode="External"/><Relationship Id="rId149" Type="http://schemas.openxmlformats.org/officeDocument/2006/relationships/hyperlink" Target="https://doi.org/10.3390/ma6041285" TargetMode="External"/><Relationship Id="rId5" Type="http://schemas.openxmlformats.org/officeDocument/2006/relationships/numbering" Target="numbering.xml"/><Relationship Id="rId95" Type="http://schemas.openxmlformats.org/officeDocument/2006/relationships/hyperlink" Target="https://doi.org/10.1002/btpr.3262" TargetMode="External"/><Relationship Id="rId160" Type="http://schemas.openxmlformats.org/officeDocument/2006/relationships/hyperlink" Target="https://www.fda.gov/drugs/drug-safety-and-availability/fda-drug-safety-communication-avandia-rosiglitazone-labels-now-contain-updated-information-about" TargetMode="External"/><Relationship Id="rId181" Type="http://schemas.openxmlformats.org/officeDocument/2006/relationships/hyperlink" Target="https://www.naturefoods.us/product-page/sunflower-lecithin-powder-pallet-540-kg-27-boxes-bulk-wholesale" TargetMode="External"/><Relationship Id="rId216" Type="http://schemas.openxmlformats.org/officeDocument/2006/relationships/image" Target="media/image39.svg"/><Relationship Id="rId22" Type="http://schemas.openxmlformats.org/officeDocument/2006/relationships/hyperlink" Target="https://doi.org/10.1038/ncb2411" TargetMode="External"/><Relationship Id="rId43" Type="http://schemas.openxmlformats.org/officeDocument/2006/relationships/hyperlink" Target="https://doi.org/10.1016/j.colsurfb.2017.05.028" TargetMode="External"/><Relationship Id="rId64" Type="http://schemas.openxmlformats.org/officeDocument/2006/relationships/hyperlink" Target="https://doi.org/10.1002/1098-2795(200012)57:4" TargetMode="External"/><Relationship Id="rId118" Type="http://schemas.openxmlformats.org/officeDocument/2006/relationships/hyperlink" Target="https://doi.org/10.1007/s00449-019-02081-5" TargetMode="External"/><Relationship Id="rId139" Type="http://schemas.openxmlformats.org/officeDocument/2006/relationships/hyperlink" Target="https://doi.org/10.1201/9780203738320-5" TargetMode="External"/><Relationship Id="rId85" Type="http://schemas.openxmlformats.org/officeDocument/2006/relationships/hyperlink" Target="https://doi.org/10.3389/fbioe.2022.895289" TargetMode="External"/><Relationship Id="rId150" Type="http://schemas.openxmlformats.org/officeDocument/2006/relationships/hyperlink" Target="https://doi.org/10.1016/j.cellbi.2006.06.023" TargetMode="External"/><Relationship Id="rId171" Type="http://schemas.openxmlformats.org/officeDocument/2006/relationships/hyperlink" Target="https://doi.org/10.1080/19420862.2019.1650153" TargetMode="External"/><Relationship Id="rId192" Type="http://schemas.openxmlformats.org/officeDocument/2006/relationships/image" Target="media/image17.png"/><Relationship Id="rId206" Type="http://schemas.openxmlformats.org/officeDocument/2006/relationships/image" Target="media/image31.png"/><Relationship Id="rId12" Type="http://schemas.openxmlformats.org/officeDocument/2006/relationships/comments" Target="comments.xml"/><Relationship Id="rId33" Type="http://schemas.openxmlformats.org/officeDocument/2006/relationships/hyperlink" Target="https://doi.org/10.1016/j.biotechadv.2018.04.011" TargetMode="External"/><Relationship Id="rId108" Type="http://schemas.openxmlformats.org/officeDocument/2006/relationships/hyperlink" Target="https://doi.org/10.1057/s41599-022-01316-z" TargetMode="External"/><Relationship Id="rId129" Type="http://schemas.openxmlformats.org/officeDocument/2006/relationships/hyperlink" Target="https://doi.org/10.1371/journal.pone.0231176" TargetMode="External"/><Relationship Id="rId54" Type="http://schemas.openxmlformats.org/officeDocument/2006/relationships/hyperlink" Target="https://doi.org/10.1016/j.bjm.2016.10.017" TargetMode="External"/><Relationship Id="rId75" Type="http://schemas.openxmlformats.org/officeDocument/2006/relationships/hyperlink" Target="https://doi.org/10.1016/j.meatsci.2016.04.036" TargetMode="External"/><Relationship Id="rId96" Type="http://schemas.openxmlformats.org/officeDocument/2006/relationships/hyperlink" Target="http://www.fao.org/3/i3460e/i3460e.pdf" TargetMode="External"/><Relationship Id="rId140" Type="http://schemas.openxmlformats.org/officeDocument/2006/relationships/hyperlink" Target="https://www.cedelft.eu/" TargetMode="External"/><Relationship Id="rId161" Type="http://schemas.openxmlformats.org/officeDocument/2006/relationships/hyperlink" Target="https://doi.org/https:/doi.org/10.1016/j.memsci.2024.122764" TargetMode="External"/><Relationship Id="rId182" Type="http://schemas.openxmlformats.org/officeDocument/2006/relationships/image" Target="media/image7.png"/><Relationship Id="rId217" Type="http://schemas.openxmlformats.org/officeDocument/2006/relationships/image" Target="media/image40.png"/><Relationship Id="rId6" Type="http://schemas.openxmlformats.org/officeDocument/2006/relationships/styles" Target="styles.xml"/><Relationship Id="rId23" Type="http://schemas.openxmlformats.org/officeDocument/2006/relationships/hyperlink" Target="https://doi.org/10.1021/acs.oprd.2c00291" TargetMode="External"/><Relationship Id="rId119" Type="http://schemas.openxmlformats.org/officeDocument/2006/relationships/hyperlink" Target="https://doi.org/10.1186/1471-2121-8-20" TargetMode="External"/><Relationship Id="rId44" Type="http://schemas.openxmlformats.org/officeDocument/2006/relationships/hyperlink" Target="https://worldwide.espacenet.com/patent/search?q=pn%3DCN120137888A" TargetMode="External"/><Relationship Id="rId65" Type="http://schemas.openxmlformats.org/officeDocument/2006/relationships/hyperlink" Target="https://doi.org/10.1126/science.aam5324" TargetMode="External"/><Relationship Id="rId86" Type="http://schemas.openxmlformats.org/officeDocument/2006/relationships/hyperlink" Target="https://doi.org/https:/doi.org/10.1016/j.solener.2020.05.093" TargetMode="External"/><Relationship Id="rId130" Type="http://schemas.openxmlformats.org/officeDocument/2006/relationships/hyperlink" Target="https://doi.org/10.1016/j.bej.2023.108873" TargetMode="External"/><Relationship Id="rId151" Type="http://schemas.openxmlformats.org/officeDocument/2006/relationships/hyperlink" Target="https://doi.org/10.1002/adma.200700433" TargetMode="External"/><Relationship Id="rId172" Type="http://schemas.openxmlformats.org/officeDocument/2006/relationships/hyperlink" Target="https://doi.org/10.1016/j.biomaterials.2023.122052" TargetMode="External"/><Relationship Id="rId193" Type="http://schemas.openxmlformats.org/officeDocument/2006/relationships/image" Target="media/image18.png"/><Relationship Id="rId207" Type="http://schemas.openxmlformats.org/officeDocument/2006/relationships/image" Target="media/image32.png"/><Relationship Id="rId13" Type="http://schemas.microsoft.com/office/2011/relationships/commentsExtended" Target="commentsExtended.xml"/><Relationship Id="rId109" Type="http://schemas.openxmlformats.org/officeDocument/2006/relationships/hyperlink" Target="https://doi.org/10.1016/S0308-8146(98)00076-4" TargetMode="External"/><Relationship Id="rId34" Type="http://schemas.openxmlformats.org/officeDocument/2006/relationships/hyperlink" Target="https://doi.org/10.1186/s13287-020-02078-w" TargetMode="External"/><Relationship Id="rId55" Type="http://schemas.openxmlformats.org/officeDocument/2006/relationships/hyperlink" Target="https://doi.org/10.1007/s12010-013-0586-3" TargetMode="External"/><Relationship Id="rId76" Type="http://schemas.openxmlformats.org/officeDocument/2006/relationships/hyperlink" Target="https://doi.org/10.3791/55280" TargetMode="External"/><Relationship Id="rId97" Type="http://schemas.openxmlformats.org/officeDocument/2006/relationships/hyperlink" Target="https://doi.org/10.1016/j.ces.2015.06.003" TargetMode="External"/><Relationship Id="rId120" Type="http://schemas.openxmlformats.org/officeDocument/2006/relationships/hyperlink" Target="https://doi.org/10.1016/j.stemcr.2014.03.012" TargetMode="External"/><Relationship Id="rId141" Type="http://schemas.openxmlformats.org/officeDocument/2006/relationships/hyperlink" Target="https://doi.org/10.1016/0167-7799(90)90139-O" TargetMode="External"/><Relationship Id="rId7" Type="http://schemas.openxmlformats.org/officeDocument/2006/relationships/settings" Target="settings.xml"/><Relationship Id="rId162" Type="http://schemas.openxmlformats.org/officeDocument/2006/relationships/hyperlink" Target="https://doi.org/10.3390/w12010033" TargetMode="External"/><Relationship Id="rId183" Type="http://schemas.openxmlformats.org/officeDocument/2006/relationships/image" Target="media/image8.png"/><Relationship Id="rId218" Type="http://schemas.openxmlformats.org/officeDocument/2006/relationships/image" Target="media/image41.svg"/><Relationship Id="rId24" Type="http://schemas.openxmlformats.org/officeDocument/2006/relationships/hyperlink" Target="https://doi.org/10.1038/s41551-018-0246-6" TargetMode="External"/><Relationship Id="rId45" Type="http://schemas.openxmlformats.org/officeDocument/2006/relationships/hyperlink" Target="https://doi.org/https:/doi.org/10.1016/j.memsci.2025.124362" TargetMode="External"/><Relationship Id="rId66" Type="http://schemas.openxmlformats.org/officeDocument/2006/relationships/hyperlink" Target="https://doi.org/10.1021/bp00005a011" TargetMode="External"/><Relationship Id="rId87" Type="http://schemas.openxmlformats.org/officeDocument/2006/relationships/hyperlink" Target="https://doi.org/10.1186/s13287-018-0851-z" TargetMode="External"/><Relationship Id="rId110" Type="http://schemas.openxmlformats.org/officeDocument/2006/relationships/hyperlink" Target="https://doi.org/10.1002/apj.2872" TargetMode="External"/><Relationship Id="rId131" Type="http://schemas.openxmlformats.org/officeDocument/2006/relationships/hyperlink" Target="https://doi.org/10.1080/15528014.2022.2027688" TargetMode="External"/><Relationship Id="rId152" Type="http://schemas.openxmlformats.org/officeDocument/2006/relationships/hyperlink" Target="https://doi.org/10.1111/gtc.13095" TargetMode="External"/><Relationship Id="rId173" Type="http://schemas.openxmlformats.org/officeDocument/2006/relationships/hyperlink" Target="https://doi.org/10.1155/2019/1847130" TargetMode="External"/><Relationship Id="rId194" Type="http://schemas.openxmlformats.org/officeDocument/2006/relationships/image" Target="media/image19.png"/><Relationship Id="rId208" Type="http://schemas.openxmlformats.org/officeDocument/2006/relationships/image" Target="media/image33.png"/><Relationship Id="rId14" Type="http://schemas.microsoft.com/office/2016/09/relationships/commentsIds" Target="commentsIds.xml"/><Relationship Id="rId35" Type="http://schemas.openxmlformats.org/officeDocument/2006/relationships/hyperlink" Target="https://doi.org/10.1007/s10616-007-9045-8" TargetMode="External"/><Relationship Id="rId56" Type="http://schemas.openxmlformats.org/officeDocument/2006/relationships/hyperlink" Target="https://doi-org.ezproxy.library.wur.nl/10.1016/j.renene.2024.121436" TargetMode="External"/><Relationship Id="rId77" Type="http://schemas.openxmlformats.org/officeDocument/2006/relationships/hyperlink" Target="https://doi.org/10.3389/fbioe.2023.1202165" TargetMode="External"/><Relationship Id="rId100" Type="http://schemas.openxmlformats.org/officeDocument/2006/relationships/hyperlink" Target="https://doi.org/10.15283/ijsc18146" TargetMode="External"/><Relationship Id="rId8" Type="http://schemas.openxmlformats.org/officeDocument/2006/relationships/webSettings" Target="webSettings.xml"/><Relationship Id="rId51" Type="http://schemas.openxmlformats.org/officeDocument/2006/relationships/hyperlink" Target="https://doi.org/10.1016/j.meatsci.2022.108894" TargetMode="External"/><Relationship Id="rId72" Type="http://schemas.openxmlformats.org/officeDocument/2006/relationships/hyperlink" Target="https://doi.org/10.1016/j.heliyon.2024.e28200" TargetMode="External"/><Relationship Id="rId93" Type="http://schemas.openxmlformats.org/officeDocument/2006/relationships/hyperlink" Target="https://doi.org/10.1016/j.foodres.2024.114853" TargetMode="External"/><Relationship Id="rId98" Type="http://schemas.openxmlformats.org/officeDocument/2006/relationships/hyperlink" Target="https://doi.org/10.1016/j.fufo.2023.100220" TargetMode="External"/><Relationship Id="rId121" Type="http://schemas.openxmlformats.org/officeDocument/2006/relationships/hyperlink" Target="https://doi.org/10.3390/mi13030402" TargetMode="External"/><Relationship Id="rId142" Type="http://schemas.openxmlformats.org/officeDocument/2006/relationships/hyperlink" Target="https://doi.org/10.3390/foods11213364" TargetMode="External"/><Relationship Id="rId163" Type="http://schemas.openxmlformats.org/officeDocument/2006/relationships/hyperlink" Target="https://doi.org/10.1016/j.livsci.2009.11.007" TargetMode="External"/><Relationship Id="rId184" Type="http://schemas.openxmlformats.org/officeDocument/2006/relationships/image" Target="media/image9.png"/><Relationship Id="rId189" Type="http://schemas.openxmlformats.org/officeDocument/2006/relationships/image" Target="media/image14.pn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37.svg"/><Relationship Id="rId25" Type="http://schemas.openxmlformats.org/officeDocument/2006/relationships/hyperlink" Target="https://doi.org/10.1007/s11673-023-10254-7" TargetMode="External"/><Relationship Id="rId46" Type="http://schemas.openxmlformats.org/officeDocument/2006/relationships/hyperlink" Target="https://doi.org/10.1038/s42003-023-05583-7" TargetMode="External"/><Relationship Id="rId67" Type="http://schemas.openxmlformats.org/officeDocument/2006/relationships/hyperlink" Target="https://goodmeat.co/news" TargetMode="External"/><Relationship Id="rId116" Type="http://schemas.openxmlformats.org/officeDocument/2006/relationships/hyperlink" Target="https://doi.org/https:/doi.org/10.1016/j.jviromet.2013.10.017" TargetMode="External"/><Relationship Id="rId137" Type="http://schemas.openxmlformats.org/officeDocument/2006/relationships/hyperlink" Target="https://doi.org/10.1515/psr-2022-0113" TargetMode="External"/><Relationship Id="rId158" Type="http://schemas.openxmlformats.org/officeDocument/2006/relationships/hyperlink" Target="https://doi.org/10.1021/es200130u" TargetMode="External"/><Relationship Id="rId20" Type="http://schemas.openxmlformats.org/officeDocument/2006/relationships/image" Target="media/image6.png"/><Relationship Id="rId41" Type="http://schemas.openxmlformats.org/officeDocument/2006/relationships/hyperlink" Target="https://doi.org/10.1194/jlr.R021089" TargetMode="External"/><Relationship Id="rId62" Type="http://schemas.openxmlformats.org/officeDocument/2006/relationships/hyperlink" Target="https://doi.org/10.1021/bp049827d" TargetMode="External"/><Relationship Id="rId83" Type="http://schemas.openxmlformats.org/officeDocument/2006/relationships/hyperlink" Target="https://doi.org/10.3390/foods10040838" TargetMode="External"/><Relationship Id="rId88" Type="http://schemas.openxmlformats.org/officeDocument/2006/relationships/hyperlink" Target="https://doi.org/453-463.%2010.1007/s12560-017-9301-9" TargetMode="External"/><Relationship Id="rId111" Type="http://schemas.openxmlformats.org/officeDocument/2006/relationships/hyperlink" Target="https://doi.org/10.3390/membranes12050524" TargetMode="External"/><Relationship Id="rId132" Type="http://schemas.openxmlformats.org/officeDocument/2006/relationships/hyperlink" Target="https://doi.org/10.1016/j.eneco.2024.107861" TargetMode="External"/><Relationship Id="rId153" Type="http://schemas.openxmlformats.org/officeDocument/2006/relationships/hyperlink" Target="https://doi.org/10.1038/s41587-021-01156-3" TargetMode="External"/><Relationship Id="rId174" Type="http://schemas.openxmlformats.org/officeDocument/2006/relationships/hyperlink" Target="https://doi.org/10.1371/journal.pone.0114670" TargetMode="External"/><Relationship Id="rId179" Type="http://schemas.openxmlformats.org/officeDocument/2006/relationships/hyperlink" Target="https://boydbiomedical.com/knowledge-center/articles/the-rise-of-single-use-bioreactors-why-make-the-switch" TargetMode="External"/><Relationship Id="rId195" Type="http://schemas.openxmlformats.org/officeDocument/2006/relationships/image" Target="media/image20.png"/><Relationship Id="rId209" Type="http://schemas.openxmlformats.org/officeDocument/2006/relationships/image" Target="media/image34.emf"/><Relationship Id="rId190" Type="http://schemas.openxmlformats.org/officeDocument/2006/relationships/image" Target="media/image15.png"/><Relationship Id="rId204" Type="http://schemas.openxmlformats.org/officeDocument/2006/relationships/image" Target="media/image29.png"/><Relationship Id="rId220" Type="http://schemas.microsoft.com/office/2011/relationships/people" Target="people.xml"/><Relationship Id="rId15" Type="http://schemas.microsoft.com/office/2018/08/relationships/commentsExtensible" Target="commentsExtensible.xml"/><Relationship Id="rId36" Type="http://schemas.openxmlformats.org/officeDocument/2006/relationships/hyperlink" Target="https://doi.org/10.3389/fnut.2019.00103" TargetMode="External"/><Relationship Id="rId57" Type="http://schemas.openxmlformats.org/officeDocument/2006/relationships/hyperlink" Target="https://doi.org/10.1002/biot.201800114" TargetMode="External"/><Relationship Id="rId106" Type="http://schemas.openxmlformats.org/officeDocument/2006/relationships/hyperlink" Target="https://doi.org/10.1002/9783527807833.ch1" TargetMode="External"/><Relationship Id="rId127" Type="http://schemas.openxmlformats.org/officeDocument/2006/relationships/hyperlink" Target="https://www.pristinecleanbags.com/single-use-technology-guide/" TargetMode="External"/><Relationship Id="rId10" Type="http://schemas.openxmlformats.org/officeDocument/2006/relationships/endnotes" Target="endnotes.xml"/><Relationship Id="rId31" Type="http://schemas.openxmlformats.org/officeDocument/2006/relationships/hyperlink" Target="https://doi.org/10.1016/B978-0-08-088504-9.00093-3" TargetMode="External"/><Relationship Id="rId52" Type="http://schemas.openxmlformats.org/officeDocument/2006/relationships/hyperlink" Target="https://doi.org/10.1089/ten.tec.2012.0399" TargetMode="External"/><Relationship Id="rId73" Type="http://schemas.openxmlformats.org/officeDocument/2006/relationships/hyperlink" Target="https://doi.org/10.1038/s42255-024-01193-7" TargetMode="External"/><Relationship Id="rId78" Type="http://schemas.openxmlformats.org/officeDocument/2006/relationships/hyperlink" Target="https://hkdhchem.en.alibaba.com/search/product?SearchText=oleic%20acid" TargetMode="External"/><Relationship Id="rId94" Type="http://schemas.openxmlformats.org/officeDocument/2006/relationships/hyperlink" Target="https://doi.org/10.3748/wjg.v11.i45.7097" TargetMode="External"/><Relationship Id="rId99" Type="http://schemas.openxmlformats.org/officeDocument/2006/relationships/hyperlink" Target="https://doi.org/10.1038/s41598-020-76137-8" TargetMode="External"/><Relationship Id="rId101" Type="http://schemas.openxmlformats.org/officeDocument/2006/relationships/hyperlink" Target="https://doi.org/10.1111/j.1467-3010.2008.01737.x" TargetMode="External"/><Relationship Id="rId122" Type="http://schemas.openxmlformats.org/officeDocument/2006/relationships/hyperlink" Target="https://doi.org/10.1016/j.net.2016.12.006" TargetMode="External"/><Relationship Id="rId143" Type="http://schemas.openxmlformats.org/officeDocument/2006/relationships/hyperlink" Target="https://doi.org/10.3390/su15086638" TargetMode="External"/><Relationship Id="rId148" Type="http://schemas.openxmlformats.org/officeDocument/2006/relationships/hyperlink" Target="https://doi.org/https:/doi.org/10.1016/j.tibtech.2022.08.005" TargetMode="External"/><Relationship Id="rId164" Type="http://schemas.openxmlformats.org/officeDocument/2006/relationships/hyperlink" Target="https://doi.org/10.1016/j.apenergy.2019.04.083" TargetMode="External"/><Relationship Id="rId169" Type="http://schemas.openxmlformats.org/officeDocument/2006/relationships/hyperlink" Target="https://doi.org/10.1007/s12247-020-09447-y" TargetMode="External"/><Relationship Id="rId185"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hkdhchem.en.alibaba.com/search/product?SearchText=oleic%20acid" TargetMode="External"/><Relationship Id="rId210" Type="http://schemas.openxmlformats.org/officeDocument/2006/relationships/image" Target="media/image35.emf"/><Relationship Id="rId215" Type="http://schemas.openxmlformats.org/officeDocument/2006/relationships/image" Target="media/image38.png"/><Relationship Id="rId26" Type="http://schemas.openxmlformats.org/officeDocument/2006/relationships/hyperlink" Target="https://doi.org/10.3389/fbioe.2019.00380" TargetMode="External"/><Relationship Id="rId47" Type="http://schemas.openxmlformats.org/officeDocument/2006/relationships/hyperlink" Target="https://doi.org/10.1007/bf00369402" TargetMode="External"/><Relationship Id="rId68" Type="http://schemas.openxmlformats.org/officeDocument/2006/relationships/hyperlink" Target="https://doi.org/10.1002/bit.28980" TargetMode="External"/><Relationship Id="rId89" Type="http://schemas.openxmlformats.org/officeDocument/2006/relationships/hyperlink" Target="https://doi.org/10.1016/j.appet.2023.106496" TargetMode="External"/><Relationship Id="rId112" Type="http://schemas.openxmlformats.org/officeDocument/2006/relationships/hyperlink" Target="https://doi.org/10.1557/adv.2018.455" TargetMode="External"/><Relationship Id="rId133" Type="http://schemas.openxmlformats.org/officeDocument/2006/relationships/hyperlink" Target="https://doi.org/10.1038/s41467-020-20061-y" TargetMode="External"/><Relationship Id="rId154" Type="http://schemas.openxmlformats.org/officeDocument/2006/relationships/hyperlink" Target="https://gfi.org/wp-content/uploads/2024/08/State-of-the-Industry-Report-Cultivated-meat-and-seafood.pdf?utm_source=chatgpt.com" TargetMode="External"/><Relationship Id="rId175" Type="http://schemas.openxmlformats.org/officeDocument/2006/relationships/hyperlink" Target="https://doi.org/10.1016/j.bej.2020.107864" TargetMode="External"/><Relationship Id="rId196" Type="http://schemas.openxmlformats.org/officeDocument/2006/relationships/image" Target="media/image21.png"/><Relationship Id="rId200" Type="http://schemas.openxmlformats.org/officeDocument/2006/relationships/image" Target="media/image25.png"/><Relationship Id="rId16" Type="http://schemas.openxmlformats.org/officeDocument/2006/relationships/image" Target="media/image2.png"/><Relationship Id="rId221" Type="http://schemas.openxmlformats.org/officeDocument/2006/relationships/theme" Target="theme/theme1.xml"/><Relationship Id="rId37" Type="http://schemas.openxmlformats.org/officeDocument/2006/relationships/hyperlink" Target="https://doi.org/10.1021/acs.est.4c03459" TargetMode="External"/><Relationship Id="rId58" Type="http://schemas.openxmlformats.org/officeDocument/2006/relationships/hyperlink" Target="https://doi.org/10.5851/kosfa.2016.36.6.699" TargetMode="External"/><Relationship Id="rId79" Type="http://schemas.openxmlformats.org/officeDocument/2006/relationships/hyperlink" Target="https://doi.org/10.1016/s1016-8478(23)12899-8" TargetMode="External"/><Relationship Id="rId102" Type="http://schemas.openxmlformats.org/officeDocument/2006/relationships/hyperlink" Target="https://www.matche.com/equipcost/Reactor.html" TargetMode="External"/><Relationship Id="rId123" Type="http://schemas.openxmlformats.org/officeDocument/2006/relationships/hyperlink" Target="https://doi.org/10.1038/s43016-022-00658-w" TargetMode="External"/><Relationship Id="rId144" Type="http://schemas.openxmlformats.org/officeDocument/2006/relationships/hyperlink" Target="https://doi.org/10.1152/ajpregu.00257.2017" TargetMode="External"/><Relationship Id="rId90" Type="http://schemas.openxmlformats.org/officeDocument/2006/relationships/hyperlink" Target="https://doi.org/10.1021/acsfoodscitech.3c00615" TargetMode="External"/><Relationship Id="rId165" Type="http://schemas.openxmlformats.org/officeDocument/2006/relationships/hyperlink" Target="https://doi.org/10.1016/j.meatsci.2007.07.019" TargetMode="External"/><Relationship Id="rId186" Type="http://schemas.openxmlformats.org/officeDocument/2006/relationships/image" Target="media/image11.png"/><Relationship Id="rId211" Type="http://schemas.openxmlformats.org/officeDocument/2006/relationships/header" Target="header1.xml"/><Relationship Id="rId27" Type="http://schemas.openxmlformats.org/officeDocument/2006/relationships/hyperlink" Target="https://pubmed.ncbi.nlm.nih.gov/27721179/" TargetMode="External"/><Relationship Id="rId48" Type="http://schemas.openxmlformats.org/officeDocument/2006/relationships/hyperlink" Target="https://doi.org/10.1186/1471-2121-7-27" TargetMode="External"/><Relationship Id="rId69" Type="http://schemas.openxmlformats.org/officeDocument/2006/relationships/hyperlink" Target="https://doi.org/10.1021/bp025637w" TargetMode="External"/><Relationship Id="rId113" Type="http://schemas.openxmlformats.org/officeDocument/2006/relationships/hyperlink" Target="https://doi.org/10.1007/s00449-016-1680-z" TargetMode="External"/><Relationship Id="rId134" Type="http://schemas.openxmlformats.org/officeDocument/2006/relationships/hyperlink" Target="https://doi.org/10.1038/srep03663" TargetMode="External"/><Relationship Id="rId80" Type="http://schemas.openxmlformats.org/officeDocument/2006/relationships/hyperlink" Target="https://doi.org/10.1038/s41586-021-03819-2" TargetMode="External"/><Relationship Id="rId155" Type="http://schemas.openxmlformats.org/officeDocument/2006/relationships/hyperlink" Target="https://doi.org/10.1093/nar/gkae1010" TargetMode="External"/><Relationship Id="rId176" Type="http://schemas.openxmlformats.org/officeDocument/2006/relationships/hyperlink" Target="https://doi.org/10.1016/j.foodcont.2020.107390" TargetMode="External"/><Relationship Id="rId197" Type="http://schemas.openxmlformats.org/officeDocument/2006/relationships/image" Target="media/image22.png"/><Relationship Id="rId201" Type="http://schemas.openxmlformats.org/officeDocument/2006/relationships/image" Target="media/image26.png"/><Relationship Id="rId222" Type="http://schemas.microsoft.com/office/2020/10/relationships/intelligence" Target="intelligence2.xml"/><Relationship Id="rId17" Type="http://schemas.openxmlformats.org/officeDocument/2006/relationships/image" Target="media/image3.png"/><Relationship Id="rId38" Type="http://schemas.openxmlformats.org/officeDocument/2006/relationships/hyperlink" Target="https://doi.org/10.1038/nmeth.3839" TargetMode="External"/><Relationship Id="rId59" Type="http://schemas.openxmlformats.org/officeDocument/2006/relationships/hyperlink" Target="https://doi.org/10.1073/pnas.0806136105" TargetMode="External"/><Relationship Id="rId103" Type="http://schemas.openxmlformats.org/officeDocument/2006/relationships/hyperlink" Target="https://doi.org/10.1021/acs.est.5b01614" TargetMode="External"/><Relationship Id="rId124" Type="http://schemas.openxmlformats.org/officeDocument/2006/relationships/hyperlink" Target="https://doi.org/10.1016/j.biocel.2019.06.004" TargetMode="External"/><Relationship Id="rId70" Type="http://schemas.openxmlformats.org/officeDocument/2006/relationships/hyperlink" Target="https://doi.org/10.1016/j.bej.2019.107394" TargetMode="External"/><Relationship Id="rId91" Type="http://schemas.openxmlformats.org/officeDocument/2006/relationships/hyperlink" Target="https://doi.org/10.1016/j.ces.2019.115269" TargetMode="External"/><Relationship Id="rId145" Type="http://schemas.openxmlformats.org/officeDocument/2006/relationships/hyperlink" Target="https://doi.org/10.1016/j.tifs.2018.04.010" TargetMode="External"/><Relationship Id="rId166" Type="http://schemas.openxmlformats.org/officeDocument/2006/relationships/hyperlink" Target="https://patents.google.com/patent/WO2023003470A1" TargetMode="External"/><Relationship Id="rId187" Type="http://schemas.openxmlformats.org/officeDocument/2006/relationships/image" Target="media/image12.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hyperlink" Target="https://doi.org/10.3390/en14133781" TargetMode="External"/><Relationship Id="rId49" Type="http://schemas.openxmlformats.org/officeDocument/2006/relationships/hyperlink" Target="https://doi.org/10.1016/j.bjps.2009.07.018" TargetMode="External"/><Relationship Id="rId114" Type="http://schemas.openxmlformats.org/officeDocument/2006/relationships/hyperlink" Target="https://doi.org/10.3390/bioengineering9020066" TargetMode="External"/><Relationship Id="rId60" Type="http://schemas.openxmlformats.org/officeDocument/2006/relationships/hyperlink" Target="https://gfi.org/science/the-cost-of-cultivated-meat/" TargetMode="External"/><Relationship Id="rId81" Type="http://schemas.openxmlformats.org/officeDocument/2006/relationships/hyperlink" Target="https://doi.org/10.1093/nar/28.1.27" TargetMode="External"/><Relationship Id="rId135" Type="http://schemas.openxmlformats.org/officeDocument/2006/relationships/hyperlink" Target="https://doi.org/10.1007/s42452-020-04096-w" TargetMode="External"/><Relationship Id="rId156" Type="http://schemas.openxmlformats.org/officeDocument/2006/relationships/hyperlink" Target="https://doi.org/10.1038/s41538-025-00277-3" TargetMode="External"/><Relationship Id="rId177" Type="http://schemas.openxmlformats.org/officeDocument/2006/relationships/hyperlink" Target="https://doi.org/10.1016/j.foodchem.2022.132236" TargetMode="External"/><Relationship Id="rId198" Type="http://schemas.openxmlformats.org/officeDocument/2006/relationships/image" Target="media/image23.png"/><Relationship Id="rId202" Type="http://schemas.openxmlformats.org/officeDocument/2006/relationships/image" Target="media/image27.png"/><Relationship Id="rId18" Type="http://schemas.openxmlformats.org/officeDocument/2006/relationships/image" Target="media/image4.png"/><Relationship Id="rId39" Type="http://schemas.openxmlformats.org/officeDocument/2006/relationships/hyperlink" Target="https://doi.org/10.3390/ijms21176316" TargetMode="External"/><Relationship Id="rId50" Type="http://schemas.openxmlformats.org/officeDocument/2006/relationships/hyperlink" Target="https://doi.org/10.1002/bit.260290117" TargetMode="External"/><Relationship Id="rId104" Type="http://schemas.openxmlformats.org/officeDocument/2006/relationships/hyperlink" Target="https://doi.org/10.1016/s0309-1740(02)00069-4" TargetMode="External"/><Relationship Id="rId125" Type="http://schemas.openxmlformats.org/officeDocument/2006/relationships/hyperlink" Target="https://www.dragonb.io/products/porcine-spontaneously-immortalised-adipocyte-derived-stem-cells" TargetMode="External"/><Relationship Id="rId146" Type="http://schemas.openxmlformats.org/officeDocument/2006/relationships/hyperlink" Target="https://doi.org/10.1002/elsc.202000018" TargetMode="External"/><Relationship Id="rId167" Type="http://schemas.openxmlformats.org/officeDocument/2006/relationships/hyperlink" Target="https://doi.org/10.1002/cpz1.70072" TargetMode="External"/><Relationship Id="rId188" Type="http://schemas.openxmlformats.org/officeDocument/2006/relationships/image" Target="media/image13.png"/><Relationship Id="rId71" Type="http://schemas.openxmlformats.org/officeDocument/2006/relationships/hyperlink" Target="https://doi.org/10.1093/asj/sjy154" TargetMode="External"/><Relationship Id="rId92" Type="http://schemas.openxmlformats.org/officeDocument/2006/relationships/hyperlink" Target="https://doi.org/10.1016/j.tifs.2024.104838" TargetMode="External"/><Relationship Id="rId213"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yperlink" Target="https://doi.org/10.3390/foods13142200" TargetMode="External"/><Relationship Id="rId40" Type="http://schemas.openxmlformats.org/officeDocument/2006/relationships/hyperlink" Target="https://doi.org/10.1016/j.ecolecon.2021.107329" TargetMode="External"/><Relationship Id="rId115" Type="http://schemas.openxmlformats.org/officeDocument/2006/relationships/hyperlink" Target="https://doi.org/10.1002/bit.28324" TargetMode="External"/><Relationship Id="rId136" Type="http://schemas.openxmlformats.org/officeDocument/2006/relationships/hyperlink" Target="https://doi.org/10.1016/B978-1-4557-3201-2.00004-5" TargetMode="External"/><Relationship Id="rId157" Type="http://schemas.openxmlformats.org/officeDocument/2006/relationships/hyperlink" Target="https://doi.org/10.1016/j.ces.2006.12.020" TargetMode="External"/><Relationship Id="rId178" Type="http://schemas.openxmlformats.org/officeDocument/2006/relationships/hyperlink" Target="https://bioterms.net/index.php/2023/02/19/cost-comparison-between-stainless-steel-and-single-use-bioreactors/" TargetMode="External"/><Relationship Id="rId61" Type="http://schemas.openxmlformats.org/officeDocument/2006/relationships/hyperlink" Target="https://doi.org/10.1007/s12015-013-9492-x" TargetMode="External"/><Relationship Id="rId82" Type="http://schemas.openxmlformats.org/officeDocument/2006/relationships/hyperlink" Target="https://doi.org/10.1021/acsbiomaterials.0c00457" TargetMode="External"/><Relationship Id="rId199" Type="http://schemas.openxmlformats.org/officeDocument/2006/relationships/image" Target="media/image24.png"/><Relationship Id="rId203" Type="http://schemas.openxmlformats.org/officeDocument/2006/relationships/image" Target="media/image28.png"/><Relationship Id="rId19" Type="http://schemas.openxmlformats.org/officeDocument/2006/relationships/image" Target="media/image5.png"/><Relationship Id="rId30" Type="http://schemas.openxmlformats.org/officeDocument/2006/relationships/hyperlink" Target="https://doi.org/10.1007/s10068-022-01136-6" TargetMode="External"/><Relationship Id="rId105" Type="http://schemas.openxmlformats.org/officeDocument/2006/relationships/hyperlink" Target="https://doi.org/10.1007/s10021-011-9517-8" TargetMode="External"/><Relationship Id="rId126" Type="http://schemas.openxmlformats.org/officeDocument/2006/relationships/hyperlink" Target="https://doi.org/10.1038/s43016-020-0112-z" TargetMode="External"/><Relationship Id="rId147" Type="http://schemas.openxmlformats.org/officeDocument/2006/relationships/hyperlink" Target="https://doi.org/10.1016/j.jcyt.2015.05.002" TargetMode="External"/><Relationship Id="rId168" Type="http://schemas.openxmlformats.org/officeDocument/2006/relationships/hyperlink" Target="https://doi.org/10.1055/s-0039-34020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B05030200000200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B05030200000200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5A05478236BD408716B60C0156B7AE" ma:contentTypeVersion="10" ma:contentTypeDescription="Create a new document." ma:contentTypeScope="" ma:versionID="42e444b6d8c01c557006e15a5d60195b">
  <xsd:schema xmlns:xsd="http://www.w3.org/2001/XMLSchema" xmlns:xs="http://www.w3.org/2001/XMLSchema" xmlns:p="http://schemas.microsoft.com/office/2006/metadata/properties" xmlns:ns2="8763e4f1-5bfc-479e-bd0c-c3fecca17819" targetNamespace="http://schemas.microsoft.com/office/2006/metadata/properties" ma:root="true" ma:fieldsID="2a6f2ddf902fbd06c7bb89dfbaae3a4a" ns2:_="">
    <xsd:import namespace="8763e4f1-5bfc-479e-bd0c-c3fecca1781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element ref="ns2: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63e4f1-5bfc-479e-bd0c-c3fecca178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s" ma:index="17" nillable="true" ma:displayName="Notes" ma:format="Dropdown" ma:internalName="Note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Notes xmlns="8763e4f1-5bfc-479e-bd0c-c3fecca17819" xsi:nil="true"/>
    <lcf76f155ced4ddcb4097134ff3c332f xmlns="8763e4f1-5bfc-479e-bd0c-c3fecca1781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Dag22</b:Tag>
    <b:SourceType>ArticleInAPeriodical</b:SourceType>
    <b:Guid>{5C22A707-FAFB-4E6E-B031-18DCD591F997}</b:Guid>
    <b:Title>Meat consumption and flexitarianism in the Low Countries</b:Title>
    <b:Year>2022</b:Year>
    <b:Author>
      <b:Author>
        <b:NameList>
          <b:Person>
            <b:Last>Dagevos</b:Last>
            <b:First>Hans</b:First>
          </b:Person>
          <b:Person>
            <b:Last>Verbeke </b:Last>
            <b:First>Wim</b:First>
          </b:Person>
        </b:NameList>
      </b:Author>
    </b:Author>
    <b:RefOrder>1</b:RefOrder>
  </b:Source>
  <b:Source>
    <b:Tag>Jin23</b:Tag>
    <b:SourceType>ArticleInAPeriodical</b:SourceType>
    <b:Guid>{58D5DC47-7FEF-4423-953B-359CBDB41DB1}</b:Guid>
    <b:Title>Dynamic chromatin architecture of theporcine adipose tissues with weight gainand loss</b:Title>
    <b:Year>2023</b:Year>
    <b:Author>
      <b:Author>
        <b:NameList>
          <b:Person>
            <b:Last>Jin</b:Last>
            <b:First>Long</b:First>
          </b:Person>
          <b:Person>
            <b:Last>Wang</b:Last>
            <b:First>Danyang</b:First>
          </b:Person>
          <b:Person>
            <b:Last>Zhang</b:Last>
            <b:First>Jiaman</b:First>
          </b:Person>
          <b:Person>
            <b:Last>Liu</b:Last>
            <b:First>Pengliang</b:First>
          </b:Person>
          <b:Person>
            <b:Last>Wang</b:Last>
            <b:First>Yujie</b:First>
          </b:Person>
          <b:Person>
            <b:Last>Lin</b:Last>
            <b:First>Yiu</b:First>
          </b:Person>
          <b:Person>
            <b:Last>Liu</b:Last>
            <b:First>Can</b:First>
          </b:Person>
          <b:Person>
            <b:Last>Han</b:Last>
            <b:First>Zijin</b:First>
          </b:Person>
        </b:NameList>
      </b:Author>
    </b:Author>
    <b:RefOrder>2</b:RefOrder>
  </b:Source>
  <b:Source>
    <b:Tag>Vin12</b:Tag>
    <b:SourceType>ArticleInAPeriodical</b:SourceType>
    <b:Guid>{33C79D39-5C5D-4E4D-BE77-04C436052868}</b:Guid>
    <b:Title>Mitochondrial function, fatty acid metabolism, and immune system are relevant features of pig adipose tissue development</b:Title>
    <b:Year>2012</b:Year>
    <b:Author>
      <b:Author>
        <b:NameList>
          <b:Person>
            <b:Last>Vincent</b:Last>
            <b:First>Annie</b:First>
          </b:Person>
          <b:Person>
            <b:Last>Louveau</b:Last>
            <b:First>Isabelle</b:First>
          </b:Person>
          <b:Person>
            <b:Last>Damon</b:Last>
            <b:First>Marie</b:First>
          </b:Person>
        </b:NameList>
      </b:Author>
    </b:Author>
    <b:RefOrder>3</b:RefOrder>
  </b:Source>
  <b:Source>
    <b:Tag>Che25</b:Tag>
    <b:SourceType>ArticleInAPeriodical</b:SourceType>
    <b:Guid>{F097BA3D-744A-499A-9887-16E50EC83A18}</b:Guid>
    <b:Title>An immortal porcine preadipocyte cell strain for efficient production of cultured fat</b:Title>
    <b:Year>2025</b:Year>
    <b:Author>
      <b:Author>
        <b:NameList>
          <b:Person>
            <b:Last>Cheng</b:Last>
            <b:First>Yun-Mou</b:First>
          </b:Person>
          <b:Person>
            <b:Last>Hong</b:Last>
            <b:First>Peng-Cheng</b:First>
          </b:Person>
          <b:Person>
            <b:Last>Song</b:Last>
            <b:First>Ming-Mei</b:First>
          </b:Person>
          <b:Person>
            <b:Last>Zhu</b:Last>
            <b:First>Hai-Ning</b:First>
          </b:Person>
          <b:Person>
            <b:Last>Qin</b:Last>
            <b:First>Jing</b:First>
          </b:Person>
          <b:Person>
            <b:Last>Zhang</b:Last>
            <b:First>Zeng-Di</b:First>
          </b:Person>
        </b:NameList>
      </b:Author>
    </b:Author>
    <b:RefOrder>4</b:RefOrder>
  </b:Source>
  <b:Source>
    <b:Tag>Thr25</b:Tag>
    <b:SourceType>ArticleInAPeriodical</b:SourceType>
    <b:Guid>{78AD0A1E-2383-4DC3-8ADC-FF16EEE234FC}</b:Guid>
    <b:Title>A uniquely spontaneously immortalised cell line from pig with enhanced adipogenic capacity</b:Title>
    <b:Year>2025</b:Year>
    <b:Author>
      <b:Author>
        <b:NameList>
          <b:Person>
            <b:Last>Thrower</b:Last>
            <b:First>Thomas</b:First>
          </b:Person>
          <b:Person>
            <b:Last>Riley</b:Last>
            <b:First>Susanna E.</b:First>
          </b:Person>
          <b:Person>
            <b:Last>Lee</b:Last>
            <b:First>Seengmee</b:First>
          </b:Person>
          <b:Person>
            <b:Last>Esteves</b:Last>
            <b:First>Cristina L.</b:First>
          </b:Person>
          <b:Person>
            <b:Last>Donadeu</b:Last>
            <b:First>F. Xavier</b:First>
          </b:Person>
        </b:NameList>
      </b:Author>
    </b:Author>
    <b:LCID>en-GB</b:LCID>
    <b:RefOrder>5</b:RefOrder>
  </b:Source>
  <b:Source>
    <b:Tag>Yue23</b:Tag>
    <b:SourceType>ArticleInAPeriodical</b:SourceType>
    <b:Guid>{948D1570-9776-4E29-927D-092F1A060862}</b:Guid>
    <b:Title>Perspectives on Scaling Production of Adipose Tissue for Food Applications</b:Title>
    <b:Year>2023</b:Year>
    <b:Author>
      <b:Author>
        <b:NameList>
          <b:Person>
            <b:Last>Yuen</b:Last>
            <b:First>Jihn SK </b:First>
          </b:Person>
          <b:Person>
            <b:Last>Stout </b:Last>
            <b:First>Andrew J</b:First>
          </b:Person>
          <b:Person>
            <b:Last>Kawecki</b:Last>
            <b:First>N Stephanie</b:First>
          </b:Person>
          <b:Person>
            <b:Last>Letcher </b:Last>
            <b:First>Sophia</b:First>
          </b:Person>
          <b:Person>
            <b:Last>Theodossiou </b:Last>
            <b:First>Sophia K</b:First>
          </b:Person>
          <b:Person>
            <b:Last>Cohen</b:Last>
            <b:First>Jullian</b:First>
          </b:Person>
          <b:Person>
            <b:Last>Barrick</b:Last>
            <b:First>Brigid M</b:First>
          </b:Person>
          <b:Person>
            <b:Last>Saad</b:Last>
            <b:First>Michael K</b:First>
          </b:Person>
          <b:Person>
            <b:Last>Rubio</b:Last>
            <b:First>Natalie R </b:First>
          </b:Person>
        </b:NameList>
      </b:Author>
    </b:Author>
    <b:RefOrder>6</b:RefOrder>
  </b:Source>
  <b:Source>
    <b:Tag>Bur19</b:Tag>
    <b:SourceType>ArticleInAPeriodical</b:SourceType>
    <b:Guid>{7BFBEB0E-E154-4825-99E0-3A68236CC64A}</b:Guid>
    <b:Title>Stirred Suspension Bioreactor culture of Porcine induced Pluripotent stem cells</b:Title>
    <b:Year>2019</b:Year>
    <b:Author>
      <b:Author>
        <b:NameList>
          <b:Person>
            <b:Last>Burrell</b:Last>
            <b:First>Kyle</b:First>
          </b:Person>
          <b:Person>
            <b:Last>Dardari</b:Last>
            <b:First>Khia</b:First>
          </b:Person>
          <b:Person>
            <b:Last>Goldsmith</b:Last>
            <b:First>Tayor</b:First>
          </b:Person>
          <b:Person>
            <b:Last>Derek</b:Last>
            <b:First>Toms</b:First>
          </b:Person>
          <b:Person>
            <b:Last>Villiagomez</b:Last>
            <b:First>Daniel A.F</b:First>
          </b:Person>
          <b:Person>
            <b:Last>King</b:Last>
            <b:First>William Allan</b:First>
          </b:Person>
          <b:Person>
            <b:Last>Ungrin</b:Last>
            <b:First>Mark</b:First>
          </b:Person>
        </b:NameList>
      </b:Author>
    </b:Author>
    <b:RefOrder>7</b:RefOrder>
  </b:Source>
  <b:Source>
    <b:Tag>Sum23</b:Tag>
    <b:SourceType>ArticleInAPeriodical</b:SourceType>
    <b:Guid>{E5E2FD36-77EE-4DF4-9483-0AFA664F3B95}</b:Guid>
    <b:Title> Summary Report On Antimicrobials Sold or Distributed for Use in Food-Producing Animals</b:Title>
    <b:Year>2023</b:Year>
    <b:Author>
      <b:Author>
        <b:NameList>
          <b:Person>
            <b:Last>FDA</b:Last>
          </b:Person>
        </b:NameList>
      </b:Author>
    </b:Author>
    <b:RefOrder>8</b:RefOrder>
  </b:Source>
  <b:Source>
    <b:Tag>Sin21</b:Tag>
    <b:SourceType>ArticleInAPeriodical</b:SourceType>
    <b:Guid>{15756418-A7EA-4FE7-9ED4-ABF24051CE51}</b:Guid>
    <b:Title>LCA of cultivated meat</b:Title>
    <b:Year>2021</b:Year>
    <b:Author>
      <b:Author>
        <b:NameList>
          <b:Person>
            <b:Last>Sinke</b:Last>
            <b:First>Pelle</b:First>
          </b:Person>
          <b:Person>
            <b:Last>Odegard</b:Last>
            <b:First>Ingrid</b:First>
          </b:Person>
        </b:NameList>
      </b:Author>
    </b:Author>
    <b:RefOrder>9</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DDD26A-3B3F-4358-ADB2-97097E5BEF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63e4f1-5bfc-479e-bd0c-c3fecca178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7D7878-07DB-4B6F-BD6C-DFF7C06BAF03}">
  <ds:schemaRefs>
    <ds:schemaRef ds:uri="http://schemas.microsoft.com/office/2006/metadata/properties"/>
    <ds:schemaRef ds:uri="http://schemas.microsoft.com/office/infopath/2007/PartnerControls"/>
    <ds:schemaRef ds:uri="8763e4f1-5bfc-479e-bd0c-c3fecca17819"/>
  </ds:schemaRefs>
</ds:datastoreItem>
</file>

<file path=customXml/itemProps3.xml><?xml version="1.0" encoding="utf-8"?>
<ds:datastoreItem xmlns:ds="http://schemas.openxmlformats.org/officeDocument/2006/customXml" ds:itemID="{8B24528B-DC22-4900-B065-FB4D0433264D}">
  <ds:schemaRefs>
    <ds:schemaRef ds:uri="http://schemas.openxmlformats.org/officeDocument/2006/bibliography"/>
  </ds:schemaRefs>
</ds:datastoreItem>
</file>

<file path=customXml/itemProps4.xml><?xml version="1.0" encoding="utf-8"?>
<ds:datastoreItem xmlns:ds="http://schemas.openxmlformats.org/officeDocument/2006/customXml" ds:itemID="{2BD438BC-86F7-426B-820B-DB62BFF97CB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26374</Words>
  <Characters>150332</Characters>
  <Application>Microsoft Office Word</Application>
  <DocSecurity>4</DocSecurity>
  <Lines>1252</Lines>
  <Paragraphs>352</Paragraphs>
  <ScaleCrop>false</ScaleCrop>
  <Company/>
  <LinksUpToDate>false</LinksUpToDate>
  <CharactersWithSpaces>176354</CharactersWithSpaces>
  <SharedDoc>false</SharedDoc>
  <HLinks>
    <vt:vector size="1392" baseType="variant">
      <vt:variant>
        <vt:i4>6553718</vt:i4>
      </vt:variant>
      <vt:variant>
        <vt:i4>876</vt:i4>
      </vt:variant>
      <vt:variant>
        <vt:i4>0</vt:i4>
      </vt:variant>
      <vt:variant>
        <vt:i4>5</vt:i4>
      </vt:variant>
      <vt:variant>
        <vt:lpwstr>https://www.naturefoods.us/product-page/sunflower-lecithin-powder-pallet-540-kg-27-boxes-bulk-wholesale</vt:lpwstr>
      </vt:variant>
      <vt:variant>
        <vt:lpwstr/>
      </vt:variant>
      <vt:variant>
        <vt:i4>6815781</vt:i4>
      </vt:variant>
      <vt:variant>
        <vt:i4>873</vt:i4>
      </vt:variant>
      <vt:variant>
        <vt:i4>0</vt:i4>
      </vt:variant>
      <vt:variant>
        <vt:i4>5</vt:i4>
      </vt:variant>
      <vt:variant>
        <vt:lpwstr>https://hkdhchem.en.alibaba.com/search/product?SearchText=oleic%20acid</vt:lpwstr>
      </vt:variant>
      <vt:variant>
        <vt:lpwstr/>
      </vt:variant>
      <vt:variant>
        <vt:i4>7340088</vt:i4>
      </vt:variant>
      <vt:variant>
        <vt:i4>870</vt:i4>
      </vt:variant>
      <vt:variant>
        <vt:i4>0</vt:i4>
      </vt:variant>
      <vt:variant>
        <vt:i4>5</vt:i4>
      </vt:variant>
      <vt:variant>
        <vt:lpwstr>https://boydbiomedical.com/knowledge-center/articles/the-rise-of-single-use-bioreactors-why-make-the-switch</vt:lpwstr>
      </vt:variant>
      <vt:variant>
        <vt:lpwstr/>
      </vt:variant>
      <vt:variant>
        <vt:i4>5767261</vt:i4>
      </vt:variant>
      <vt:variant>
        <vt:i4>867</vt:i4>
      </vt:variant>
      <vt:variant>
        <vt:i4>0</vt:i4>
      </vt:variant>
      <vt:variant>
        <vt:i4>5</vt:i4>
      </vt:variant>
      <vt:variant>
        <vt:lpwstr>https://bioterms.net/index.php/2023/02/19/cost-comparison-between-stainless-steel-and-single-use-bioreactors/</vt:lpwstr>
      </vt:variant>
      <vt:variant>
        <vt:lpwstr/>
      </vt:variant>
      <vt:variant>
        <vt:i4>2818085</vt:i4>
      </vt:variant>
      <vt:variant>
        <vt:i4>864</vt:i4>
      </vt:variant>
      <vt:variant>
        <vt:i4>0</vt:i4>
      </vt:variant>
      <vt:variant>
        <vt:i4>5</vt:i4>
      </vt:variant>
      <vt:variant>
        <vt:lpwstr>https://doi.org/10.1016/j.foodchem.2022.132236</vt:lpwstr>
      </vt:variant>
      <vt:variant>
        <vt:lpwstr/>
      </vt:variant>
      <vt:variant>
        <vt:i4>3211299</vt:i4>
      </vt:variant>
      <vt:variant>
        <vt:i4>861</vt:i4>
      </vt:variant>
      <vt:variant>
        <vt:i4>0</vt:i4>
      </vt:variant>
      <vt:variant>
        <vt:i4>5</vt:i4>
      </vt:variant>
      <vt:variant>
        <vt:lpwstr>https://doi.org/10.1016/j.foodcont.2020.107390</vt:lpwstr>
      </vt:variant>
      <vt:variant>
        <vt:lpwstr/>
      </vt:variant>
      <vt:variant>
        <vt:i4>4653080</vt:i4>
      </vt:variant>
      <vt:variant>
        <vt:i4>858</vt:i4>
      </vt:variant>
      <vt:variant>
        <vt:i4>0</vt:i4>
      </vt:variant>
      <vt:variant>
        <vt:i4>5</vt:i4>
      </vt:variant>
      <vt:variant>
        <vt:lpwstr>https://doi.org/10.1016/j.bej.2020.107864</vt:lpwstr>
      </vt:variant>
      <vt:variant>
        <vt:lpwstr/>
      </vt:variant>
      <vt:variant>
        <vt:i4>4915271</vt:i4>
      </vt:variant>
      <vt:variant>
        <vt:i4>855</vt:i4>
      </vt:variant>
      <vt:variant>
        <vt:i4>0</vt:i4>
      </vt:variant>
      <vt:variant>
        <vt:i4>5</vt:i4>
      </vt:variant>
      <vt:variant>
        <vt:lpwstr>https://doi.org/10.1371/journal.pone.0114670</vt:lpwstr>
      </vt:variant>
      <vt:variant>
        <vt:lpwstr/>
      </vt:variant>
      <vt:variant>
        <vt:i4>1769550</vt:i4>
      </vt:variant>
      <vt:variant>
        <vt:i4>852</vt:i4>
      </vt:variant>
      <vt:variant>
        <vt:i4>0</vt:i4>
      </vt:variant>
      <vt:variant>
        <vt:i4>5</vt:i4>
      </vt:variant>
      <vt:variant>
        <vt:lpwstr>https://doi.org/10.1155/2019/1847130</vt:lpwstr>
      </vt:variant>
      <vt:variant>
        <vt:lpwstr/>
      </vt:variant>
      <vt:variant>
        <vt:i4>3276833</vt:i4>
      </vt:variant>
      <vt:variant>
        <vt:i4>849</vt:i4>
      </vt:variant>
      <vt:variant>
        <vt:i4>0</vt:i4>
      </vt:variant>
      <vt:variant>
        <vt:i4>5</vt:i4>
      </vt:variant>
      <vt:variant>
        <vt:lpwstr>https://doi.org/10.1016/j.biomaterials.2023.122052</vt:lpwstr>
      </vt:variant>
      <vt:variant>
        <vt:lpwstr/>
      </vt:variant>
      <vt:variant>
        <vt:i4>262219</vt:i4>
      </vt:variant>
      <vt:variant>
        <vt:i4>846</vt:i4>
      </vt:variant>
      <vt:variant>
        <vt:i4>0</vt:i4>
      </vt:variant>
      <vt:variant>
        <vt:i4>5</vt:i4>
      </vt:variant>
      <vt:variant>
        <vt:lpwstr>https://doi.org/10.1080/19420862.2019.1650153</vt:lpwstr>
      </vt:variant>
      <vt:variant>
        <vt:lpwstr/>
      </vt:variant>
      <vt:variant>
        <vt:i4>6946918</vt:i4>
      </vt:variant>
      <vt:variant>
        <vt:i4>843</vt:i4>
      </vt:variant>
      <vt:variant>
        <vt:i4>0</vt:i4>
      </vt:variant>
      <vt:variant>
        <vt:i4>5</vt:i4>
      </vt:variant>
      <vt:variant>
        <vt:lpwstr>https://doi.org/10.3168/jds.2017-13312</vt:lpwstr>
      </vt:variant>
      <vt:variant>
        <vt:lpwstr/>
      </vt:variant>
      <vt:variant>
        <vt:i4>7143482</vt:i4>
      </vt:variant>
      <vt:variant>
        <vt:i4>840</vt:i4>
      </vt:variant>
      <vt:variant>
        <vt:i4>0</vt:i4>
      </vt:variant>
      <vt:variant>
        <vt:i4>5</vt:i4>
      </vt:variant>
      <vt:variant>
        <vt:lpwstr>https://doi.org/10.1007/s12247-020-09447-y</vt:lpwstr>
      </vt:variant>
      <vt:variant>
        <vt:lpwstr/>
      </vt:variant>
      <vt:variant>
        <vt:i4>3342385</vt:i4>
      </vt:variant>
      <vt:variant>
        <vt:i4>837</vt:i4>
      </vt:variant>
      <vt:variant>
        <vt:i4>0</vt:i4>
      </vt:variant>
      <vt:variant>
        <vt:i4>5</vt:i4>
      </vt:variant>
      <vt:variant>
        <vt:lpwstr>https://doi.org/10.1055/s-0039-3402052</vt:lpwstr>
      </vt:variant>
      <vt:variant>
        <vt:lpwstr/>
      </vt:variant>
      <vt:variant>
        <vt:i4>6750312</vt:i4>
      </vt:variant>
      <vt:variant>
        <vt:i4>834</vt:i4>
      </vt:variant>
      <vt:variant>
        <vt:i4>0</vt:i4>
      </vt:variant>
      <vt:variant>
        <vt:i4>5</vt:i4>
      </vt:variant>
      <vt:variant>
        <vt:lpwstr>https://doi.org/10.1002/cpz1.70072</vt:lpwstr>
      </vt:variant>
      <vt:variant>
        <vt:lpwstr/>
      </vt:variant>
      <vt:variant>
        <vt:i4>1</vt:i4>
      </vt:variant>
      <vt:variant>
        <vt:i4>831</vt:i4>
      </vt:variant>
      <vt:variant>
        <vt:i4>0</vt:i4>
      </vt:variant>
      <vt:variant>
        <vt:i4>5</vt:i4>
      </vt:variant>
      <vt:variant>
        <vt:lpwstr>https://patents.google.com/patent/WO2023003470A1</vt:lpwstr>
      </vt:variant>
      <vt:variant>
        <vt:lpwstr/>
      </vt:variant>
      <vt:variant>
        <vt:i4>4718603</vt:i4>
      </vt:variant>
      <vt:variant>
        <vt:i4>828</vt:i4>
      </vt:variant>
      <vt:variant>
        <vt:i4>0</vt:i4>
      </vt:variant>
      <vt:variant>
        <vt:i4>5</vt:i4>
      </vt:variant>
      <vt:variant>
        <vt:lpwstr>https://doi.org/10.1016/j.meatsci.2007.07.019</vt:lpwstr>
      </vt:variant>
      <vt:variant>
        <vt:lpwstr/>
      </vt:variant>
      <vt:variant>
        <vt:i4>3342385</vt:i4>
      </vt:variant>
      <vt:variant>
        <vt:i4>825</vt:i4>
      </vt:variant>
      <vt:variant>
        <vt:i4>0</vt:i4>
      </vt:variant>
      <vt:variant>
        <vt:i4>5</vt:i4>
      </vt:variant>
      <vt:variant>
        <vt:lpwstr>https://doi.org/10.1016/j.apenergy.2019.04.083</vt:lpwstr>
      </vt:variant>
      <vt:variant>
        <vt:lpwstr/>
      </vt:variant>
      <vt:variant>
        <vt:i4>5570631</vt:i4>
      </vt:variant>
      <vt:variant>
        <vt:i4>822</vt:i4>
      </vt:variant>
      <vt:variant>
        <vt:i4>0</vt:i4>
      </vt:variant>
      <vt:variant>
        <vt:i4>5</vt:i4>
      </vt:variant>
      <vt:variant>
        <vt:lpwstr>https://doi.org/10.1016/j.livsci.2009.11.007</vt:lpwstr>
      </vt:variant>
      <vt:variant>
        <vt:lpwstr/>
      </vt:variant>
      <vt:variant>
        <vt:i4>1703965</vt:i4>
      </vt:variant>
      <vt:variant>
        <vt:i4>819</vt:i4>
      </vt:variant>
      <vt:variant>
        <vt:i4>0</vt:i4>
      </vt:variant>
      <vt:variant>
        <vt:i4>5</vt:i4>
      </vt:variant>
      <vt:variant>
        <vt:lpwstr>https://doi.org/10.3390/w12010033</vt:lpwstr>
      </vt:variant>
      <vt:variant>
        <vt:lpwstr/>
      </vt:variant>
      <vt:variant>
        <vt:i4>3735676</vt:i4>
      </vt:variant>
      <vt:variant>
        <vt:i4>816</vt:i4>
      </vt:variant>
      <vt:variant>
        <vt:i4>0</vt:i4>
      </vt:variant>
      <vt:variant>
        <vt:i4>5</vt:i4>
      </vt:variant>
      <vt:variant>
        <vt:lpwstr>https://doi.org/https:/doi.org/10.1016/j.memsci.2024.122764</vt:lpwstr>
      </vt:variant>
      <vt:variant>
        <vt:lpwstr/>
      </vt:variant>
      <vt:variant>
        <vt:i4>7340131</vt:i4>
      </vt:variant>
      <vt:variant>
        <vt:i4>813</vt:i4>
      </vt:variant>
      <vt:variant>
        <vt:i4>0</vt:i4>
      </vt:variant>
      <vt:variant>
        <vt:i4>5</vt:i4>
      </vt:variant>
      <vt:variant>
        <vt:lpwstr>https://www.fda.gov/drugs/drug-safety-and-availability/fda-drug-safety-communication-avandia-rosiglitazone-labels-now-contain-updated-information-about</vt:lpwstr>
      </vt:variant>
      <vt:variant>
        <vt:lpwstr/>
      </vt:variant>
      <vt:variant>
        <vt:i4>3080231</vt:i4>
      </vt:variant>
      <vt:variant>
        <vt:i4>810</vt:i4>
      </vt:variant>
      <vt:variant>
        <vt:i4>0</vt:i4>
      </vt:variant>
      <vt:variant>
        <vt:i4>5</vt:i4>
      </vt:variant>
      <vt:variant>
        <vt:lpwstr>https://www.fda.gov/animal-veterinary/cvm-updates/fda-releases-annual-summary-report-antimicrobials-sold-or-distributed-2021-use-food-producing</vt:lpwstr>
      </vt:variant>
      <vt:variant>
        <vt:lpwstr/>
      </vt:variant>
      <vt:variant>
        <vt:i4>5439503</vt:i4>
      </vt:variant>
      <vt:variant>
        <vt:i4>807</vt:i4>
      </vt:variant>
      <vt:variant>
        <vt:i4>0</vt:i4>
      </vt:variant>
      <vt:variant>
        <vt:i4>5</vt:i4>
      </vt:variant>
      <vt:variant>
        <vt:lpwstr>https://doi.org/10.1021/es200130u</vt:lpwstr>
      </vt:variant>
      <vt:variant>
        <vt:lpwstr/>
      </vt:variant>
      <vt:variant>
        <vt:i4>6029320</vt:i4>
      </vt:variant>
      <vt:variant>
        <vt:i4>804</vt:i4>
      </vt:variant>
      <vt:variant>
        <vt:i4>0</vt:i4>
      </vt:variant>
      <vt:variant>
        <vt:i4>5</vt:i4>
      </vt:variant>
      <vt:variant>
        <vt:lpwstr>https://doi.org/10.1016/j.ces.2006.12.020</vt:lpwstr>
      </vt:variant>
      <vt:variant>
        <vt:lpwstr/>
      </vt:variant>
      <vt:variant>
        <vt:i4>2752571</vt:i4>
      </vt:variant>
      <vt:variant>
        <vt:i4>801</vt:i4>
      </vt:variant>
      <vt:variant>
        <vt:i4>0</vt:i4>
      </vt:variant>
      <vt:variant>
        <vt:i4>5</vt:i4>
      </vt:variant>
      <vt:variant>
        <vt:lpwstr>https://doi.org/10.1038/s41538-025-00277-3</vt:lpwstr>
      </vt:variant>
      <vt:variant>
        <vt:lpwstr/>
      </vt:variant>
      <vt:variant>
        <vt:i4>5898307</vt:i4>
      </vt:variant>
      <vt:variant>
        <vt:i4>798</vt:i4>
      </vt:variant>
      <vt:variant>
        <vt:i4>0</vt:i4>
      </vt:variant>
      <vt:variant>
        <vt:i4>5</vt:i4>
      </vt:variant>
      <vt:variant>
        <vt:lpwstr>https://doi.org/10.1093/nar/gkae1010</vt:lpwstr>
      </vt:variant>
      <vt:variant>
        <vt:lpwstr/>
      </vt:variant>
      <vt:variant>
        <vt:i4>2031669</vt:i4>
      </vt:variant>
      <vt:variant>
        <vt:i4>795</vt:i4>
      </vt:variant>
      <vt:variant>
        <vt:i4>0</vt:i4>
      </vt:variant>
      <vt:variant>
        <vt:i4>5</vt:i4>
      </vt:variant>
      <vt:variant>
        <vt:lpwstr>https://gfi.org/wp-content/uploads/2024/08/State-of-the-Industry-Report-Cultivated-meat-and-seafood.pdf?utm_source=chatgpt.com</vt:lpwstr>
      </vt:variant>
      <vt:variant>
        <vt:lpwstr/>
      </vt:variant>
      <vt:variant>
        <vt:i4>2293811</vt:i4>
      </vt:variant>
      <vt:variant>
        <vt:i4>792</vt:i4>
      </vt:variant>
      <vt:variant>
        <vt:i4>0</vt:i4>
      </vt:variant>
      <vt:variant>
        <vt:i4>5</vt:i4>
      </vt:variant>
      <vt:variant>
        <vt:lpwstr>https://doi.org/10.1038/s41587-021-01156-3</vt:lpwstr>
      </vt:variant>
      <vt:variant>
        <vt:lpwstr/>
      </vt:variant>
      <vt:variant>
        <vt:i4>4325471</vt:i4>
      </vt:variant>
      <vt:variant>
        <vt:i4>789</vt:i4>
      </vt:variant>
      <vt:variant>
        <vt:i4>0</vt:i4>
      </vt:variant>
      <vt:variant>
        <vt:i4>5</vt:i4>
      </vt:variant>
      <vt:variant>
        <vt:lpwstr>https://doi.org/10.1111/gtc.13095</vt:lpwstr>
      </vt:variant>
      <vt:variant>
        <vt:lpwstr/>
      </vt:variant>
      <vt:variant>
        <vt:i4>2293886</vt:i4>
      </vt:variant>
      <vt:variant>
        <vt:i4>786</vt:i4>
      </vt:variant>
      <vt:variant>
        <vt:i4>0</vt:i4>
      </vt:variant>
      <vt:variant>
        <vt:i4>5</vt:i4>
      </vt:variant>
      <vt:variant>
        <vt:lpwstr>https://doi.org/10.1002/adma.200700433</vt:lpwstr>
      </vt:variant>
      <vt:variant>
        <vt:lpwstr/>
      </vt:variant>
      <vt:variant>
        <vt:i4>4522079</vt:i4>
      </vt:variant>
      <vt:variant>
        <vt:i4>783</vt:i4>
      </vt:variant>
      <vt:variant>
        <vt:i4>0</vt:i4>
      </vt:variant>
      <vt:variant>
        <vt:i4>5</vt:i4>
      </vt:variant>
      <vt:variant>
        <vt:lpwstr>https://doi.org/10.1016/j.cellbi.2006.06.023</vt:lpwstr>
      </vt:variant>
      <vt:variant>
        <vt:lpwstr/>
      </vt:variant>
      <vt:variant>
        <vt:i4>3276861</vt:i4>
      </vt:variant>
      <vt:variant>
        <vt:i4>780</vt:i4>
      </vt:variant>
      <vt:variant>
        <vt:i4>0</vt:i4>
      </vt:variant>
      <vt:variant>
        <vt:i4>5</vt:i4>
      </vt:variant>
      <vt:variant>
        <vt:lpwstr>https://doi.org/10.1016/j.apenergy.2019.04.042</vt:lpwstr>
      </vt:variant>
      <vt:variant>
        <vt:lpwstr/>
      </vt:variant>
      <vt:variant>
        <vt:i4>4194308</vt:i4>
      </vt:variant>
      <vt:variant>
        <vt:i4>777</vt:i4>
      </vt:variant>
      <vt:variant>
        <vt:i4>0</vt:i4>
      </vt:variant>
      <vt:variant>
        <vt:i4>5</vt:i4>
      </vt:variant>
      <vt:variant>
        <vt:lpwstr>https://doi.org/10.3390/ma6041285</vt:lpwstr>
      </vt:variant>
      <vt:variant>
        <vt:lpwstr/>
      </vt:variant>
      <vt:variant>
        <vt:i4>5046356</vt:i4>
      </vt:variant>
      <vt:variant>
        <vt:i4>774</vt:i4>
      </vt:variant>
      <vt:variant>
        <vt:i4>0</vt:i4>
      </vt:variant>
      <vt:variant>
        <vt:i4>5</vt:i4>
      </vt:variant>
      <vt:variant>
        <vt:lpwstr>https://doi.org/https:/doi.org/10.1016/j.tibtech.2022.08.005</vt:lpwstr>
      </vt:variant>
      <vt:variant>
        <vt:lpwstr/>
      </vt:variant>
      <vt:variant>
        <vt:i4>3211296</vt:i4>
      </vt:variant>
      <vt:variant>
        <vt:i4>771</vt:i4>
      </vt:variant>
      <vt:variant>
        <vt:i4>0</vt:i4>
      </vt:variant>
      <vt:variant>
        <vt:i4>5</vt:i4>
      </vt:variant>
      <vt:variant>
        <vt:lpwstr>https://doi.org/10.1016/j.jcyt.2015.05.002</vt:lpwstr>
      </vt:variant>
      <vt:variant>
        <vt:lpwstr/>
      </vt:variant>
      <vt:variant>
        <vt:i4>2359393</vt:i4>
      </vt:variant>
      <vt:variant>
        <vt:i4>768</vt:i4>
      </vt:variant>
      <vt:variant>
        <vt:i4>0</vt:i4>
      </vt:variant>
      <vt:variant>
        <vt:i4>5</vt:i4>
      </vt:variant>
      <vt:variant>
        <vt:lpwstr>https://doi.org/10.1002/elsc.202000018</vt:lpwstr>
      </vt:variant>
      <vt:variant>
        <vt:lpwstr/>
      </vt:variant>
      <vt:variant>
        <vt:i4>4128813</vt:i4>
      </vt:variant>
      <vt:variant>
        <vt:i4>765</vt:i4>
      </vt:variant>
      <vt:variant>
        <vt:i4>0</vt:i4>
      </vt:variant>
      <vt:variant>
        <vt:i4>5</vt:i4>
      </vt:variant>
      <vt:variant>
        <vt:lpwstr>https://doi.org/10.1016/j.tifs.2018.04.010</vt:lpwstr>
      </vt:variant>
      <vt:variant>
        <vt:lpwstr/>
      </vt:variant>
      <vt:variant>
        <vt:i4>7012462</vt:i4>
      </vt:variant>
      <vt:variant>
        <vt:i4>762</vt:i4>
      </vt:variant>
      <vt:variant>
        <vt:i4>0</vt:i4>
      </vt:variant>
      <vt:variant>
        <vt:i4>5</vt:i4>
      </vt:variant>
      <vt:variant>
        <vt:lpwstr>https://doi.org/10.1152/ajpregu.00257.2017</vt:lpwstr>
      </vt:variant>
      <vt:variant>
        <vt:lpwstr/>
      </vt:variant>
      <vt:variant>
        <vt:i4>7209006</vt:i4>
      </vt:variant>
      <vt:variant>
        <vt:i4>759</vt:i4>
      </vt:variant>
      <vt:variant>
        <vt:i4>0</vt:i4>
      </vt:variant>
      <vt:variant>
        <vt:i4>5</vt:i4>
      </vt:variant>
      <vt:variant>
        <vt:lpwstr>https://doi.org/10.3390/su15086638</vt:lpwstr>
      </vt:variant>
      <vt:variant>
        <vt:lpwstr/>
      </vt:variant>
      <vt:variant>
        <vt:i4>1376272</vt:i4>
      </vt:variant>
      <vt:variant>
        <vt:i4>756</vt:i4>
      </vt:variant>
      <vt:variant>
        <vt:i4>0</vt:i4>
      </vt:variant>
      <vt:variant>
        <vt:i4>5</vt:i4>
      </vt:variant>
      <vt:variant>
        <vt:lpwstr>https://doi.org/10.3390/foods11213364</vt:lpwstr>
      </vt:variant>
      <vt:variant>
        <vt:lpwstr/>
      </vt:variant>
      <vt:variant>
        <vt:i4>6029383</vt:i4>
      </vt:variant>
      <vt:variant>
        <vt:i4>753</vt:i4>
      </vt:variant>
      <vt:variant>
        <vt:i4>0</vt:i4>
      </vt:variant>
      <vt:variant>
        <vt:i4>5</vt:i4>
      </vt:variant>
      <vt:variant>
        <vt:lpwstr>https://doi.org/10.1016/0167-7799(90)90139-O</vt:lpwstr>
      </vt:variant>
      <vt:variant>
        <vt:lpwstr/>
      </vt:variant>
      <vt:variant>
        <vt:i4>7667770</vt:i4>
      </vt:variant>
      <vt:variant>
        <vt:i4>750</vt:i4>
      </vt:variant>
      <vt:variant>
        <vt:i4>0</vt:i4>
      </vt:variant>
      <vt:variant>
        <vt:i4>5</vt:i4>
      </vt:variant>
      <vt:variant>
        <vt:lpwstr>https://www.cedelft.eu/</vt:lpwstr>
      </vt:variant>
      <vt:variant>
        <vt:lpwstr/>
      </vt:variant>
      <vt:variant>
        <vt:i4>3407977</vt:i4>
      </vt:variant>
      <vt:variant>
        <vt:i4>747</vt:i4>
      </vt:variant>
      <vt:variant>
        <vt:i4>0</vt:i4>
      </vt:variant>
      <vt:variant>
        <vt:i4>5</vt:i4>
      </vt:variant>
      <vt:variant>
        <vt:lpwstr>https://doi.org/10.1201/9780203738320-5</vt:lpwstr>
      </vt:variant>
      <vt:variant>
        <vt:lpwstr/>
      </vt:variant>
      <vt:variant>
        <vt:i4>786522</vt:i4>
      </vt:variant>
      <vt:variant>
        <vt:i4>744</vt:i4>
      </vt:variant>
      <vt:variant>
        <vt:i4>0</vt:i4>
      </vt:variant>
      <vt:variant>
        <vt:i4>5</vt:i4>
      </vt:variant>
      <vt:variant>
        <vt:lpwstr>https://doi.org/10.3390/ijms22041843</vt:lpwstr>
      </vt:variant>
      <vt:variant>
        <vt:lpwstr/>
      </vt:variant>
      <vt:variant>
        <vt:i4>5177412</vt:i4>
      </vt:variant>
      <vt:variant>
        <vt:i4>741</vt:i4>
      </vt:variant>
      <vt:variant>
        <vt:i4>0</vt:i4>
      </vt:variant>
      <vt:variant>
        <vt:i4>5</vt:i4>
      </vt:variant>
      <vt:variant>
        <vt:lpwstr>https://doi.org/10.1515/psr-2022-0113</vt:lpwstr>
      </vt:variant>
      <vt:variant>
        <vt:lpwstr/>
      </vt:variant>
      <vt:variant>
        <vt:i4>4063270</vt:i4>
      </vt:variant>
      <vt:variant>
        <vt:i4>738</vt:i4>
      </vt:variant>
      <vt:variant>
        <vt:i4>0</vt:i4>
      </vt:variant>
      <vt:variant>
        <vt:i4>5</vt:i4>
      </vt:variant>
      <vt:variant>
        <vt:lpwstr>https://doi.org/10.1016/B978-1-4557-3201-2.00004-5</vt:lpwstr>
      </vt:variant>
      <vt:variant>
        <vt:lpwstr/>
      </vt:variant>
      <vt:variant>
        <vt:i4>6291515</vt:i4>
      </vt:variant>
      <vt:variant>
        <vt:i4>735</vt:i4>
      </vt:variant>
      <vt:variant>
        <vt:i4>0</vt:i4>
      </vt:variant>
      <vt:variant>
        <vt:i4>5</vt:i4>
      </vt:variant>
      <vt:variant>
        <vt:lpwstr>https://doi.org/10.1007/s42452-020-04096-w</vt:lpwstr>
      </vt:variant>
      <vt:variant>
        <vt:lpwstr/>
      </vt:variant>
      <vt:variant>
        <vt:i4>1507394</vt:i4>
      </vt:variant>
      <vt:variant>
        <vt:i4>732</vt:i4>
      </vt:variant>
      <vt:variant>
        <vt:i4>0</vt:i4>
      </vt:variant>
      <vt:variant>
        <vt:i4>5</vt:i4>
      </vt:variant>
      <vt:variant>
        <vt:lpwstr>https://doi.org/10.1038/srep03663</vt:lpwstr>
      </vt:variant>
      <vt:variant>
        <vt:lpwstr/>
      </vt:variant>
      <vt:variant>
        <vt:i4>7143487</vt:i4>
      </vt:variant>
      <vt:variant>
        <vt:i4>729</vt:i4>
      </vt:variant>
      <vt:variant>
        <vt:i4>0</vt:i4>
      </vt:variant>
      <vt:variant>
        <vt:i4>5</vt:i4>
      </vt:variant>
      <vt:variant>
        <vt:lpwstr>https://doi.org/10.1038/s41467-020-20061-y</vt:lpwstr>
      </vt:variant>
      <vt:variant>
        <vt:lpwstr/>
      </vt:variant>
      <vt:variant>
        <vt:i4>2818175</vt:i4>
      </vt:variant>
      <vt:variant>
        <vt:i4>726</vt:i4>
      </vt:variant>
      <vt:variant>
        <vt:i4>0</vt:i4>
      </vt:variant>
      <vt:variant>
        <vt:i4>5</vt:i4>
      </vt:variant>
      <vt:variant>
        <vt:lpwstr>https://doi.org/10.1016/j.eneco.2024.107861</vt:lpwstr>
      </vt:variant>
      <vt:variant>
        <vt:lpwstr/>
      </vt:variant>
      <vt:variant>
        <vt:i4>589901</vt:i4>
      </vt:variant>
      <vt:variant>
        <vt:i4>723</vt:i4>
      </vt:variant>
      <vt:variant>
        <vt:i4>0</vt:i4>
      </vt:variant>
      <vt:variant>
        <vt:i4>5</vt:i4>
      </vt:variant>
      <vt:variant>
        <vt:lpwstr>https://doi.org/10.1080/15528014.2022.2027688</vt:lpwstr>
      </vt:variant>
      <vt:variant>
        <vt:lpwstr/>
      </vt:variant>
      <vt:variant>
        <vt:i4>4849688</vt:i4>
      </vt:variant>
      <vt:variant>
        <vt:i4>720</vt:i4>
      </vt:variant>
      <vt:variant>
        <vt:i4>0</vt:i4>
      </vt:variant>
      <vt:variant>
        <vt:i4>5</vt:i4>
      </vt:variant>
      <vt:variant>
        <vt:lpwstr>https://doi.org/10.1016/j.bej.2023.108873</vt:lpwstr>
      </vt:variant>
      <vt:variant>
        <vt:lpwstr/>
      </vt:variant>
      <vt:variant>
        <vt:i4>4718657</vt:i4>
      </vt:variant>
      <vt:variant>
        <vt:i4>717</vt:i4>
      </vt:variant>
      <vt:variant>
        <vt:i4>0</vt:i4>
      </vt:variant>
      <vt:variant>
        <vt:i4>5</vt:i4>
      </vt:variant>
      <vt:variant>
        <vt:lpwstr>https://doi.org/10.1371/journal.pone.0231176</vt:lpwstr>
      </vt:variant>
      <vt:variant>
        <vt:lpwstr/>
      </vt:variant>
      <vt:variant>
        <vt:i4>4063343</vt:i4>
      </vt:variant>
      <vt:variant>
        <vt:i4>714</vt:i4>
      </vt:variant>
      <vt:variant>
        <vt:i4>0</vt:i4>
      </vt:variant>
      <vt:variant>
        <vt:i4>5</vt:i4>
      </vt:variant>
      <vt:variant>
        <vt:lpwstr>https://doi.org/10.1186/scrt32</vt:lpwstr>
      </vt:variant>
      <vt:variant>
        <vt:lpwstr/>
      </vt:variant>
      <vt:variant>
        <vt:i4>3735594</vt:i4>
      </vt:variant>
      <vt:variant>
        <vt:i4>711</vt:i4>
      </vt:variant>
      <vt:variant>
        <vt:i4>0</vt:i4>
      </vt:variant>
      <vt:variant>
        <vt:i4>5</vt:i4>
      </vt:variant>
      <vt:variant>
        <vt:lpwstr>https://www.pristinecleanbags.com/single-use-technology-guide/</vt:lpwstr>
      </vt:variant>
      <vt:variant>
        <vt:lpwstr/>
      </vt:variant>
      <vt:variant>
        <vt:i4>917522</vt:i4>
      </vt:variant>
      <vt:variant>
        <vt:i4>708</vt:i4>
      </vt:variant>
      <vt:variant>
        <vt:i4>0</vt:i4>
      </vt:variant>
      <vt:variant>
        <vt:i4>5</vt:i4>
      </vt:variant>
      <vt:variant>
        <vt:lpwstr>https://doi.org/10.1038/s43016-020-0112-z</vt:lpwstr>
      </vt:variant>
      <vt:variant>
        <vt:lpwstr/>
      </vt:variant>
      <vt:variant>
        <vt:i4>6422575</vt:i4>
      </vt:variant>
      <vt:variant>
        <vt:i4>705</vt:i4>
      </vt:variant>
      <vt:variant>
        <vt:i4>0</vt:i4>
      </vt:variant>
      <vt:variant>
        <vt:i4>5</vt:i4>
      </vt:variant>
      <vt:variant>
        <vt:lpwstr>https://www.dragonb.io/products/porcine-spontaneously-immortalised-adipocyte-derived-stem-cells</vt:lpwstr>
      </vt:variant>
      <vt:variant>
        <vt:lpwstr/>
      </vt:variant>
      <vt:variant>
        <vt:i4>4522071</vt:i4>
      </vt:variant>
      <vt:variant>
        <vt:i4>702</vt:i4>
      </vt:variant>
      <vt:variant>
        <vt:i4>0</vt:i4>
      </vt:variant>
      <vt:variant>
        <vt:i4>5</vt:i4>
      </vt:variant>
      <vt:variant>
        <vt:lpwstr>https://doi.org/10.1016/j.biocel.2019.06.004</vt:lpwstr>
      </vt:variant>
      <vt:variant>
        <vt:lpwstr/>
      </vt:variant>
      <vt:variant>
        <vt:i4>6881337</vt:i4>
      </vt:variant>
      <vt:variant>
        <vt:i4>699</vt:i4>
      </vt:variant>
      <vt:variant>
        <vt:i4>0</vt:i4>
      </vt:variant>
      <vt:variant>
        <vt:i4>5</vt:i4>
      </vt:variant>
      <vt:variant>
        <vt:lpwstr>https://doi.org/10.1038/s43016-022-00658-w</vt:lpwstr>
      </vt:variant>
      <vt:variant>
        <vt:lpwstr/>
      </vt:variant>
      <vt:variant>
        <vt:i4>6160387</vt:i4>
      </vt:variant>
      <vt:variant>
        <vt:i4>696</vt:i4>
      </vt:variant>
      <vt:variant>
        <vt:i4>0</vt:i4>
      </vt:variant>
      <vt:variant>
        <vt:i4>5</vt:i4>
      </vt:variant>
      <vt:variant>
        <vt:lpwstr>https://doi.org/10.1016/j.net.2016.12.006</vt:lpwstr>
      </vt:variant>
      <vt:variant>
        <vt:lpwstr/>
      </vt:variant>
      <vt:variant>
        <vt:i4>7798837</vt:i4>
      </vt:variant>
      <vt:variant>
        <vt:i4>693</vt:i4>
      </vt:variant>
      <vt:variant>
        <vt:i4>0</vt:i4>
      </vt:variant>
      <vt:variant>
        <vt:i4>5</vt:i4>
      </vt:variant>
      <vt:variant>
        <vt:lpwstr>https://doi.org/10.3390/mi13030402</vt:lpwstr>
      </vt:variant>
      <vt:variant>
        <vt:lpwstr/>
      </vt:variant>
      <vt:variant>
        <vt:i4>4915270</vt:i4>
      </vt:variant>
      <vt:variant>
        <vt:i4>690</vt:i4>
      </vt:variant>
      <vt:variant>
        <vt:i4>0</vt:i4>
      </vt:variant>
      <vt:variant>
        <vt:i4>5</vt:i4>
      </vt:variant>
      <vt:variant>
        <vt:lpwstr>https://doi.org/10.1016/j.stemcr.2014.03.012</vt:lpwstr>
      </vt:variant>
      <vt:variant>
        <vt:lpwstr/>
      </vt:variant>
      <vt:variant>
        <vt:i4>3014780</vt:i4>
      </vt:variant>
      <vt:variant>
        <vt:i4>687</vt:i4>
      </vt:variant>
      <vt:variant>
        <vt:i4>0</vt:i4>
      </vt:variant>
      <vt:variant>
        <vt:i4>5</vt:i4>
      </vt:variant>
      <vt:variant>
        <vt:lpwstr>https://doi.org/10.1186/1471-2121-8-20</vt:lpwstr>
      </vt:variant>
      <vt:variant>
        <vt:lpwstr/>
      </vt:variant>
      <vt:variant>
        <vt:i4>2293820</vt:i4>
      </vt:variant>
      <vt:variant>
        <vt:i4>684</vt:i4>
      </vt:variant>
      <vt:variant>
        <vt:i4>0</vt:i4>
      </vt:variant>
      <vt:variant>
        <vt:i4>5</vt:i4>
      </vt:variant>
      <vt:variant>
        <vt:lpwstr>https://doi.org/10.1007/s00449-019-02081-5</vt:lpwstr>
      </vt:variant>
      <vt:variant>
        <vt:lpwstr/>
      </vt:variant>
      <vt:variant>
        <vt:i4>6226006</vt:i4>
      </vt:variant>
      <vt:variant>
        <vt:i4>681</vt:i4>
      </vt:variant>
      <vt:variant>
        <vt:i4>0</vt:i4>
      </vt:variant>
      <vt:variant>
        <vt:i4>5</vt:i4>
      </vt:variant>
      <vt:variant>
        <vt:lpwstr>https://doi.org/10.1002/jcb.22431</vt:lpwstr>
      </vt:variant>
      <vt:variant>
        <vt:lpwstr/>
      </vt:variant>
      <vt:variant>
        <vt:i4>5177368</vt:i4>
      </vt:variant>
      <vt:variant>
        <vt:i4>678</vt:i4>
      </vt:variant>
      <vt:variant>
        <vt:i4>0</vt:i4>
      </vt:variant>
      <vt:variant>
        <vt:i4>5</vt:i4>
      </vt:variant>
      <vt:variant>
        <vt:lpwstr>https://doi.org/https:/doi.org/10.1016/j.jviromet.2013.10.017</vt:lpwstr>
      </vt:variant>
      <vt:variant>
        <vt:lpwstr/>
      </vt:variant>
      <vt:variant>
        <vt:i4>6160463</vt:i4>
      </vt:variant>
      <vt:variant>
        <vt:i4>675</vt:i4>
      </vt:variant>
      <vt:variant>
        <vt:i4>0</vt:i4>
      </vt:variant>
      <vt:variant>
        <vt:i4>5</vt:i4>
      </vt:variant>
      <vt:variant>
        <vt:lpwstr>https://doi.org/10.1002/bit.28324</vt:lpwstr>
      </vt:variant>
      <vt:variant>
        <vt:lpwstr/>
      </vt:variant>
      <vt:variant>
        <vt:i4>4194321</vt:i4>
      </vt:variant>
      <vt:variant>
        <vt:i4>672</vt:i4>
      </vt:variant>
      <vt:variant>
        <vt:i4>0</vt:i4>
      </vt:variant>
      <vt:variant>
        <vt:i4>5</vt:i4>
      </vt:variant>
      <vt:variant>
        <vt:lpwstr>https://doi.org/10.3390/bioengineering9020066</vt:lpwstr>
      </vt:variant>
      <vt:variant>
        <vt:lpwstr/>
      </vt:variant>
      <vt:variant>
        <vt:i4>786461</vt:i4>
      </vt:variant>
      <vt:variant>
        <vt:i4>669</vt:i4>
      </vt:variant>
      <vt:variant>
        <vt:i4>0</vt:i4>
      </vt:variant>
      <vt:variant>
        <vt:i4>5</vt:i4>
      </vt:variant>
      <vt:variant>
        <vt:lpwstr>https://doi.org/10.1007/s00449-016-1680-z</vt:lpwstr>
      </vt:variant>
      <vt:variant>
        <vt:lpwstr/>
      </vt:variant>
      <vt:variant>
        <vt:i4>5570647</vt:i4>
      </vt:variant>
      <vt:variant>
        <vt:i4>666</vt:i4>
      </vt:variant>
      <vt:variant>
        <vt:i4>0</vt:i4>
      </vt:variant>
      <vt:variant>
        <vt:i4>5</vt:i4>
      </vt:variant>
      <vt:variant>
        <vt:lpwstr>https://doi.org/10.1557/adv.2018.455</vt:lpwstr>
      </vt:variant>
      <vt:variant>
        <vt:lpwstr/>
      </vt:variant>
      <vt:variant>
        <vt:i4>1572868</vt:i4>
      </vt:variant>
      <vt:variant>
        <vt:i4>663</vt:i4>
      </vt:variant>
      <vt:variant>
        <vt:i4>0</vt:i4>
      </vt:variant>
      <vt:variant>
        <vt:i4>5</vt:i4>
      </vt:variant>
      <vt:variant>
        <vt:lpwstr>https://doi.org/10.3390/membranes12050524</vt:lpwstr>
      </vt:variant>
      <vt:variant>
        <vt:lpwstr/>
      </vt:variant>
      <vt:variant>
        <vt:i4>4653142</vt:i4>
      </vt:variant>
      <vt:variant>
        <vt:i4>660</vt:i4>
      </vt:variant>
      <vt:variant>
        <vt:i4>0</vt:i4>
      </vt:variant>
      <vt:variant>
        <vt:i4>5</vt:i4>
      </vt:variant>
      <vt:variant>
        <vt:lpwstr>https://doi.org/10.1002/apj.2872</vt:lpwstr>
      </vt:variant>
      <vt:variant>
        <vt:lpwstr/>
      </vt:variant>
      <vt:variant>
        <vt:i4>131086</vt:i4>
      </vt:variant>
      <vt:variant>
        <vt:i4>657</vt:i4>
      </vt:variant>
      <vt:variant>
        <vt:i4>0</vt:i4>
      </vt:variant>
      <vt:variant>
        <vt:i4>5</vt:i4>
      </vt:variant>
      <vt:variant>
        <vt:lpwstr>https://doi.org/10.1016/S0308-8146(98)00076-4</vt:lpwstr>
      </vt:variant>
      <vt:variant>
        <vt:lpwstr/>
      </vt:variant>
      <vt:variant>
        <vt:i4>6488121</vt:i4>
      </vt:variant>
      <vt:variant>
        <vt:i4>654</vt:i4>
      </vt:variant>
      <vt:variant>
        <vt:i4>0</vt:i4>
      </vt:variant>
      <vt:variant>
        <vt:i4>5</vt:i4>
      </vt:variant>
      <vt:variant>
        <vt:lpwstr>https://doi.org/10.1057/s41599-022-01316-z</vt:lpwstr>
      </vt:variant>
      <vt:variant>
        <vt:lpwstr/>
      </vt:variant>
      <vt:variant>
        <vt:i4>3276838</vt:i4>
      </vt:variant>
      <vt:variant>
        <vt:i4>651</vt:i4>
      </vt:variant>
      <vt:variant>
        <vt:i4>0</vt:i4>
      </vt:variant>
      <vt:variant>
        <vt:i4>5</vt:i4>
      </vt:variant>
      <vt:variant>
        <vt:lpwstr>https://doi.org/10.1016/j.isci.2022.105822</vt:lpwstr>
      </vt:variant>
      <vt:variant>
        <vt:lpwstr/>
      </vt:variant>
      <vt:variant>
        <vt:i4>6225923</vt:i4>
      </vt:variant>
      <vt:variant>
        <vt:i4>648</vt:i4>
      </vt:variant>
      <vt:variant>
        <vt:i4>0</vt:i4>
      </vt:variant>
      <vt:variant>
        <vt:i4>5</vt:i4>
      </vt:variant>
      <vt:variant>
        <vt:lpwstr>https://doi.org/10.1002/9783527807833.ch1</vt:lpwstr>
      </vt:variant>
      <vt:variant>
        <vt:lpwstr/>
      </vt:variant>
      <vt:variant>
        <vt:i4>458783</vt:i4>
      </vt:variant>
      <vt:variant>
        <vt:i4>645</vt:i4>
      </vt:variant>
      <vt:variant>
        <vt:i4>0</vt:i4>
      </vt:variant>
      <vt:variant>
        <vt:i4>5</vt:i4>
      </vt:variant>
      <vt:variant>
        <vt:lpwstr>https://doi.org/10.1007/s10021-011-9517-8</vt:lpwstr>
      </vt:variant>
      <vt:variant>
        <vt:lpwstr/>
      </vt:variant>
      <vt:variant>
        <vt:i4>655363</vt:i4>
      </vt:variant>
      <vt:variant>
        <vt:i4>642</vt:i4>
      </vt:variant>
      <vt:variant>
        <vt:i4>0</vt:i4>
      </vt:variant>
      <vt:variant>
        <vt:i4>5</vt:i4>
      </vt:variant>
      <vt:variant>
        <vt:lpwstr>https://doi.org/10.1016/s0309-1740(02)00069-4</vt:lpwstr>
      </vt:variant>
      <vt:variant>
        <vt:lpwstr/>
      </vt:variant>
      <vt:variant>
        <vt:i4>6488171</vt:i4>
      </vt:variant>
      <vt:variant>
        <vt:i4>639</vt:i4>
      </vt:variant>
      <vt:variant>
        <vt:i4>0</vt:i4>
      </vt:variant>
      <vt:variant>
        <vt:i4>5</vt:i4>
      </vt:variant>
      <vt:variant>
        <vt:lpwstr>https://doi.org/10.1021/acs.est.5b01614</vt:lpwstr>
      </vt:variant>
      <vt:variant>
        <vt:lpwstr/>
      </vt:variant>
      <vt:variant>
        <vt:i4>4849739</vt:i4>
      </vt:variant>
      <vt:variant>
        <vt:i4>636</vt:i4>
      </vt:variant>
      <vt:variant>
        <vt:i4>0</vt:i4>
      </vt:variant>
      <vt:variant>
        <vt:i4>5</vt:i4>
      </vt:variant>
      <vt:variant>
        <vt:lpwstr>https://www.matche.com/equipcost/Reactor.html</vt:lpwstr>
      </vt:variant>
      <vt:variant>
        <vt:lpwstr/>
      </vt:variant>
      <vt:variant>
        <vt:i4>5439514</vt:i4>
      </vt:variant>
      <vt:variant>
        <vt:i4>633</vt:i4>
      </vt:variant>
      <vt:variant>
        <vt:i4>0</vt:i4>
      </vt:variant>
      <vt:variant>
        <vt:i4>5</vt:i4>
      </vt:variant>
      <vt:variant>
        <vt:lpwstr>https://doi.org/10.1111/j.1467-3010.2008.01737.x</vt:lpwstr>
      </vt:variant>
      <vt:variant>
        <vt:lpwstr/>
      </vt:variant>
      <vt:variant>
        <vt:i4>2162813</vt:i4>
      </vt:variant>
      <vt:variant>
        <vt:i4>630</vt:i4>
      </vt:variant>
      <vt:variant>
        <vt:i4>0</vt:i4>
      </vt:variant>
      <vt:variant>
        <vt:i4>5</vt:i4>
      </vt:variant>
      <vt:variant>
        <vt:lpwstr>https://doi.org/10.15283/ijsc18146</vt:lpwstr>
      </vt:variant>
      <vt:variant>
        <vt:lpwstr/>
      </vt:variant>
      <vt:variant>
        <vt:i4>2097203</vt:i4>
      </vt:variant>
      <vt:variant>
        <vt:i4>627</vt:i4>
      </vt:variant>
      <vt:variant>
        <vt:i4>0</vt:i4>
      </vt:variant>
      <vt:variant>
        <vt:i4>5</vt:i4>
      </vt:variant>
      <vt:variant>
        <vt:lpwstr>https://doi.org/10.1038/s41598-020-76137-8</vt:lpwstr>
      </vt:variant>
      <vt:variant>
        <vt:lpwstr/>
      </vt:variant>
      <vt:variant>
        <vt:i4>3801128</vt:i4>
      </vt:variant>
      <vt:variant>
        <vt:i4>624</vt:i4>
      </vt:variant>
      <vt:variant>
        <vt:i4>0</vt:i4>
      </vt:variant>
      <vt:variant>
        <vt:i4>5</vt:i4>
      </vt:variant>
      <vt:variant>
        <vt:lpwstr>https://doi.org/10.1016/j.fufo.2023.100220</vt:lpwstr>
      </vt:variant>
      <vt:variant>
        <vt:lpwstr/>
      </vt:variant>
      <vt:variant>
        <vt:i4>6029325</vt:i4>
      </vt:variant>
      <vt:variant>
        <vt:i4>621</vt:i4>
      </vt:variant>
      <vt:variant>
        <vt:i4>0</vt:i4>
      </vt:variant>
      <vt:variant>
        <vt:i4>5</vt:i4>
      </vt:variant>
      <vt:variant>
        <vt:lpwstr>https://doi.org/10.1016/j.ces.2015.06.003</vt:lpwstr>
      </vt:variant>
      <vt:variant>
        <vt:lpwstr/>
      </vt:variant>
      <vt:variant>
        <vt:i4>2949162</vt:i4>
      </vt:variant>
      <vt:variant>
        <vt:i4>618</vt:i4>
      </vt:variant>
      <vt:variant>
        <vt:i4>0</vt:i4>
      </vt:variant>
      <vt:variant>
        <vt:i4>5</vt:i4>
      </vt:variant>
      <vt:variant>
        <vt:lpwstr>http://www.fao.org/3/i3460e/i3460e.pdf</vt:lpwstr>
      </vt:variant>
      <vt:variant>
        <vt:lpwstr/>
      </vt:variant>
      <vt:variant>
        <vt:i4>1048662</vt:i4>
      </vt:variant>
      <vt:variant>
        <vt:i4>615</vt:i4>
      </vt:variant>
      <vt:variant>
        <vt:i4>0</vt:i4>
      </vt:variant>
      <vt:variant>
        <vt:i4>5</vt:i4>
      </vt:variant>
      <vt:variant>
        <vt:lpwstr>https://doi.org/10.1002/btpr.3262</vt:lpwstr>
      </vt:variant>
      <vt:variant>
        <vt:lpwstr/>
      </vt:variant>
      <vt:variant>
        <vt:i4>5439568</vt:i4>
      </vt:variant>
      <vt:variant>
        <vt:i4>612</vt:i4>
      </vt:variant>
      <vt:variant>
        <vt:i4>0</vt:i4>
      </vt:variant>
      <vt:variant>
        <vt:i4>5</vt:i4>
      </vt:variant>
      <vt:variant>
        <vt:lpwstr>https://doi.org/10.3748/wjg.v11.i45.7097</vt:lpwstr>
      </vt:variant>
      <vt:variant>
        <vt:lpwstr/>
      </vt:variant>
      <vt:variant>
        <vt:i4>4718617</vt:i4>
      </vt:variant>
      <vt:variant>
        <vt:i4>609</vt:i4>
      </vt:variant>
      <vt:variant>
        <vt:i4>0</vt:i4>
      </vt:variant>
      <vt:variant>
        <vt:i4>5</vt:i4>
      </vt:variant>
      <vt:variant>
        <vt:lpwstr>https://doi.org/10.1016/j.foodres.2024.114853</vt:lpwstr>
      </vt:variant>
      <vt:variant>
        <vt:lpwstr/>
      </vt:variant>
      <vt:variant>
        <vt:i4>3670072</vt:i4>
      </vt:variant>
      <vt:variant>
        <vt:i4>606</vt:i4>
      </vt:variant>
      <vt:variant>
        <vt:i4>0</vt:i4>
      </vt:variant>
      <vt:variant>
        <vt:i4>5</vt:i4>
      </vt:variant>
      <vt:variant>
        <vt:lpwstr>https://doi.org/10.1016/j.tifs.2024.104838</vt:lpwstr>
      </vt:variant>
      <vt:variant>
        <vt:lpwstr/>
      </vt:variant>
      <vt:variant>
        <vt:i4>4980744</vt:i4>
      </vt:variant>
      <vt:variant>
        <vt:i4>603</vt:i4>
      </vt:variant>
      <vt:variant>
        <vt:i4>0</vt:i4>
      </vt:variant>
      <vt:variant>
        <vt:i4>5</vt:i4>
      </vt:variant>
      <vt:variant>
        <vt:lpwstr>https://doi.org/10.1016/j.ces.2019.115269</vt:lpwstr>
      </vt:variant>
      <vt:variant>
        <vt:lpwstr/>
      </vt:variant>
      <vt:variant>
        <vt:i4>7078010</vt:i4>
      </vt:variant>
      <vt:variant>
        <vt:i4>600</vt:i4>
      </vt:variant>
      <vt:variant>
        <vt:i4>0</vt:i4>
      </vt:variant>
      <vt:variant>
        <vt:i4>5</vt:i4>
      </vt:variant>
      <vt:variant>
        <vt:lpwstr>https://doi.org/10.1021/acsfoodscitech.3c00615</vt:lpwstr>
      </vt:variant>
      <vt:variant>
        <vt:lpwstr/>
      </vt:variant>
      <vt:variant>
        <vt:i4>3801209</vt:i4>
      </vt:variant>
      <vt:variant>
        <vt:i4>597</vt:i4>
      </vt:variant>
      <vt:variant>
        <vt:i4>0</vt:i4>
      </vt:variant>
      <vt:variant>
        <vt:i4>5</vt:i4>
      </vt:variant>
      <vt:variant>
        <vt:lpwstr>https://doi.org/10.1016/j.appet.2023.106496</vt:lpwstr>
      </vt:variant>
      <vt:variant>
        <vt:lpwstr/>
      </vt:variant>
      <vt:variant>
        <vt:i4>6815852</vt:i4>
      </vt:variant>
      <vt:variant>
        <vt:i4>594</vt:i4>
      </vt:variant>
      <vt:variant>
        <vt:i4>0</vt:i4>
      </vt:variant>
      <vt:variant>
        <vt:i4>5</vt:i4>
      </vt:variant>
      <vt:variant>
        <vt:lpwstr>https://doi.org/453-463. 10.1007/s12560-017-9301-9</vt:lpwstr>
      </vt:variant>
      <vt:variant>
        <vt:lpwstr/>
      </vt:variant>
      <vt:variant>
        <vt:i4>983069</vt:i4>
      </vt:variant>
      <vt:variant>
        <vt:i4>591</vt:i4>
      </vt:variant>
      <vt:variant>
        <vt:i4>0</vt:i4>
      </vt:variant>
      <vt:variant>
        <vt:i4>5</vt:i4>
      </vt:variant>
      <vt:variant>
        <vt:lpwstr>https://doi.org/10.1186/s13287-018-0851-z</vt:lpwstr>
      </vt:variant>
      <vt:variant>
        <vt:lpwstr/>
      </vt:variant>
      <vt:variant>
        <vt:i4>6160462</vt:i4>
      </vt:variant>
      <vt:variant>
        <vt:i4>588</vt:i4>
      </vt:variant>
      <vt:variant>
        <vt:i4>0</vt:i4>
      </vt:variant>
      <vt:variant>
        <vt:i4>5</vt:i4>
      </vt:variant>
      <vt:variant>
        <vt:lpwstr>https://doi.org/https:/doi.org/10.1016/j.solener.2020.05.093</vt:lpwstr>
      </vt:variant>
      <vt:variant>
        <vt:lpwstr/>
      </vt:variant>
      <vt:variant>
        <vt:i4>851999</vt:i4>
      </vt:variant>
      <vt:variant>
        <vt:i4>585</vt:i4>
      </vt:variant>
      <vt:variant>
        <vt:i4>0</vt:i4>
      </vt:variant>
      <vt:variant>
        <vt:i4>5</vt:i4>
      </vt:variant>
      <vt:variant>
        <vt:lpwstr>https://doi.org/10.3389/fbioe.2022.895289</vt:lpwstr>
      </vt:variant>
      <vt:variant>
        <vt:lpwstr/>
      </vt:variant>
      <vt:variant>
        <vt:i4>3342388</vt:i4>
      </vt:variant>
      <vt:variant>
        <vt:i4>582</vt:i4>
      </vt:variant>
      <vt:variant>
        <vt:i4>0</vt:i4>
      </vt:variant>
      <vt:variant>
        <vt:i4>5</vt:i4>
      </vt:variant>
      <vt:variant>
        <vt:lpwstr>https://doi.org/10.1016/j.jtbi.2018.09.026</vt:lpwstr>
      </vt:variant>
      <vt:variant>
        <vt:lpwstr/>
      </vt:variant>
      <vt:variant>
        <vt:i4>1114143</vt:i4>
      </vt:variant>
      <vt:variant>
        <vt:i4>579</vt:i4>
      </vt:variant>
      <vt:variant>
        <vt:i4>0</vt:i4>
      </vt:variant>
      <vt:variant>
        <vt:i4>5</vt:i4>
      </vt:variant>
      <vt:variant>
        <vt:lpwstr>https://doi.org/10.3390/foods10040838</vt:lpwstr>
      </vt:variant>
      <vt:variant>
        <vt:lpwstr/>
      </vt:variant>
      <vt:variant>
        <vt:i4>3539053</vt:i4>
      </vt:variant>
      <vt:variant>
        <vt:i4>576</vt:i4>
      </vt:variant>
      <vt:variant>
        <vt:i4>0</vt:i4>
      </vt:variant>
      <vt:variant>
        <vt:i4>5</vt:i4>
      </vt:variant>
      <vt:variant>
        <vt:lpwstr>https://doi.org/10.1021/acsbiomaterials.0c00457</vt:lpwstr>
      </vt:variant>
      <vt:variant>
        <vt:lpwstr/>
      </vt:variant>
      <vt:variant>
        <vt:i4>7274615</vt:i4>
      </vt:variant>
      <vt:variant>
        <vt:i4>573</vt:i4>
      </vt:variant>
      <vt:variant>
        <vt:i4>0</vt:i4>
      </vt:variant>
      <vt:variant>
        <vt:i4>5</vt:i4>
      </vt:variant>
      <vt:variant>
        <vt:lpwstr>https://doi.org/10.1093/nar/28.1.27</vt:lpwstr>
      </vt:variant>
      <vt:variant>
        <vt:lpwstr/>
      </vt:variant>
      <vt:variant>
        <vt:i4>2424885</vt:i4>
      </vt:variant>
      <vt:variant>
        <vt:i4>570</vt:i4>
      </vt:variant>
      <vt:variant>
        <vt:i4>0</vt:i4>
      </vt:variant>
      <vt:variant>
        <vt:i4>5</vt:i4>
      </vt:variant>
      <vt:variant>
        <vt:lpwstr>https://doi.org/10.1038/s41586-021-03819-2</vt:lpwstr>
      </vt:variant>
      <vt:variant>
        <vt:lpwstr/>
      </vt:variant>
      <vt:variant>
        <vt:i4>917517</vt:i4>
      </vt:variant>
      <vt:variant>
        <vt:i4>567</vt:i4>
      </vt:variant>
      <vt:variant>
        <vt:i4>0</vt:i4>
      </vt:variant>
      <vt:variant>
        <vt:i4>5</vt:i4>
      </vt:variant>
      <vt:variant>
        <vt:lpwstr>https://doi.org/10.1016/s1016-8478(23)12899-8</vt:lpwstr>
      </vt:variant>
      <vt:variant>
        <vt:lpwstr/>
      </vt:variant>
      <vt:variant>
        <vt:i4>6815781</vt:i4>
      </vt:variant>
      <vt:variant>
        <vt:i4>564</vt:i4>
      </vt:variant>
      <vt:variant>
        <vt:i4>0</vt:i4>
      </vt:variant>
      <vt:variant>
        <vt:i4>5</vt:i4>
      </vt:variant>
      <vt:variant>
        <vt:lpwstr>https://hkdhchem.en.alibaba.com/search/product?SearchText=oleic%20acid</vt:lpwstr>
      </vt:variant>
      <vt:variant>
        <vt:lpwstr/>
      </vt:variant>
      <vt:variant>
        <vt:i4>3932194</vt:i4>
      </vt:variant>
      <vt:variant>
        <vt:i4>561</vt:i4>
      </vt:variant>
      <vt:variant>
        <vt:i4>0</vt:i4>
      </vt:variant>
      <vt:variant>
        <vt:i4>5</vt:i4>
      </vt:variant>
      <vt:variant>
        <vt:lpwstr>https://doi.org/10.3389/fbioe.2023.1202165</vt:lpwstr>
      </vt:variant>
      <vt:variant>
        <vt:lpwstr/>
      </vt:variant>
      <vt:variant>
        <vt:i4>1376347</vt:i4>
      </vt:variant>
      <vt:variant>
        <vt:i4>558</vt:i4>
      </vt:variant>
      <vt:variant>
        <vt:i4>0</vt:i4>
      </vt:variant>
      <vt:variant>
        <vt:i4>5</vt:i4>
      </vt:variant>
      <vt:variant>
        <vt:lpwstr>https://doi.org/10.3791/55280</vt:lpwstr>
      </vt:variant>
      <vt:variant>
        <vt:lpwstr/>
      </vt:variant>
      <vt:variant>
        <vt:i4>4915209</vt:i4>
      </vt:variant>
      <vt:variant>
        <vt:i4>555</vt:i4>
      </vt:variant>
      <vt:variant>
        <vt:i4>0</vt:i4>
      </vt:variant>
      <vt:variant>
        <vt:i4>5</vt:i4>
      </vt:variant>
      <vt:variant>
        <vt:lpwstr>https://doi.org/10.1016/j.meatsci.2016.04.036</vt:lpwstr>
      </vt:variant>
      <vt:variant>
        <vt:lpwstr/>
      </vt:variant>
      <vt:variant>
        <vt:i4>3407923</vt:i4>
      </vt:variant>
      <vt:variant>
        <vt:i4>552</vt:i4>
      </vt:variant>
      <vt:variant>
        <vt:i4>0</vt:i4>
      </vt:variant>
      <vt:variant>
        <vt:i4>5</vt:i4>
      </vt:variant>
      <vt:variant>
        <vt:lpwstr>https://doi.org/10.1016/j.resp.2004.12.013</vt:lpwstr>
      </vt:variant>
      <vt:variant>
        <vt:lpwstr/>
      </vt:variant>
      <vt:variant>
        <vt:i4>2228273</vt:i4>
      </vt:variant>
      <vt:variant>
        <vt:i4>549</vt:i4>
      </vt:variant>
      <vt:variant>
        <vt:i4>0</vt:i4>
      </vt:variant>
      <vt:variant>
        <vt:i4>5</vt:i4>
      </vt:variant>
      <vt:variant>
        <vt:lpwstr>https://doi.org/10.1038/s42255-024-01193-7</vt:lpwstr>
      </vt:variant>
      <vt:variant>
        <vt:lpwstr/>
      </vt:variant>
      <vt:variant>
        <vt:i4>1572875</vt:i4>
      </vt:variant>
      <vt:variant>
        <vt:i4>546</vt:i4>
      </vt:variant>
      <vt:variant>
        <vt:i4>0</vt:i4>
      </vt:variant>
      <vt:variant>
        <vt:i4>5</vt:i4>
      </vt:variant>
      <vt:variant>
        <vt:lpwstr>https://doi.org/10.1016/j.heliyon.2024.e28200</vt:lpwstr>
      </vt:variant>
      <vt:variant>
        <vt:lpwstr/>
      </vt:variant>
      <vt:variant>
        <vt:i4>2687085</vt:i4>
      </vt:variant>
      <vt:variant>
        <vt:i4>543</vt:i4>
      </vt:variant>
      <vt:variant>
        <vt:i4>0</vt:i4>
      </vt:variant>
      <vt:variant>
        <vt:i4>5</vt:i4>
      </vt:variant>
      <vt:variant>
        <vt:lpwstr>https://doi.org/10.1093/asj/sjy154</vt:lpwstr>
      </vt:variant>
      <vt:variant>
        <vt:lpwstr/>
      </vt:variant>
      <vt:variant>
        <vt:i4>4259856</vt:i4>
      </vt:variant>
      <vt:variant>
        <vt:i4>540</vt:i4>
      </vt:variant>
      <vt:variant>
        <vt:i4>0</vt:i4>
      </vt:variant>
      <vt:variant>
        <vt:i4>5</vt:i4>
      </vt:variant>
      <vt:variant>
        <vt:lpwstr>https://doi.org/10.1016/j.bej.2019.107394</vt:lpwstr>
      </vt:variant>
      <vt:variant>
        <vt:lpwstr/>
      </vt:variant>
      <vt:variant>
        <vt:i4>5373967</vt:i4>
      </vt:variant>
      <vt:variant>
        <vt:i4>537</vt:i4>
      </vt:variant>
      <vt:variant>
        <vt:i4>0</vt:i4>
      </vt:variant>
      <vt:variant>
        <vt:i4>5</vt:i4>
      </vt:variant>
      <vt:variant>
        <vt:lpwstr>https://doi.org/10.1021/bp025637w</vt:lpwstr>
      </vt:variant>
      <vt:variant>
        <vt:lpwstr/>
      </vt:variant>
      <vt:variant>
        <vt:i4>5505093</vt:i4>
      </vt:variant>
      <vt:variant>
        <vt:i4>534</vt:i4>
      </vt:variant>
      <vt:variant>
        <vt:i4>0</vt:i4>
      </vt:variant>
      <vt:variant>
        <vt:i4>5</vt:i4>
      </vt:variant>
      <vt:variant>
        <vt:lpwstr>https://doi.org/10.1002/bit.28980</vt:lpwstr>
      </vt:variant>
      <vt:variant>
        <vt:lpwstr/>
      </vt:variant>
      <vt:variant>
        <vt:i4>5308444</vt:i4>
      </vt:variant>
      <vt:variant>
        <vt:i4>531</vt:i4>
      </vt:variant>
      <vt:variant>
        <vt:i4>0</vt:i4>
      </vt:variant>
      <vt:variant>
        <vt:i4>5</vt:i4>
      </vt:variant>
      <vt:variant>
        <vt:lpwstr>https://goodmeat.co/news</vt:lpwstr>
      </vt:variant>
      <vt:variant>
        <vt:lpwstr/>
      </vt:variant>
      <vt:variant>
        <vt:i4>3211324</vt:i4>
      </vt:variant>
      <vt:variant>
        <vt:i4>528</vt:i4>
      </vt:variant>
      <vt:variant>
        <vt:i4>0</vt:i4>
      </vt:variant>
      <vt:variant>
        <vt:i4>5</vt:i4>
      </vt:variant>
      <vt:variant>
        <vt:lpwstr>https://doi.org/10.1021/bp00005a011</vt:lpwstr>
      </vt:variant>
      <vt:variant>
        <vt:lpwstr/>
      </vt:variant>
      <vt:variant>
        <vt:i4>3932275</vt:i4>
      </vt:variant>
      <vt:variant>
        <vt:i4>525</vt:i4>
      </vt:variant>
      <vt:variant>
        <vt:i4>0</vt:i4>
      </vt:variant>
      <vt:variant>
        <vt:i4>5</vt:i4>
      </vt:variant>
      <vt:variant>
        <vt:lpwstr>https://doi.org/10.1126/science.aam5324</vt:lpwstr>
      </vt:variant>
      <vt:variant>
        <vt:lpwstr/>
      </vt:variant>
      <vt:variant>
        <vt:i4>327762</vt:i4>
      </vt:variant>
      <vt:variant>
        <vt:i4>522</vt:i4>
      </vt:variant>
      <vt:variant>
        <vt:i4>0</vt:i4>
      </vt:variant>
      <vt:variant>
        <vt:i4>5</vt:i4>
      </vt:variant>
      <vt:variant>
        <vt:lpwstr>https://doi.org/10.1002/1098-2795(200012)57:4</vt:lpwstr>
      </vt:variant>
      <vt:variant>
        <vt:lpwstr/>
      </vt:variant>
      <vt:variant>
        <vt:i4>5308510</vt:i4>
      </vt:variant>
      <vt:variant>
        <vt:i4>519</vt:i4>
      </vt:variant>
      <vt:variant>
        <vt:i4>0</vt:i4>
      </vt:variant>
      <vt:variant>
        <vt:i4>5</vt:i4>
      </vt:variant>
      <vt:variant>
        <vt:lpwstr>https://doi.org/10.1177/1090820X14542649</vt:lpwstr>
      </vt:variant>
      <vt:variant>
        <vt:lpwstr/>
      </vt:variant>
      <vt:variant>
        <vt:i4>5898242</vt:i4>
      </vt:variant>
      <vt:variant>
        <vt:i4>516</vt:i4>
      </vt:variant>
      <vt:variant>
        <vt:i4>0</vt:i4>
      </vt:variant>
      <vt:variant>
        <vt:i4>5</vt:i4>
      </vt:variant>
      <vt:variant>
        <vt:lpwstr>https://doi.org/10.1021/bp049827d</vt:lpwstr>
      </vt:variant>
      <vt:variant>
        <vt:lpwstr/>
      </vt:variant>
      <vt:variant>
        <vt:i4>589850</vt:i4>
      </vt:variant>
      <vt:variant>
        <vt:i4>513</vt:i4>
      </vt:variant>
      <vt:variant>
        <vt:i4>0</vt:i4>
      </vt:variant>
      <vt:variant>
        <vt:i4>5</vt:i4>
      </vt:variant>
      <vt:variant>
        <vt:lpwstr>https://doi.org/10.1007/s12015-013-9492-x</vt:lpwstr>
      </vt:variant>
      <vt:variant>
        <vt:lpwstr/>
      </vt:variant>
      <vt:variant>
        <vt:i4>1441859</vt:i4>
      </vt:variant>
      <vt:variant>
        <vt:i4>510</vt:i4>
      </vt:variant>
      <vt:variant>
        <vt:i4>0</vt:i4>
      </vt:variant>
      <vt:variant>
        <vt:i4>5</vt:i4>
      </vt:variant>
      <vt:variant>
        <vt:lpwstr>https://gfi.org/science/the-cost-of-cultivated-meat/</vt:lpwstr>
      </vt:variant>
      <vt:variant>
        <vt:lpwstr/>
      </vt:variant>
      <vt:variant>
        <vt:i4>4063338</vt:i4>
      </vt:variant>
      <vt:variant>
        <vt:i4>507</vt:i4>
      </vt:variant>
      <vt:variant>
        <vt:i4>0</vt:i4>
      </vt:variant>
      <vt:variant>
        <vt:i4>5</vt:i4>
      </vt:variant>
      <vt:variant>
        <vt:lpwstr>https://doi.org/10.1073/pnas.0806136105</vt:lpwstr>
      </vt:variant>
      <vt:variant>
        <vt:lpwstr/>
      </vt:variant>
      <vt:variant>
        <vt:i4>3735601</vt:i4>
      </vt:variant>
      <vt:variant>
        <vt:i4>504</vt:i4>
      </vt:variant>
      <vt:variant>
        <vt:i4>0</vt:i4>
      </vt:variant>
      <vt:variant>
        <vt:i4>5</vt:i4>
      </vt:variant>
      <vt:variant>
        <vt:lpwstr>https://doi.org/10.5851/kosfa.2016.36.6.699</vt:lpwstr>
      </vt:variant>
      <vt:variant>
        <vt:lpwstr/>
      </vt:variant>
      <vt:variant>
        <vt:i4>3670130</vt:i4>
      </vt:variant>
      <vt:variant>
        <vt:i4>501</vt:i4>
      </vt:variant>
      <vt:variant>
        <vt:i4>0</vt:i4>
      </vt:variant>
      <vt:variant>
        <vt:i4>5</vt:i4>
      </vt:variant>
      <vt:variant>
        <vt:lpwstr>https://doi.org/10.1002/biot.201800114</vt:lpwstr>
      </vt:variant>
      <vt:variant>
        <vt:lpwstr/>
      </vt:variant>
      <vt:variant>
        <vt:i4>3735656</vt:i4>
      </vt:variant>
      <vt:variant>
        <vt:i4>498</vt:i4>
      </vt:variant>
      <vt:variant>
        <vt:i4>0</vt:i4>
      </vt:variant>
      <vt:variant>
        <vt:i4>5</vt:i4>
      </vt:variant>
      <vt:variant>
        <vt:lpwstr>https://doi-org.ezproxy.library.wur.nl/10.1016/j.renene.2024.121436</vt:lpwstr>
      </vt:variant>
      <vt:variant>
        <vt:lpwstr/>
      </vt:variant>
      <vt:variant>
        <vt:i4>262175</vt:i4>
      </vt:variant>
      <vt:variant>
        <vt:i4>495</vt:i4>
      </vt:variant>
      <vt:variant>
        <vt:i4>0</vt:i4>
      </vt:variant>
      <vt:variant>
        <vt:i4>5</vt:i4>
      </vt:variant>
      <vt:variant>
        <vt:lpwstr>https://doi.org/10.1007/s12010-013-0586-3</vt:lpwstr>
      </vt:variant>
      <vt:variant>
        <vt:lpwstr/>
      </vt:variant>
      <vt:variant>
        <vt:i4>5242900</vt:i4>
      </vt:variant>
      <vt:variant>
        <vt:i4>492</vt:i4>
      </vt:variant>
      <vt:variant>
        <vt:i4>0</vt:i4>
      </vt:variant>
      <vt:variant>
        <vt:i4>5</vt:i4>
      </vt:variant>
      <vt:variant>
        <vt:lpwstr>https://doi.org/10.1016/j.bjm.2016.10.017</vt:lpwstr>
      </vt:variant>
      <vt:variant>
        <vt:lpwstr/>
      </vt:variant>
      <vt:variant>
        <vt:i4>1966174</vt:i4>
      </vt:variant>
      <vt:variant>
        <vt:i4>489</vt:i4>
      </vt:variant>
      <vt:variant>
        <vt:i4>0</vt:i4>
      </vt:variant>
      <vt:variant>
        <vt:i4>5</vt:i4>
      </vt:variant>
      <vt:variant>
        <vt:lpwstr>https://doi.org/10.1002/9781119477891</vt:lpwstr>
      </vt:variant>
      <vt:variant>
        <vt:lpwstr/>
      </vt:variant>
      <vt:variant>
        <vt:i4>1048640</vt:i4>
      </vt:variant>
      <vt:variant>
        <vt:i4>486</vt:i4>
      </vt:variant>
      <vt:variant>
        <vt:i4>0</vt:i4>
      </vt:variant>
      <vt:variant>
        <vt:i4>5</vt:i4>
      </vt:variant>
      <vt:variant>
        <vt:lpwstr>https://doi.org/10.1089/ten.tec.2012.0399</vt:lpwstr>
      </vt:variant>
      <vt:variant>
        <vt:lpwstr/>
      </vt:variant>
      <vt:variant>
        <vt:i4>5373958</vt:i4>
      </vt:variant>
      <vt:variant>
        <vt:i4>483</vt:i4>
      </vt:variant>
      <vt:variant>
        <vt:i4>0</vt:i4>
      </vt:variant>
      <vt:variant>
        <vt:i4>5</vt:i4>
      </vt:variant>
      <vt:variant>
        <vt:lpwstr>https://doi.org/10.1016/j.meatsci.2022.108894</vt:lpwstr>
      </vt:variant>
      <vt:variant>
        <vt:lpwstr/>
      </vt:variant>
      <vt:variant>
        <vt:i4>5308484</vt:i4>
      </vt:variant>
      <vt:variant>
        <vt:i4>480</vt:i4>
      </vt:variant>
      <vt:variant>
        <vt:i4>0</vt:i4>
      </vt:variant>
      <vt:variant>
        <vt:i4>5</vt:i4>
      </vt:variant>
      <vt:variant>
        <vt:lpwstr>https://doi.org/10.1002/bit.260290117</vt:lpwstr>
      </vt:variant>
      <vt:variant>
        <vt:lpwstr/>
      </vt:variant>
      <vt:variant>
        <vt:i4>3538988</vt:i4>
      </vt:variant>
      <vt:variant>
        <vt:i4>477</vt:i4>
      </vt:variant>
      <vt:variant>
        <vt:i4>0</vt:i4>
      </vt:variant>
      <vt:variant>
        <vt:i4>5</vt:i4>
      </vt:variant>
      <vt:variant>
        <vt:lpwstr>https://doi.org/10.1016/j.bjps.2009.07.018</vt:lpwstr>
      </vt:variant>
      <vt:variant>
        <vt:lpwstr/>
      </vt:variant>
      <vt:variant>
        <vt:i4>2687091</vt:i4>
      </vt:variant>
      <vt:variant>
        <vt:i4>474</vt:i4>
      </vt:variant>
      <vt:variant>
        <vt:i4>0</vt:i4>
      </vt:variant>
      <vt:variant>
        <vt:i4>5</vt:i4>
      </vt:variant>
      <vt:variant>
        <vt:lpwstr>https://doi.org/10.1186/1471-2121-7-27</vt:lpwstr>
      </vt:variant>
      <vt:variant>
        <vt:lpwstr/>
      </vt:variant>
      <vt:variant>
        <vt:i4>7667765</vt:i4>
      </vt:variant>
      <vt:variant>
        <vt:i4>471</vt:i4>
      </vt:variant>
      <vt:variant>
        <vt:i4>0</vt:i4>
      </vt:variant>
      <vt:variant>
        <vt:i4>5</vt:i4>
      </vt:variant>
      <vt:variant>
        <vt:lpwstr>https://doi.org/10.1007/bf00369402</vt:lpwstr>
      </vt:variant>
      <vt:variant>
        <vt:lpwstr/>
      </vt:variant>
      <vt:variant>
        <vt:i4>2424881</vt:i4>
      </vt:variant>
      <vt:variant>
        <vt:i4>468</vt:i4>
      </vt:variant>
      <vt:variant>
        <vt:i4>0</vt:i4>
      </vt:variant>
      <vt:variant>
        <vt:i4>5</vt:i4>
      </vt:variant>
      <vt:variant>
        <vt:lpwstr>https://doi.org/10.1038/s42003-023-05583-7</vt:lpwstr>
      </vt:variant>
      <vt:variant>
        <vt:lpwstr/>
      </vt:variant>
      <vt:variant>
        <vt:i4>4063352</vt:i4>
      </vt:variant>
      <vt:variant>
        <vt:i4>465</vt:i4>
      </vt:variant>
      <vt:variant>
        <vt:i4>0</vt:i4>
      </vt:variant>
      <vt:variant>
        <vt:i4>5</vt:i4>
      </vt:variant>
      <vt:variant>
        <vt:lpwstr>https://doi.org/https:/doi.org/10.1016/j.memsci.2025.124362</vt:lpwstr>
      </vt:variant>
      <vt:variant>
        <vt:lpwstr/>
      </vt:variant>
      <vt:variant>
        <vt:i4>6029399</vt:i4>
      </vt:variant>
      <vt:variant>
        <vt:i4>462</vt:i4>
      </vt:variant>
      <vt:variant>
        <vt:i4>0</vt:i4>
      </vt:variant>
      <vt:variant>
        <vt:i4>5</vt:i4>
      </vt:variant>
      <vt:variant>
        <vt:lpwstr>https://worldwide.espacenet.com/patent/search?q=pn%3DCN120137888A</vt:lpwstr>
      </vt:variant>
      <vt:variant>
        <vt:lpwstr/>
      </vt:variant>
      <vt:variant>
        <vt:i4>2097199</vt:i4>
      </vt:variant>
      <vt:variant>
        <vt:i4>459</vt:i4>
      </vt:variant>
      <vt:variant>
        <vt:i4>0</vt:i4>
      </vt:variant>
      <vt:variant>
        <vt:i4>5</vt:i4>
      </vt:variant>
      <vt:variant>
        <vt:lpwstr>https://doi.org/10.1016/j.colsurfb.2017.05.028</vt:lpwstr>
      </vt:variant>
      <vt:variant>
        <vt:lpwstr/>
      </vt:variant>
      <vt:variant>
        <vt:i4>2818094</vt:i4>
      </vt:variant>
      <vt:variant>
        <vt:i4>456</vt:i4>
      </vt:variant>
      <vt:variant>
        <vt:i4>0</vt:i4>
      </vt:variant>
      <vt:variant>
        <vt:i4>5</vt:i4>
      </vt:variant>
      <vt:variant>
        <vt:lpwstr>https://www.cbs.nl/nl-nl/nieuws/2024/39/meer-dan-de-helft-van-elektriciteitsproductie-komt-uit-hernieuwbare-bronnen</vt:lpwstr>
      </vt:variant>
      <vt:variant>
        <vt:lpwstr/>
      </vt:variant>
      <vt:variant>
        <vt:i4>6357047</vt:i4>
      </vt:variant>
      <vt:variant>
        <vt:i4>453</vt:i4>
      </vt:variant>
      <vt:variant>
        <vt:i4>0</vt:i4>
      </vt:variant>
      <vt:variant>
        <vt:i4>5</vt:i4>
      </vt:variant>
      <vt:variant>
        <vt:lpwstr>https://doi.org/10.1194/jlr.R021089</vt:lpwstr>
      </vt:variant>
      <vt:variant>
        <vt:lpwstr/>
      </vt:variant>
      <vt:variant>
        <vt:i4>2752557</vt:i4>
      </vt:variant>
      <vt:variant>
        <vt:i4>450</vt:i4>
      </vt:variant>
      <vt:variant>
        <vt:i4>0</vt:i4>
      </vt:variant>
      <vt:variant>
        <vt:i4>5</vt:i4>
      </vt:variant>
      <vt:variant>
        <vt:lpwstr>https://doi.org/10.1016/j.ecolecon.2021.107329</vt:lpwstr>
      </vt:variant>
      <vt:variant>
        <vt:lpwstr/>
      </vt:variant>
      <vt:variant>
        <vt:i4>131161</vt:i4>
      </vt:variant>
      <vt:variant>
        <vt:i4>447</vt:i4>
      </vt:variant>
      <vt:variant>
        <vt:i4>0</vt:i4>
      </vt:variant>
      <vt:variant>
        <vt:i4>5</vt:i4>
      </vt:variant>
      <vt:variant>
        <vt:lpwstr>https://doi.org/10.3390/ijms21176316</vt:lpwstr>
      </vt:variant>
      <vt:variant>
        <vt:lpwstr/>
      </vt:variant>
      <vt:variant>
        <vt:i4>2490417</vt:i4>
      </vt:variant>
      <vt:variant>
        <vt:i4>444</vt:i4>
      </vt:variant>
      <vt:variant>
        <vt:i4>0</vt:i4>
      </vt:variant>
      <vt:variant>
        <vt:i4>5</vt:i4>
      </vt:variant>
      <vt:variant>
        <vt:lpwstr>https://doi.org/10.1038/nmeth.3839</vt:lpwstr>
      </vt:variant>
      <vt:variant>
        <vt:lpwstr/>
      </vt:variant>
      <vt:variant>
        <vt:i4>6553704</vt:i4>
      </vt:variant>
      <vt:variant>
        <vt:i4>441</vt:i4>
      </vt:variant>
      <vt:variant>
        <vt:i4>0</vt:i4>
      </vt:variant>
      <vt:variant>
        <vt:i4>5</vt:i4>
      </vt:variant>
      <vt:variant>
        <vt:lpwstr>https://doi.org/10.1021/acs.est.4c03459</vt:lpwstr>
      </vt:variant>
      <vt:variant>
        <vt:lpwstr/>
      </vt:variant>
      <vt:variant>
        <vt:i4>3014757</vt:i4>
      </vt:variant>
      <vt:variant>
        <vt:i4>438</vt:i4>
      </vt:variant>
      <vt:variant>
        <vt:i4>0</vt:i4>
      </vt:variant>
      <vt:variant>
        <vt:i4>5</vt:i4>
      </vt:variant>
      <vt:variant>
        <vt:lpwstr>https://doi.org/10.3389/fnut.2019.00103</vt:lpwstr>
      </vt:variant>
      <vt:variant>
        <vt:lpwstr/>
      </vt:variant>
      <vt:variant>
        <vt:i4>327706</vt:i4>
      </vt:variant>
      <vt:variant>
        <vt:i4>435</vt:i4>
      </vt:variant>
      <vt:variant>
        <vt:i4>0</vt:i4>
      </vt:variant>
      <vt:variant>
        <vt:i4>5</vt:i4>
      </vt:variant>
      <vt:variant>
        <vt:lpwstr>https://doi.org/10.1007/s10616-007-9045-8</vt:lpwstr>
      </vt:variant>
      <vt:variant>
        <vt:lpwstr/>
      </vt:variant>
      <vt:variant>
        <vt:i4>6291519</vt:i4>
      </vt:variant>
      <vt:variant>
        <vt:i4>432</vt:i4>
      </vt:variant>
      <vt:variant>
        <vt:i4>0</vt:i4>
      </vt:variant>
      <vt:variant>
        <vt:i4>5</vt:i4>
      </vt:variant>
      <vt:variant>
        <vt:lpwstr>https://doi.org/10.1186/s13287-020-02078-w</vt:lpwstr>
      </vt:variant>
      <vt:variant>
        <vt:lpwstr/>
      </vt:variant>
      <vt:variant>
        <vt:i4>5046363</vt:i4>
      </vt:variant>
      <vt:variant>
        <vt:i4>429</vt:i4>
      </vt:variant>
      <vt:variant>
        <vt:i4>0</vt:i4>
      </vt:variant>
      <vt:variant>
        <vt:i4>5</vt:i4>
      </vt:variant>
      <vt:variant>
        <vt:lpwstr>https://doi.org/10.1016/j.biotechadv.2018.04.011</vt:lpwstr>
      </vt:variant>
      <vt:variant>
        <vt:lpwstr/>
      </vt:variant>
      <vt:variant>
        <vt:i4>7602224</vt:i4>
      </vt:variant>
      <vt:variant>
        <vt:i4>426</vt:i4>
      </vt:variant>
      <vt:variant>
        <vt:i4>0</vt:i4>
      </vt:variant>
      <vt:variant>
        <vt:i4>5</vt:i4>
      </vt:variant>
      <vt:variant>
        <vt:lpwstr>https://doi.org/10.3390/md20090564</vt:lpwstr>
      </vt:variant>
      <vt:variant>
        <vt:lpwstr/>
      </vt:variant>
      <vt:variant>
        <vt:i4>4063278</vt:i4>
      </vt:variant>
      <vt:variant>
        <vt:i4>423</vt:i4>
      </vt:variant>
      <vt:variant>
        <vt:i4>0</vt:i4>
      </vt:variant>
      <vt:variant>
        <vt:i4>5</vt:i4>
      </vt:variant>
      <vt:variant>
        <vt:lpwstr>https://doi.org/10.1016/B978-0-08-088504-9.00093-3</vt:lpwstr>
      </vt:variant>
      <vt:variant>
        <vt:lpwstr/>
      </vt:variant>
      <vt:variant>
        <vt:i4>2687029</vt:i4>
      </vt:variant>
      <vt:variant>
        <vt:i4>420</vt:i4>
      </vt:variant>
      <vt:variant>
        <vt:i4>0</vt:i4>
      </vt:variant>
      <vt:variant>
        <vt:i4>5</vt:i4>
      </vt:variant>
      <vt:variant>
        <vt:lpwstr>https://doi.org/10.1007/s10068-022-01136-6</vt:lpwstr>
      </vt:variant>
      <vt:variant>
        <vt:lpwstr/>
      </vt:variant>
      <vt:variant>
        <vt:i4>1114134</vt:i4>
      </vt:variant>
      <vt:variant>
        <vt:i4>417</vt:i4>
      </vt:variant>
      <vt:variant>
        <vt:i4>0</vt:i4>
      </vt:variant>
      <vt:variant>
        <vt:i4>5</vt:i4>
      </vt:variant>
      <vt:variant>
        <vt:lpwstr>https://doi.org/10.3390/foods13142200</vt:lpwstr>
      </vt:variant>
      <vt:variant>
        <vt:lpwstr/>
      </vt:variant>
      <vt:variant>
        <vt:i4>7798839</vt:i4>
      </vt:variant>
      <vt:variant>
        <vt:i4>414</vt:i4>
      </vt:variant>
      <vt:variant>
        <vt:i4>0</vt:i4>
      </vt:variant>
      <vt:variant>
        <vt:i4>5</vt:i4>
      </vt:variant>
      <vt:variant>
        <vt:lpwstr>https://doi.org/10.3390/en14133781</vt:lpwstr>
      </vt:variant>
      <vt:variant>
        <vt:lpwstr/>
      </vt:variant>
      <vt:variant>
        <vt:i4>458756</vt:i4>
      </vt:variant>
      <vt:variant>
        <vt:i4>411</vt:i4>
      </vt:variant>
      <vt:variant>
        <vt:i4>0</vt:i4>
      </vt:variant>
      <vt:variant>
        <vt:i4>5</vt:i4>
      </vt:variant>
      <vt:variant>
        <vt:lpwstr>https://pubmed.ncbi.nlm.nih.gov/27721179/</vt:lpwstr>
      </vt:variant>
      <vt:variant>
        <vt:lpwstr/>
      </vt:variant>
      <vt:variant>
        <vt:i4>31</vt:i4>
      </vt:variant>
      <vt:variant>
        <vt:i4>408</vt:i4>
      </vt:variant>
      <vt:variant>
        <vt:i4>0</vt:i4>
      </vt:variant>
      <vt:variant>
        <vt:i4>5</vt:i4>
      </vt:variant>
      <vt:variant>
        <vt:lpwstr>https://doi.org/10.3389/fbioe.2019.00380</vt:lpwstr>
      </vt:variant>
      <vt:variant>
        <vt:lpwstr/>
      </vt:variant>
      <vt:variant>
        <vt:i4>2359346</vt:i4>
      </vt:variant>
      <vt:variant>
        <vt:i4>405</vt:i4>
      </vt:variant>
      <vt:variant>
        <vt:i4>0</vt:i4>
      </vt:variant>
      <vt:variant>
        <vt:i4>5</vt:i4>
      </vt:variant>
      <vt:variant>
        <vt:lpwstr>https://doi.org/10.1007/s11673-023-10254-7</vt:lpwstr>
      </vt:variant>
      <vt:variant>
        <vt:lpwstr/>
      </vt:variant>
      <vt:variant>
        <vt:i4>65552</vt:i4>
      </vt:variant>
      <vt:variant>
        <vt:i4>402</vt:i4>
      </vt:variant>
      <vt:variant>
        <vt:i4>0</vt:i4>
      </vt:variant>
      <vt:variant>
        <vt:i4>5</vt:i4>
      </vt:variant>
      <vt:variant>
        <vt:lpwstr>https://doi.org/10.1038/s41551-018-0246-6</vt:lpwstr>
      </vt:variant>
      <vt:variant>
        <vt:lpwstr/>
      </vt:variant>
      <vt:variant>
        <vt:i4>4784144</vt:i4>
      </vt:variant>
      <vt:variant>
        <vt:i4>399</vt:i4>
      </vt:variant>
      <vt:variant>
        <vt:i4>0</vt:i4>
      </vt:variant>
      <vt:variant>
        <vt:i4>5</vt:i4>
      </vt:variant>
      <vt:variant>
        <vt:lpwstr>https://doi.org/10.1021/acs.oprd.2c00291</vt:lpwstr>
      </vt:variant>
      <vt:variant>
        <vt:lpwstr/>
      </vt:variant>
      <vt:variant>
        <vt:i4>7340138</vt:i4>
      </vt:variant>
      <vt:variant>
        <vt:i4>396</vt:i4>
      </vt:variant>
      <vt:variant>
        <vt:i4>0</vt:i4>
      </vt:variant>
      <vt:variant>
        <vt:i4>5</vt:i4>
      </vt:variant>
      <vt:variant>
        <vt:lpwstr>https://doi.org/10.1038/ncb2411</vt:lpwstr>
      </vt:variant>
      <vt:variant>
        <vt:lpwstr/>
      </vt:variant>
      <vt:variant>
        <vt:i4>3473527</vt:i4>
      </vt:variant>
      <vt:variant>
        <vt:i4>393</vt:i4>
      </vt:variant>
      <vt:variant>
        <vt:i4>0</vt:i4>
      </vt:variant>
      <vt:variant>
        <vt:i4>5</vt:i4>
      </vt:variant>
      <vt:variant>
        <vt:lpwstr>https://nl.wikipedia.org/wiki/Euroteken</vt:lpwstr>
      </vt:variant>
      <vt:variant>
        <vt:lpwstr/>
      </vt:variant>
      <vt:variant>
        <vt:i4>1245235</vt:i4>
      </vt:variant>
      <vt:variant>
        <vt:i4>386</vt:i4>
      </vt:variant>
      <vt:variant>
        <vt:i4>0</vt:i4>
      </vt:variant>
      <vt:variant>
        <vt:i4>5</vt:i4>
      </vt:variant>
      <vt:variant>
        <vt:lpwstr/>
      </vt:variant>
      <vt:variant>
        <vt:lpwstr>_Toc212212254</vt:lpwstr>
      </vt:variant>
      <vt:variant>
        <vt:i4>1245235</vt:i4>
      </vt:variant>
      <vt:variant>
        <vt:i4>380</vt:i4>
      </vt:variant>
      <vt:variant>
        <vt:i4>0</vt:i4>
      </vt:variant>
      <vt:variant>
        <vt:i4>5</vt:i4>
      </vt:variant>
      <vt:variant>
        <vt:lpwstr/>
      </vt:variant>
      <vt:variant>
        <vt:lpwstr>_Toc212212253</vt:lpwstr>
      </vt:variant>
      <vt:variant>
        <vt:i4>1245235</vt:i4>
      </vt:variant>
      <vt:variant>
        <vt:i4>374</vt:i4>
      </vt:variant>
      <vt:variant>
        <vt:i4>0</vt:i4>
      </vt:variant>
      <vt:variant>
        <vt:i4>5</vt:i4>
      </vt:variant>
      <vt:variant>
        <vt:lpwstr/>
      </vt:variant>
      <vt:variant>
        <vt:lpwstr>_Toc212212252</vt:lpwstr>
      </vt:variant>
      <vt:variant>
        <vt:i4>1245235</vt:i4>
      </vt:variant>
      <vt:variant>
        <vt:i4>368</vt:i4>
      </vt:variant>
      <vt:variant>
        <vt:i4>0</vt:i4>
      </vt:variant>
      <vt:variant>
        <vt:i4>5</vt:i4>
      </vt:variant>
      <vt:variant>
        <vt:lpwstr/>
      </vt:variant>
      <vt:variant>
        <vt:lpwstr>_Toc212212251</vt:lpwstr>
      </vt:variant>
      <vt:variant>
        <vt:i4>1245235</vt:i4>
      </vt:variant>
      <vt:variant>
        <vt:i4>362</vt:i4>
      </vt:variant>
      <vt:variant>
        <vt:i4>0</vt:i4>
      </vt:variant>
      <vt:variant>
        <vt:i4>5</vt:i4>
      </vt:variant>
      <vt:variant>
        <vt:lpwstr/>
      </vt:variant>
      <vt:variant>
        <vt:lpwstr>_Toc212212250</vt:lpwstr>
      </vt:variant>
      <vt:variant>
        <vt:i4>1179699</vt:i4>
      </vt:variant>
      <vt:variant>
        <vt:i4>356</vt:i4>
      </vt:variant>
      <vt:variant>
        <vt:i4>0</vt:i4>
      </vt:variant>
      <vt:variant>
        <vt:i4>5</vt:i4>
      </vt:variant>
      <vt:variant>
        <vt:lpwstr/>
      </vt:variant>
      <vt:variant>
        <vt:lpwstr>_Toc212212249</vt:lpwstr>
      </vt:variant>
      <vt:variant>
        <vt:i4>1179699</vt:i4>
      </vt:variant>
      <vt:variant>
        <vt:i4>350</vt:i4>
      </vt:variant>
      <vt:variant>
        <vt:i4>0</vt:i4>
      </vt:variant>
      <vt:variant>
        <vt:i4>5</vt:i4>
      </vt:variant>
      <vt:variant>
        <vt:lpwstr/>
      </vt:variant>
      <vt:variant>
        <vt:lpwstr>_Toc212212248</vt:lpwstr>
      </vt:variant>
      <vt:variant>
        <vt:i4>1179699</vt:i4>
      </vt:variant>
      <vt:variant>
        <vt:i4>344</vt:i4>
      </vt:variant>
      <vt:variant>
        <vt:i4>0</vt:i4>
      </vt:variant>
      <vt:variant>
        <vt:i4>5</vt:i4>
      </vt:variant>
      <vt:variant>
        <vt:lpwstr/>
      </vt:variant>
      <vt:variant>
        <vt:lpwstr>_Toc212212247</vt:lpwstr>
      </vt:variant>
      <vt:variant>
        <vt:i4>1179699</vt:i4>
      </vt:variant>
      <vt:variant>
        <vt:i4>338</vt:i4>
      </vt:variant>
      <vt:variant>
        <vt:i4>0</vt:i4>
      </vt:variant>
      <vt:variant>
        <vt:i4>5</vt:i4>
      </vt:variant>
      <vt:variant>
        <vt:lpwstr/>
      </vt:variant>
      <vt:variant>
        <vt:lpwstr>_Toc212212246</vt:lpwstr>
      </vt:variant>
      <vt:variant>
        <vt:i4>1179699</vt:i4>
      </vt:variant>
      <vt:variant>
        <vt:i4>332</vt:i4>
      </vt:variant>
      <vt:variant>
        <vt:i4>0</vt:i4>
      </vt:variant>
      <vt:variant>
        <vt:i4>5</vt:i4>
      </vt:variant>
      <vt:variant>
        <vt:lpwstr/>
      </vt:variant>
      <vt:variant>
        <vt:lpwstr>_Toc212212245</vt:lpwstr>
      </vt:variant>
      <vt:variant>
        <vt:i4>1179699</vt:i4>
      </vt:variant>
      <vt:variant>
        <vt:i4>326</vt:i4>
      </vt:variant>
      <vt:variant>
        <vt:i4>0</vt:i4>
      </vt:variant>
      <vt:variant>
        <vt:i4>5</vt:i4>
      </vt:variant>
      <vt:variant>
        <vt:lpwstr/>
      </vt:variant>
      <vt:variant>
        <vt:lpwstr>_Toc212212244</vt:lpwstr>
      </vt:variant>
      <vt:variant>
        <vt:i4>1179699</vt:i4>
      </vt:variant>
      <vt:variant>
        <vt:i4>320</vt:i4>
      </vt:variant>
      <vt:variant>
        <vt:i4>0</vt:i4>
      </vt:variant>
      <vt:variant>
        <vt:i4>5</vt:i4>
      </vt:variant>
      <vt:variant>
        <vt:lpwstr/>
      </vt:variant>
      <vt:variant>
        <vt:lpwstr>_Toc212212243</vt:lpwstr>
      </vt:variant>
      <vt:variant>
        <vt:i4>1179699</vt:i4>
      </vt:variant>
      <vt:variant>
        <vt:i4>314</vt:i4>
      </vt:variant>
      <vt:variant>
        <vt:i4>0</vt:i4>
      </vt:variant>
      <vt:variant>
        <vt:i4>5</vt:i4>
      </vt:variant>
      <vt:variant>
        <vt:lpwstr/>
      </vt:variant>
      <vt:variant>
        <vt:lpwstr>_Toc212212242</vt:lpwstr>
      </vt:variant>
      <vt:variant>
        <vt:i4>1179699</vt:i4>
      </vt:variant>
      <vt:variant>
        <vt:i4>308</vt:i4>
      </vt:variant>
      <vt:variant>
        <vt:i4>0</vt:i4>
      </vt:variant>
      <vt:variant>
        <vt:i4>5</vt:i4>
      </vt:variant>
      <vt:variant>
        <vt:lpwstr/>
      </vt:variant>
      <vt:variant>
        <vt:lpwstr>_Toc212212241</vt:lpwstr>
      </vt:variant>
      <vt:variant>
        <vt:i4>1179699</vt:i4>
      </vt:variant>
      <vt:variant>
        <vt:i4>302</vt:i4>
      </vt:variant>
      <vt:variant>
        <vt:i4>0</vt:i4>
      </vt:variant>
      <vt:variant>
        <vt:i4>5</vt:i4>
      </vt:variant>
      <vt:variant>
        <vt:lpwstr/>
      </vt:variant>
      <vt:variant>
        <vt:lpwstr>_Toc212212240</vt:lpwstr>
      </vt:variant>
      <vt:variant>
        <vt:i4>1376307</vt:i4>
      </vt:variant>
      <vt:variant>
        <vt:i4>296</vt:i4>
      </vt:variant>
      <vt:variant>
        <vt:i4>0</vt:i4>
      </vt:variant>
      <vt:variant>
        <vt:i4>5</vt:i4>
      </vt:variant>
      <vt:variant>
        <vt:lpwstr/>
      </vt:variant>
      <vt:variant>
        <vt:lpwstr>_Toc212212239</vt:lpwstr>
      </vt:variant>
      <vt:variant>
        <vt:i4>1376307</vt:i4>
      </vt:variant>
      <vt:variant>
        <vt:i4>290</vt:i4>
      </vt:variant>
      <vt:variant>
        <vt:i4>0</vt:i4>
      </vt:variant>
      <vt:variant>
        <vt:i4>5</vt:i4>
      </vt:variant>
      <vt:variant>
        <vt:lpwstr/>
      </vt:variant>
      <vt:variant>
        <vt:lpwstr>_Toc212212238</vt:lpwstr>
      </vt:variant>
      <vt:variant>
        <vt:i4>1376307</vt:i4>
      </vt:variant>
      <vt:variant>
        <vt:i4>284</vt:i4>
      </vt:variant>
      <vt:variant>
        <vt:i4>0</vt:i4>
      </vt:variant>
      <vt:variant>
        <vt:i4>5</vt:i4>
      </vt:variant>
      <vt:variant>
        <vt:lpwstr/>
      </vt:variant>
      <vt:variant>
        <vt:lpwstr>_Toc212212237</vt:lpwstr>
      </vt:variant>
      <vt:variant>
        <vt:i4>1376307</vt:i4>
      </vt:variant>
      <vt:variant>
        <vt:i4>278</vt:i4>
      </vt:variant>
      <vt:variant>
        <vt:i4>0</vt:i4>
      </vt:variant>
      <vt:variant>
        <vt:i4>5</vt:i4>
      </vt:variant>
      <vt:variant>
        <vt:lpwstr/>
      </vt:variant>
      <vt:variant>
        <vt:lpwstr>_Toc212212236</vt:lpwstr>
      </vt:variant>
      <vt:variant>
        <vt:i4>1376307</vt:i4>
      </vt:variant>
      <vt:variant>
        <vt:i4>272</vt:i4>
      </vt:variant>
      <vt:variant>
        <vt:i4>0</vt:i4>
      </vt:variant>
      <vt:variant>
        <vt:i4>5</vt:i4>
      </vt:variant>
      <vt:variant>
        <vt:lpwstr/>
      </vt:variant>
      <vt:variant>
        <vt:lpwstr>_Toc212212235</vt:lpwstr>
      </vt:variant>
      <vt:variant>
        <vt:i4>1376307</vt:i4>
      </vt:variant>
      <vt:variant>
        <vt:i4>266</vt:i4>
      </vt:variant>
      <vt:variant>
        <vt:i4>0</vt:i4>
      </vt:variant>
      <vt:variant>
        <vt:i4>5</vt:i4>
      </vt:variant>
      <vt:variant>
        <vt:lpwstr/>
      </vt:variant>
      <vt:variant>
        <vt:lpwstr>_Toc212212234</vt:lpwstr>
      </vt:variant>
      <vt:variant>
        <vt:i4>1376307</vt:i4>
      </vt:variant>
      <vt:variant>
        <vt:i4>260</vt:i4>
      </vt:variant>
      <vt:variant>
        <vt:i4>0</vt:i4>
      </vt:variant>
      <vt:variant>
        <vt:i4>5</vt:i4>
      </vt:variant>
      <vt:variant>
        <vt:lpwstr/>
      </vt:variant>
      <vt:variant>
        <vt:lpwstr>_Toc212212233</vt:lpwstr>
      </vt:variant>
      <vt:variant>
        <vt:i4>1376307</vt:i4>
      </vt:variant>
      <vt:variant>
        <vt:i4>254</vt:i4>
      </vt:variant>
      <vt:variant>
        <vt:i4>0</vt:i4>
      </vt:variant>
      <vt:variant>
        <vt:i4>5</vt:i4>
      </vt:variant>
      <vt:variant>
        <vt:lpwstr/>
      </vt:variant>
      <vt:variant>
        <vt:lpwstr>_Toc212212232</vt:lpwstr>
      </vt:variant>
      <vt:variant>
        <vt:i4>1376307</vt:i4>
      </vt:variant>
      <vt:variant>
        <vt:i4>248</vt:i4>
      </vt:variant>
      <vt:variant>
        <vt:i4>0</vt:i4>
      </vt:variant>
      <vt:variant>
        <vt:i4>5</vt:i4>
      </vt:variant>
      <vt:variant>
        <vt:lpwstr/>
      </vt:variant>
      <vt:variant>
        <vt:lpwstr>_Toc212212231</vt:lpwstr>
      </vt:variant>
      <vt:variant>
        <vt:i4>1376307</vt:i4>
      </vt:variant>
      <vt:variant>
        <vt:i4>242</vt:i4>
      </vt:variant>
      <vt:variant>
        <vt:i4>0</vt:i4>
      </vt:variant>
      <vt:variant>
        <vt:i4>5</vt:i4>
      </vt:variant>
      <vt:variant>
        <vt:lpwstr/>
      </vt:variant>
      <vt:variant>
        <vt:lpwstr>_Toc212212230</vt:lpwstr>
      </vt:variant>
      <vt:variant>
        <vt:i4>1310771</vt:i4>
      </vt:variant>
      <vt:variant>
        <vt:i4>236</vt:i4>
      </vt:variant>
      <vt:variant>
        <vt:i4>0</vt:i4>
      </vt:variant>
      <vt:variant>
        <vt:i4>5</vt:i4>
      </vt:variant>
      <vt:variant>
        <vt:lpwstr/>
      </vt:variant>
      <vt:variant>
        <vt:lpwstr>_Toc212212229</vt:lpwstr>
      </vt:variant>
      <vt:variant>
        <vt:i4>1310771</vt:i4>
      </vt:variant>
      <vt:variant>
        <vt:i4>230</vt:i4>
      </vt:variant>
      <vt:variant>
        <vt:i4>0</vt:i4>
      </vt:variant>
      <vt:variant>
        <vt:i4>5</vt:i4>
      </vt:variant>
      <vt:variant>
        <vt:lpwstr/>
      </vt:variant>
      <vt:variant>
        <vt:lpwstr>_Toc212212228</vt:lpwstr>
      </vt:variant>
      <vt:variant>
        <vt:i4>1310771</vt:i4>
      </vt:variant>
      <vt:variant>
        <vt:i4>224</vt:i4>
      </vt:variant>
      <vt:variant>
        <vt:i4>0</vt:i4>
      </vt:variant>
      <vt:variant>
        <vt:i4>5</vt:i4>
      </vt:variant>
      <vt:variant>
        <vt:lpwstr/>
      </vt:variant>
      <vt:variant>
        <vt:lpwstr>_Toc212212227</vt:lpwstr>
      </vt:variant>
      <vt:variant>
        <vt:i4>1310771</vt:i4>
      </vt:variant>
      <vt:variant>
        <vt:i4>218</vt:i4>
      </vt:variant>
      <vt:variant>
        <vt:i4>0</vt:i4>
      </vt:variant>
      <vt:variant>
        <vt:i4>5</vt:i4>
      </vt:variant>
      <vt:variant>
        <vt:lpwstr/>
      </vt:variant>
      <vt:variant>
        <vt:lpwstr>_Toc212212226</vt:lpwstr>
      </vt:variant>
      <vt:variant>
        <vt:i4>1310771</vt:i4>
      </vt:variant>
      <vt:variant>
        <vt:i4>212</vt:i4>
      </vt:variant>
      <vt:variant>
        <vt:i4>0</vt:i4>
      </vt:variant>
      <vt:variant>
        <vt:i4>5</vt:i4>
      </vt:variant>
      <vt:variant>
        <vt:lpwstr/>
      </vt:variant>
      <vt:variant>
        <vt:lpwstr>_Toc212212225</vt:lpwstr>
      </vt:variant>
      <vt:variant>
        <vt:i4>1310771</vt:i4>
      </vt:variant>
      <vt:variant>
        <vt:i4>206</vt:i4>
      </vt:variant>
      <vt:variant>
        <vt:i4>0</vt:i4>
      </vt:variant>
      <vt:variant>
        <vt:i4>5</vt:i4>
      </vt:variant>
      <vt:variant>
        <vt:lpwstr/>
      </vt:variant>
      <vt:variant>
        <vt:lpwstr>_Toc212212224</vt:lpwstr>
      </vt:variant>
      <vt:variant>
        <vt:i4>1310771</vt:i4>
      </vt:variant>
      <vt:variant>
        <vt:i4>200</vt:i4>
      </vt:variant>
      <vt:variant>
        <vt:i4>0</vt:i4>
      </vt:variant>
      <vt:variant>
        <vt:i4>5</vt:i4>
      </vt:variant>
      <vt:variant>
        <vt:lpwstr/>
      </vt:variant>
      <vt:variant>
        <vt:lpwstr>_Toc212212223</vt:lpwstr>
      </vt:variant>
      <vt:variant>
        <vt:i4>1310771</vt:i4>
      </vt:variant>
      <vt:variant>
        <vt:i4>194</vt:i4>
      </vt:variant>
      <vt:variant>
        <vt:i4>0</vt:i4>
      </vt:variant>
      <vt:variant>
        <vt:i4>5</vt:i4>
      </vt:variant>
      <vt:variant>
        <vt:lpwstr/>
      </vt:variant>
      <vt:variant>
        <vt:lpwstr>_Toc212212222</vt:lpwstr>
      </vt:variant>
      <vt:variant>
        <vt:i4>1310771</vt:i4>
      </vt:variant>
      <vt:variant>
        <vt:i4>188</vt:i4>
      </vt:variant>
      <vt:variant>
        <vt:i4>0</vt:i4>
      </vt:variant>
      <vt:variant>
        <vt:i4>5</vt:i4>
      </vt:variant>
      <vt:variant>
        <vt:lpwstr/>
      </vt:variant>
      <vt:variant>
        <vt:lpwstr>_Toc212212221</vt:lpwstr>
      </vt:variant>
      <vt:variant>
        <vt:i4>1310771</vt:i4>
      </vt:variant>
      <vt:variant>
        <vt:i4>182</vt:i4>
      </vt:variant>
      <vt:variant>
        <vt:i4>0</vt:i4>
      </vt:variant>
      <vt:variant>
        <vt:i4>5</vt:i4>
      </vt:variant>
      <vt:variant>
        <vt:lpwstr/>
      </vt:variant>
      <vt:variant>
        <vt:lpwstr>_Toc212212220</vt:lpwstr>
      </vt:variant>
      <vt:variant>
        <vt:i4>1507379</vt:i4>
      </vt:variant>
      <vt:variant>
        <vt:i4>176</vt:i4>
      </vt:variant>
      <vt:variant>
        <vt:i4>0</vt:i4>
      </vt:variant>
      <vt:variant>
        <vt:i4>5</vt:i4>
      </vt:variant>
      <vt:variant>
        <vt:lpwstr/>
      </vt:variant>
      <vt:variant>
        <vt:lpwstr>_Toc212212219</vt:lpwstr>
      </vt:variant>
      <vt:variant>
        <vt:i4>1507379</vt:i4>
      </vt:variant>
      <vt:variant>
        <vt:i4>170</vt:i4>
      </vt:variant>
      <vt:variant>
        <vt:i4>0</vt:i4>
      </vt:variant>
      <vt:variant>
        <vt:i4>5</vt:i4>
      </vt:variant>
      <vt:variant>
        <vt:lpwstr/>
      </vt:variant>
      <vt:variant>
        <vt:lpwstr>_Toc212212218</vt:lpwstr>
      </vt:variant>
      <vt:variant>
        <vt:i4>1507379</vt:i4>
      </vt:variant>
      <vt:variant>
        <vt:i4>164</vt:i4>
      </vt:variant>
      <vt:variant>
        <vt:i4>0</vt:i4>
      </vt:variant>
      <vt:variant>
        <vt:i4>5</vt:i4>
      </vt:variant>
      <vt:variant>
        <vt:lpwstr/>
      </vt:variant>
      <vt:variant>
        <vt:lpwstr>_Toc212212217</vt:lpwstr>
      </vt:variant>
      <vt:variant>
        <vt:i4>1507379</vt:i4>
      </vt:variant>
      <vt:variant>
        <vt:i4>158</vt:i4>
      </vt:variant>
      <vt:variant>
        <vt:i4>0</vt:i4>
      </vt:variant>
      <vt:variant>
        <vt:i4>5</vt:i4>
      </vt:variant>
      <vt:variant>
        <vt:lpwstr/>
      </vt:variant>
      <vt:variant>
        <vt:lpwstr>_Toc212212216</vt:lpwstr>
      </vt:variant>
      <vt:variant>
        <vt:i4>1507379</vt:i4>
      </vt:variant>
      <vt:variant>
        <vt:i4>152</vt:i4>
      </vt:variant>
      <vt:variant>
        <vt:i4>0</vt:i4>
      </vt:variant>
      <vt:variant>
        <vt:i4>5</vt:i4>
      </vt:variant>
      <vt:variant>
        <vt:lpwstr/>
      </vt:variant>
      <vt:variant>
        <vt:lpwstr>_Toc212212215</vt:lpwstr>
      </vt:variant>
      <vt:variant>
        <vt:i4>1507379</vt:i4>
      </vt:variant>
      <vt:variant>
        <vt:i4>146</vt:i4>
      </vt:variant>
      <vt:variant>
        <vt:i4>0</vt:i4>
      </vt:variant>
      <vt:variant>
        <vt:i4>5</vt:i4>
      </vt:variant>
      <vt:variant>
        <vt:lpwstr/>
      </vt:variant>
      <vt:variant>
        <vt:lpwstr>_Toc212212214</vt:lpwstr>
      </vt:variant>
      <vt:variant>
        <vt:i4>1507379</vt:i4>
      </vt:variant>
      <vt:variant>
        <vt:i4>140</vt:i4>
      </vt:variant>
      <vt:variant>
        <vt:i4>0</vt:i4>
      </vt:variant>
      <vt:variant>
        <vt:i4>5</vt:i4>
      </vt:variant>
      <vt:variant>
        <vt:lpwstr/>
      </vt:variant>
      <vt:variant>
        <vt:lpwstr>_Toc212212213</vt:lpwstr>
      </vt:variant>
      <vt:variant>
        <vt:i4>1507379</vt:i4>
      </vt:variant>
      <vt:variant>
        <vt:i4>134</vt:i4>
      </vt:variant>
      <vt:variant>
        <vt:i4>0</vt:i4>
      </vt:variant>
      <vt:variant>
        <vt:i4>5</vt:i4>
      </vt:variant>
      <vt:variant>
        <vt:lpwstr/>
      </vt:variant>
      <vt:variant>
        <vt:lpwstr>_Toc212212212</vt:lpwstr>
      </vt:variant>
      <vt:variant>
        <vt:i4>1507379</vt:i4>
      </vt:variant>
      <vt:variant>
        <vt:i4>128</vt:i4>
      </vt:variant>
      <vt:variant>
        <vt:i4>0</vt:i4>
      </vt:variant>
      <vt:variant>
        <vt:i4>5</vt:i4>
      </vt:variant>
      <vt:variant>
        <vt:lpwstr/>
      </vt:variant>
      <vt:variant>
        <vt:lpwstr>_Toc212212211</vt:lpwstr>
      </vt:variant>
      <vt:variant>
        <vt:i4>1507379</vt:i4>
      </vt:variant>
      <vt:variant>
        <vt:i4>122</vt:i4>
      </vt:variant>
      <vt:variant>
        <vt:i4>0</vt:i4>
      </vt:variant>
      <vt:variant>
        <vt:i4>5</vt:i4>
      </vt:variant>
      <vt:variant>
        <vt:lpwstr/>
      </vt:variant>
      <vt:variant>
        <vt:lpwstr>_Toc212212210</vt:lpwstr>
      </vt:variant>
      <vt:variant>
        <vt:i4>1441843</vt:i4>
      </vt:variant>
      <vt:variant>
        <vt:i4>116</vt:i4>
      </vt:variant>
      <vt:variant>
        <vt:i4>0</vt:i4>
      </vt:variant>
      <vt:variant>
        <vt:i4>5</vt:i4>
      </vt:variant>
      <vt:variant>
        <vt:lpwstr/>
      </vt:variant>
      <vt:variant>
        <vt:lpwstr>_Toc212212209</vt:lpwstr>
      </vt:variant>
      <vt:variant>
        <vt:i4>1441843</vt:i4>
      </vt:variant>
      <vt:variant>
        <vt:i4>110</vt:i4>
      </vt:variant>
      <vt:variant>
        <vt:i4>0</vt:i4>
      </vt:variant>
      <vt:variant>
        <vt:i4>5</vt:i4>
      </vt:variant>
      <vt:variant>
        <vt:lpwstr/>
      </vt:variant>
      <vt:variant>
        <vt:lpwstr>_Toc212212208</vt:lpwstr>
      </vt:variant>
      <vt:variant>
        <vt:i4>1441843</vt:i4>
      </vt:variant>
      <vt:variant>
        <vt:i4>104</vt:i4>
      </vt:variant>
      <vt:variant>
        <vt:i4>0</vt:i4>
      </vt:variant>
      <vt:variant>
        <vt:i4>5</vt:i4>
      </vt:variant>
      <vt:variant>
        <vt:lpwstr/>
      </vt:variant>
      <vt:variant>
        <vt:lpwstr>_Toc212212207</vt:lpwstr>
      </vt:variant>
      <vt:variant>
        <vt:i4>1441843</vt:i4>
      </vt:variant>
      <vt:variant>
        <vt:i4>98</vt:i4>
      </vt:variant>
      <vt:variant>
        <vt:i4>0</vt:i4>
      </vt:variant>
      <vt:variant>
        <vt:i4>5</vt:i4>
      </vt:variant>
      <vt:variant>
        <vt:lpwstr/>
      </vt:variant>
      <vt:variant>
        <vt:lpwstr>_Toc212212206</vt:lpwstr>
      </vt:variant>
      <vt:variant>
        <vt:i4>1441843</vt:i4>
      </vt:variant>
      <vt:variant>
        <vt:i4>92</vt:i4>
      </vt:variant>
      <vt:variant>
        <vt:i4>0</vt:i4>
      </vt:variant>
      <vt:variant>
        <vt:i4>5</vt:i4>
      </vt:variant>
      <vt:variant>
        <vt:lpwstr/>
      </vt:variant>
      <vt:variant>
        <vt:lpwstr>_Toc212212205</vt:lpwstr>
      </vt:variant>
      <vt:variant>
        <vt:i4>1441843</vt:i4>
      </vt:variant>
      <vt:variant>
        <vt:i4>86</vt:i4>
      </vt:variant>
      <vt:variant>
        <vt:i4>0</vt:i4>
      </vt:variant>
      <vt:variant>
        <vt:i4>5</vt:i4>
      </vt:variant>
      <vt:variant>
        <vt:lpwstr/>
      </vt:variant>
      <vt:variant>
        <vt:lpwstr>_Toc212212204</vt:lpwstr>
      </vt:variant>
      <vt:variant>
        <vt:i4>1441843</vt:i4>
      </vt:variant>
      <vt:variant>
        <vt:i4>80</vt:i4>
      </vt:variant>
      <vt:variant>
        <vt:i4>0</vt:i4>
      </vt:variant>
      <vt:variant>
        <vt:i4>5</vt:i4>
      </vt:variant>
      <vt:variant>
        <vt:lpwstr/>
      </vt:variant>
      <vt:variant>
        <vt:lpwstr>_Toc212212203</vt:lpwstr>
      </vt:variant>
      <vt:variant>
        <vt:i4>1441843</vt:i4>
      </vt:variant>
      <vt:variant>
        <vt:i4>74</vt:i4>
      </vt:variant>
      <vt:variant>
        <vt:i4>0</vt:i4>
      </vt:variant>
      <vt:variant>
        <vt:i4>5</vt:i4>
      </vt:variant>
      <vt:variant>
        <vt:lpwstr/>
      </vt:variant>
      <vt:variant>
        <vt:lpwstr>_Toc212212202</vt:lpwstr>
      </vt:variant>
      <vt:variant>
        <vt:i4>1441843</vt:i4>
      </vt:variant>
      <vt:variant>
        <vt:i4>68</vt:i4>
      </vt:variant>
      <vt:variant>
        <vt:i4>0</vt:i4>
      </vt:variant>
      <vt:variant>
        <vt:i4>5</vt:i4>
      </vt:variant>
      <vt:variant>
        <vt:lpwstr/>
      </vt:variant>
      <vt:variant>
        <vt:lpwstr>_Toc212212201</vt:lpwstr>
      </vt:variant>
      <vt:variant>
        <vt:i4>1441843</vt:i4>
      </vt:variant>
      <vt:variant>
        <vt:i4>62</vt:i4>
      </vt:variant>
      <vt:variant>
        <vt:i4>0</vt:i4>
      </vt:variant>
      <vt:variant>
        <vt:i4>5</vt:i4>
      </vt:variant>
      <vt:variant>
        <vt:lpwstr/>
      </vt:variant>
      <vt:variant>
        <vt:lpwstr>_Toc212212200</vt:lpwstr>
      </vt:variant>
      <vt:variant>
        <vt:i4>2031664</vt:i4>
      </vt:variant>
      <vt:variant>
        <vt:i4>56</vt:i4>
      </vt:variant>
      <vt:variant>
        <vt:i4>0</vt:i4>
      </vt:variant>
      <vt:variant>
        <vt:i4>5</vt:i4>
      </vt:variant>
      <vt:variant>
        <vt:lpwstr/>
      </vt:variant>
      <vt:variant>
        <vt:lpwstr>_Toc212212199</vt:lpwstr>
      </vt:variant>
      <vt:variant>
        <vt:i4>2031664</vt:i4>
      </vt:variant>
      <vt:variant>
        <vt:i4>50</vt:i4>
      </vt:variant>
      <vt:variant>
        <vt:i4>0</vt:i4>
      </vt:variant>
      <vt:variant>
        <vt:i4>5</vt:i4>
      </vt:variant>
      <vt:variant>
        <vt:lpwstr/>
      </vt:variant>
      <vt:variant>
        <vt:lpwstr>_Toc212212198</vt:lpwstr>
      </vt:variant>
      <vt:variant>
        <vt:i4>2031664</vt:i4>
      </vt:variant>
      <vt:variant>
        <vt:i4>44</vt:i4>
      </vt:variant>
      <vt:variant>
        <vt:i4>0</vt:i4>
      </vt:variant>
      <vt:variant>
        <vt:i4>5</vt:i4>
      </vt:variant>
      <vt:variant>
        <vt:lpwstr/>
      </vt:variant>
      <vt:variant>
        <vt:lpwstr>_Toc212212197</vt:lpwstr>
      </vt:variant>
      <vt:variant>
        <vt:i4>2031664</vt:i4>
      </vt:variant>
      <vt:variant>
        <vt:i4>38</vt:i4>
      </vt:variant>
      <vt:variant>
        <vt:i4>0</vt:i4>
      </vt:variant>
      <vt:variant>
        <vt:i4>5</vt:i4>
      </vt:variant>
      <vt:variant>
        <vt:lpwstr/>
      </vt:variant>
      <vt:variant>
        <vt:lpwstr>_Toc212212196</vt:lpwstr>
      </vt:variant>
      <vt:variant>
        <vt:i4>2031664</vt:i4>
      </vt:variant>
      <vt:variant>
        <vt:i4>32</vt:i4>
      </vt:variant>
      <vt:variant>
        <vt:i4>0</vt:i4>
      </vt:variant>
      <vt:variant>
        <vt:i4>5</vt:i4>
      </vt:variant>
      <vt:variant>
        <vt:lpwstr/>
      </vt:variant>
      <vt:variant>
        <vt:lpwstr>_Toc212212195</vt:lpwstr>
      </vt:variant>
      <vt:variant>
        <vt:i4>2031664</vt:i4>
      </vt:variant>
      <vt:variant>
        <vt:i4>26</vt:i4>
      </vt:variant>
      <vt:variant>
        <vt:i4>0</vt:i4>
      </vt:variant>
      <vt:variant>
        <vt:i4>5</vt:i4>
      </vt:variant>
      <vt:variant>
        <vt:lpwstr/>
      </vt:variant>
      <vt:variant>
        <vt:lpwstr>_Toc212212194</vt:lpwstr>
      </vt:variant>
      <vt:variant>
        <vt:i4>2031664</vt:i4>
      </vt:variant>
      <vt:variant>
        <vt:i4>20</vt:i4>
      </vt:variant>
      <vt:variant>
        <vt:i4>0</vt:i4>
      </vt:variant>
      <vt:variant>
        <vt:i4>5</vt:i4>
      </vt:variant>
      <vt:variant>
        <vt:lpwstr/>
      </vt:variant>
      <vt:variant>
        <vt:lpwstr>_Toc212212193</vt:lpwstr>
      </vt:variant>
      <vt:variant>
        <vt:i4>2031664</vt:i4>
      </vt:variant>
      <vt:variant>
        <vt:i4>14</vt:i4>
      </vt:variant>
      <vt:variant>
        <vt:i4>0</vt:i4>
      </vt:variant>
      <vt:variant>
        <vt:i4>5</vt:i4>
      </vt:variant>
      <vt:variant>
        <vt:lpwstr/>
      </vt:variant>
      <vt:variant>
        <vt:lpwstr>_Toc212212192</vt:lpwstr>
      </vt:variant>
      <vt:variant>
        <vt:i4>2031664</vt:i4>
      </vt:variant>
      <vt:variant>
        <vt:i4>8</vt:i4>
      </vt:variant>
      <vt:variant>
        <vt:i4>0</vt:i4>
      </vt:variant>
      <vt:variant>
        <vt:i4>5</vt:i4>
      </vt:variant>
      <vt:variant>
        <vt:lpwstr/>
      </vt:variant>
      <vt:variant>
        <vt:lpwstr>_Toc212212191</vt:lpwstr>
      </vt:variant>
      <vt:variant>
        <vt:i4>2031664</vt:i4>
      </vt:variant>
      <vt:variant>
        <vt:i4>2</vt:i4>
      </vt:variant>
      <vt:variant>
        <vt:i4>0</vt:i4>
      </vt:variant>
      <vt:variant>
        <vt:i4>5</vt:i4>
      </vt:variant>
      <vt:variant>
        <vt:lpwstr/>
      </vt:variant>
      <vt:variant>
        <vt:lpwstr>_Toc212212190</vt:lpwstr>
      </vt:variant>
      <vt:variant>
        <vt:i4>4063338</vt:i4>
      </vt:variant>
      <vt:variant>
        <vt:i4>12</vt:i4>
      </vt:variant>
      <vt:variant>
        <vt:i4>0</vt:i4>
      </vt:variant>
      <vt:variant>
        <vt:i4>5</vt:i4>
      </vt:variant>
      <vt:variant>
        <vt:lpwstr>https://doi.org/10.1073/pnas.0806136105</vt:lpwstr>
      </vt:variant>
      <vt:variant>
        <vt:lpwstr/>
      </vt:variant>
      <vt:variant>
        <vt:i4>6160492</vt:i4>
      </vt:variant>
      <vt:variant>
        <vt:i4>9</vt:i4>
      </vt:variant>
      <vt:variant>
        <vt:i4>0</vt:i4>
      </vt:variant>
      <vt:variant>
        <vt:i4>5</vt:i4>
      </vt:variant>
      <vt:variant>
        <vt:lpwstr>https://wmprocess.com/mixers-and-agitators/mixing-impellers/industrial-mixing-impellers/retreat-blade-mixing-impeller/?utm_source=chatgpt.com</vt:lpwstr>
      </vt:variant>
      <vt:variant>
        <vt:lpwstr/>
      </vt:variant>
      <vt:variant>
        <vt:i4>2818079</vt:i4>
      </vt:variant>
      <vt:variant>
        <vt:i4>6</vt:i4>
      </vt:variant>
      <vt:variant>
        <vt:i4>0</vt:i4>
      </vt:variant>
      <vt:variant>
        <vt:i4>5</vt:i4>
      </vt:variant>
      <vt:variant>
        <vt:lpwstr>https://bioterms.net/index.php/2023/02/19/cost-comparison-between-stainless-steel-and-single-use-bioreactors/?utm_source=chatgpt.com</vt:lpwstr>
      </vt:variant>
      <vt:variant>
        <vt:lpwstr/>
      </vt:variant>
      <vt:variant>
        <vt:i4>3735594</vt:i4>
      </vt:variant>
      <vt:variant>
        <vt:i4>3</vt:i4>
      </vt:variant>
      <vt:variant>
        <vt:i4>0</vt:i4>
      </vt:variant>
      <vt:variant>
        <vt:i4>5</vt:i4>
      </vt:variant>
      <vt:variant>
        <vt:lpwstr>https://www.pristinecleanbags.com/single-use-technology-guide/</vt:lpwstr>
      </vt:variant>
      <vt:variant>
        <vt:lpwstr/>
      </vt:variant>
      <vt:variant>
        <vt:i4>196669</vt:i4>
      </vt:variant>
      <vt:variant>
        <vt:i4>0</vt:i4>
      </vt:variant>
      <vt:variant>
        <vt:i4>0</vt:i4>
      </vt:variant>
      <vt:variant>
        <vt:i4>5</vt:i4>
      </vt:variant>
      <vt:variant>
        <vt:lpwstr>https://boydbiomedical.com/knowledge-center/articles/the-rise-of-single-use-bioreactors-why-make-the-switch?utm_source=chatgpt.com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 Dom</dc:creator>
  <cp:keywords/>
  <dc:description/>
  <cp:lastModifiedBy>Berberoglu, Kyubra</cp:lastModifiedBy>
  <cp:revision>2879</cp:revision>
  <dcterms:created xsi:type="dcterms:W3CDTF">2025-10-10T15:49:00Z</dcterms:created>
  <dcterms:modified xsi:type="dcterms:W3CDTF">2025-10-24T14:25:00Z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0x010100FB5A05478236BD408716B60C0156B7AE</vt:lpwstr>
  </property>
  <property fmtid="{D5CDD505-2E9C-101B-9397-08002B2CF9AE}" pid="3" name="MediaServiceImageTags">
    <vt:lpwstr/>
  </property>
  <property fmtid="{D5CDD505-2E9C-101B-9397-08002B2CF9AE}" pid="4" name="GrammarlyDocumentId">
    <vt:lpwstr>479937e6-02da-48bd-bca4-b6ff8cdce2b8</vt:lpwstr>
  </property>
</Properties>
</file>